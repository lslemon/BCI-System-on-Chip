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media/image22.jpg" ContentType="image/png"/>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49268" w14:textId="77777777" w:rsidR="004423A1" w:rsidRDefault="004423A1" w:rsidP="004423A1">
      <w:pPr>
        <w:pStyle w:val="BodyText"/>
        <w:rPr>
          <w:sz w:val="40"/>
          <w:szCs w:val="40"/>
        </w:rPr>
      </w:pPr>
      <w:r>
        <w:rPr>
          <w:noProof/>
        </w:rPr>
        <w:drawing>
          <wp:inline distT="0" distB="0" distL="0" distR="0" wp14:anchorId="772DE1FE" wp14:editId="3643C349">
            <wp:extent cx="3810000" cy="1171575"/>
            <wp:effectExtent l="0" t="0" r="0" b="9525"/>
            <wp:docPr id="1" name="Picture 1" descr="Image result for nuig report tit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report title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0000" cy="1171575"/>
                    </a:xfrm>
                    <a:prstGeom prst="rect">
                      <a:avLst/>
                    </a:prstGeom>
                    <a:noFill/>
                    <a:ln>
                      <a:noFill/>
                    </a:ln>
                  </pic:spPr>
                </pic:pic>
              </a:graphicData>
            </a:graphic>
          </wp:inline>
        </w:drawing>
      </w:r>
    </w:p>
    <w:p w14:paraId="0F750B52" w14:textId="77777777" w:rsidR="004423A1" w:rsidRDefault="004423A1" w:rsidP="004423A1">
      <w:pPr>
        <w:pStyle w:val="BodyText"/>
        <w:pBdr>
          <w:bottom w:val="single" w:sz="4" w:space="1" w:color="auto"/>
        </w:pBdr>
        <w:rPr>
          <w:sz w:val="40"/>
          <w:szCs w:val="40"/>
        </w:rPr>
      </w:pPr>
    </w:p>
    <w:p w14:paraId="2048CB72" w14:textId="3C0C699B" w:rsidR="002956F3" w:rsidRPr="004423A1" w:rsidRDefault="00855ACB" w:rsidP="004423A1">
      <w:pPr>
        <w:pStyle w:val="BodyText"/>
        <w:rPr>
          <w:sz w:val="48"/>
          <w:szCs w:val="48"/>
        </w:rPr>
      </w:pPr>
      <w:r>
        <w:rPr>
          <w:sz w:val="48"/>
          <w:szCs w:val="48"/>
        </w:rPr>
        <w:t>Hardware</w:t>
      </w:r>
      <w:r w:rsidR="00C24E2E" w:rsidRPr="004423A1">
        <w:rPr>
          <w:sz w:val="48"/>
          <w:szCs w:val="48"/>
        </w:rPr>
        <w:t xml:space="preserve"> Accelerated </w:t>
      </w:r>
      <w:r w:rsidR="004423A1">
        <w:rPr>
          <w:sz w:val="48"/>
          <w:szCs w:val="48"/>
        </w:rPr>
        <w:t>SSVEP</w:t>
      </w:r>
      <w:r w:rsidR="00C24E2E" w:rsidRPr="004423A1">
        <w:rPr>
          <w:sz w:val="48"/>
          <w:szCs w:val="48"/>
        </w:rPr>
        <w:t xml:space="preserve"> based Brain to Computer Interface</w:t>
      </w:r>
    </w:p>
    <w:p w14:paraId="38F77E19" w14:textId="68BC8E4B" w:rsidR="004423A1" w:rsidRPr="004423A1" w:rsidRDefault="004423A1" w:rsidP="004423A1">
      <w:pPr>
        <w:pStyle w:val="BodyText"/>
        <w:pBdr>
          <w:top w:val="single" w:sz="4" w:space="1" w:color="auto"/>
        </w:pBdr>
        <w:rPr>
          <w:sz w:val="48"/>
          <w:szCs w:val="48"/>
        </w:rPr>
      </w:pPr>
    </w:p>
    <w:p w14:paraId="24ABB1BC" w14:textId="66A9B255" w:rsidR="004423A1" w:rsidRPr="004423A1" w:rsidRDefault="004423A1" w:rsidP="004423A1">
      <w:pPr>
        <w:pStyle w:val="BodyText"/>
        <w:pBdr>
          <w:top w:val="single" w:sz="4" w:space="1" w:color="auto"/>
        </w:pBdr>
        <w:rPr>
          <w:sz w:val="40"/>
          <w:szCs w:val="40"/>
        </w:rPr>
      </w:pPr>
      <w:r w:rsidRPr="004423A1">
        <w:rPr>
          <w:sz w:val="40"/>
          <w:szCs w:val="40"/>
        </w:rPr>
        <w:t>Luke Slemon</w:t>
      </w:r>
    </w:p>
    <w:p w14:paraId="172B5148" w14:textId="1CFB93FE" w:rsidR="004423A1" w:rsidRPr="004423A1" w:rsidRDefault="004423A1" w:rsidP="004423A1">
      <w:pPr>
        <w:pStyle w:val="BodyText"/>
        <w:pBdr>
          <w:top w:val="single" w:sz="4" w:space="1" w:color="auto"/>
        </w:pBdr>
        <w:rPr>
          <w:sz w:val="40"/>
          <w:szCs w:val="40"/>
        </w:rPr>
      </w:pPr>
      <w:r w:rsidRPr="004423A1">
        <w:rPr>
          <w:sz w:val="40"/>
          <w:szCs w:val="40"/>
        </w:rPr>
        <w:t>National University of Ireland Galway</w:t>
      </w:r>
    </w:p>
    <w:p w14:paraId="7A693097" w14:textId="1D2E9D03" w:rsidR="004423A1" w:rsidRDefault="004423A1" w:rsidP="004423A1">
      <w:pPr>
        <w:pStyle w:val="BodyText"/>
        <w:pBdr>
          <w:top w:val="single" w:sz="4" w:space="1" w:color="auto"/>
        </w:pBdr>
        <w:rPr>
          <w:sz w:val="40"/>
          <w:szCs w:val="40"/>
        </w:rPr>
      </w:pPr>
      <w:r w:rsidRPr="004423A1">
        <w:rPr>
          <w:sz w:val="40"/>
          <w:szCs w:val="40"/>
        </w:rPr>
        <w:t xml:space="preserve"> Electronic and Computer Engineering Project</w:t>
      </w:r>
      <w:r>
        <w:rPr>
          <w:sz w:val="40"/>
          <w:szCs w:val="40"/>
        </w:rPr>
        <w:t xml:space="preserve"> Report</w:t>
      </w:r>
    </w:p>
    <w:p w14:paraId="5AA05441" w14:textId="3B00396C" w:rsidR="00AF3F36" w:rsidRDefault="004423A1" w:rsidP="004423A1">
      <w:pPr>
        <w:pStyle w:val="BodyText"/>
        <w:pBdr>
          <w:top w:val="single" w:sz="4" w:space="1" w:color="auto"/>
        </w:pBdr>
        <w:rPr>
          <w:sz w:val="40"/>
          <w:szCs w:val="40"/>
        </w:rPr>
      </w:pPr>
      <w:r>
        <w:rPr>
          <w:sz w:val="40"/>
          <w:szCs w:val="40"/>
        </w:rPr>
        <w:t>EE443</w:t>
      </w:r>
    </w:p>
    <w:p w14:paraId="12A7C2F2" w14:textId="73D01F4E" w:rsidR="00AF3F36" w:rsidRDefault="00AF3F36" w:rsidP="00AF3F36">
      <w:pPr>
        <w:pStyle w:val="BodyText"/>
        <w:pBdr>
          <w:top w:val="single" w:sz="4" w:space="1" w:color="auto"/>
        </w:pBdr>
        <w:jc w:val="left"/>
        <w:rPr>
          <w:sz w:val="24"/>
          <w:szCs w:val="24"/>
        </w:rPr>
      </w:pPr>
      <w:r>
        <w:rPr>
          <w:sz w:val="24"/>
          <w:szCs w:val="24"/>
        </w:rPr>
        <w:t>Abstract:</w:t>
      </w:r>
    </w:p>
    <w:p w14:paraId="44A23D22" w14:textId="3AC06168" w:rsidR="00AF3F36" w:rsidRPr="00AF3F36" w:rsidRDefault="00A60EB7" w:rsidP="00177491">
      <w:pPr>
        <w:rPr>
          <w:rFonts w:cs="Times New Roman"/>
          <w:szCs w:val="24"/>
          <w:lang w:val="en-GB"/>
        </w:rPr>
      </w:pPr>
      <w:ins w:id="1" w:author="Luke Slemon" w:date="2020-05-19T15:02:00Z">
        <w:r>
          <w:rPr>
            <w:szCs w:val="24"/>
          </w:rPr>
          <w:t xml:space="preserve">This project proposes the use of a Field Programmable Gate Array </w:t>
        </w:r>
      </w:ins>
      <w:ins w:id="2" w:author="Luke Slemon" w:date="2020-05-19T15:03:00Z">
        <w:r>
          <w:rPr>
            <w:szCs w:val="24"/>
          </w:rPr>
          <w:t xml:space="preserve">(FPGA) </w:t>
        </w:r>
      </w:ins>
      <w:ins w:id="3" w:author="Luke Slemon" w:date="2020-05-19T15:06:00Z">
        <w:r>
          <w:rPr>
            <w:szCs w:val="24"/>
          </w:rPr>
          <w:t>when implementing a Brain to Computer Interface</w:t>
        </w:r>
      </w:ins>
      <w:ins w:id="4" w:author="Luke Slemon" w:date="2020-05-19T15:09:00Z">
        <w:r>
          <w:rPr>
            <w:szCs w:val="24"/>
          </w:rPr>
          <w:t xml:space="preserve"> (BCI)</w:t>
        </w:r>
      </w:ins>
      <w:ins w:id="5" w:author="Luke Slemon" w:date="2020-05-19T15:06:00Z">
        <w:r>
          <w:rPr>
            <w:szCs w:val="24"/>
          </w:rPr>
          <w:t xml:space="preserve"> </w:t>
        </w:r>
      </w:ins>
      <w:ins w:id="6" w:author="Luke Slemon" w:date="2020-05-19T15:03:00Z">
        <w:r>
          <w:rPr>
            <w:szCs w:val="24"/>
          </w:rPr>
          <w:t xml:space="preserve">in order to accelerate </w:t>
        </w:r>
      </w:ins>
      <w:ins w:id="7" w:author="Luke Slemon" w:date="2020-05-19T15:05:00Z">
        <w:r>
          <w:rPr>
            <w:szCs w:val="24"/>
          </w:rPr>
          <w:t xml:space="preserve">the processing of EEG signals </w:t>
        </w:r>
      </w:ins>
      <w:ins w:id="8" w:author="Luke Slemon" w:date="2020-05-19T15:06:00Z">
        <w:r>
          <w:rPr>
            <w:szCs w:val="24"/>
          </w:rPr>
          <w:t>with the aim of detecting Steady State Visually Evoked Potentials</w:t>
        </w:r>
      </w:ins>
      <w:ins w:id="9" w:author="Luke Slemon" w:date="2020-05-19T15:09:00Z">
        <w:r>
          <w:rPr>
            <w:szCs w:val="24"/>
          </w:rPr>
          <w:t xml:space="preserve"> (SSVEP)</w:t>
        </w:r>
      </w:ins>
      <w:ins w:id="10" w:author="Luke Slemon" w:date="2020-05-19T15:04:00Z">
        <w:r>
          <w:rPr>
            <w:szCs w:val="24"/>
          </w:rPr>
          <w:t>.</w:t>
        </w:r>
      </w:ins>
      <w:ins w:id="11" w:author="Luke Slemon" w:date="2020-05-19T15:07:00Z">
        <w:r>
          <w:rPr>
            <w:szCs w:val="24"/>
          </w:rPr>
          <w:t xml:space="preserve"> Brain to Computer Inte</w:t>
        </w:r>
      </w:ins>
      <w:ins w:id="12" w:author="Luke Slemon" w:date="2020-05-19T15:08:00Z">
        <w:r>
          <w:rPr>
            <w:szCs w:val="24"/>
          </w:rPr>
          <w:t xml:space="preserve">rfaces </w:t>
        </w:r>
      </w:ins>
      <w:ins w:id="13" w:author="Luke Slemon" w:date="2020-05-19T15:09:00Z">
        <w:r w:rsidR="00777167">
          <w:rPr>
            <w:szCs w:val="24"/>
          </w:rPr>
          <w:t>are control</w:t>
        </w:r>
      </w:ins>
      <w:ins w:id="14" w:author="Luke Slemon" w:date="2020-05-19T15:10:00Z">
        <w:r w:rsidR="00777167">
          <w:rPr>
            <w:szCs w:val="24"/>
          </w:rPr>
          <w:t xml:space="preserve"> systems which utilise a subject’s neural activity </w:t>
        </w:r>
      </w:ins>
      <w:ins w:id="15" w:author="Luke Slemon" w:date="2020-05-19T15:16:00Z">
        <w:r w:rsidR="00777167">
          <w:rPr>
            <w:szCs w:val="24"/>
          </w:rPr>
          <w:t xml:space="preserve">for sending commands to an external peripheral, for example a wheelchair or prosthetic limb. These systems </w:t>
        </w:r>
      </w:ins>
      <w:ins w:id="16" w:author="Luke Slemon" w:date="2020-05-19T15:18:00Z">
        <w:r w:rsidR="00777167">
          <w:rPr>
            <w:szCs w:val="24"/>
          </w:rPr>
          <w:t>are a promising solution for helping those suffering from debilitating injuries or ailments such as ALS or paralysis.</w:t>
        </w:r>
      </w:ins>
      <w:ins w:id="17" w:author="Luke Slemon" w:date="2020-05-19T15:19:00Z">
        <w:r w:rsidR="00777167">
          <w:rPr>
            <w:szCs w:val="24"/>
          </w:rPr>
          <w:t xml:space="preserve"> One such method of controlling these Brain to Computer Interfaces is </w:t>
        </w:r>
      </w:ins>
      <w:ins w:id="18" w:author="Luke Slemon" w:date="2020-05-19T16:16:00Z">
        <w:r w:rsidR="00E8457B">
          <w:rPr>
            <w:szCs w:val="24"/>
          </w:rPr>
          <w:t xml:space="preserve">the use of SSVEPs by presenting a flashing stimulus to a subject. </w:t>
        </w:r>
        <w:r w:rsidR="00E8457B">
          <w:rPr>
            <w:szCs w:val="24"/>
          </w:rPr>
          <w:br/>
        </w:r>
      </w:ins>
      <w:ins w:id="19" w:author="Luke Slemon" w:date="2020-05-19T16:11:00Z">
        <w:r w:rsidR="00E8457B">
          <w:rPr>
            <w:szCs w:val="24"/>
          </w:rPr>
          <w:t>The SSVEP manifests as electrical activity in the occipital cortex of the brain oscillat</w:t>
        </w:r>
      </w:ins>
      <w:ins w:id="20" w:author="Luke Slemon" w:date="2020-05-19T16:12:00Z">
        <w:r w:rsidR="00E8457B">
          <w:rPr>
            <w:szCs w:val="24"/>
          </w:rPr>
          <w:t>ing at the same frequency of the stimulus. SSVEPs are the easiest</w:t>
        </w:r>
      </w:ins>
      <w:ins w:id="21" w:author="Luke Slemon" w:date="2020-05-19T16:13:00Z">
        <w:r w:rsidR="00E8457B">
          <w:rPr>
            <w:szCs w:val="24"/>
          </w:rPr>
          <w:t xml:space="preserve"> form of Evoked Potentials within the brain to implement a system with, making it easier to implement such a system with an FPGA. FPGAs are a network of interconnecte</w:t>
        </w:r>
      </w:ins>
      <w:ins w:id="22" w:author="Luke Slemon" w:date="2020-05-19T16:14:00Z">
        <w:r w:rsidR="00E8457B">
          <w:rPr>
            <w:szCs w:val="24"/>
          </w:rPr>
          <w:t xml:space="preserve">d logic gates that can be reconfigured to perform complex computations, data handling, and signal processing, making them ideal for use in Brain to Computer Interfaces. </w:t>
        </w:r>
      </w:ins>
      <w:ins w:id="23" w:author="Luke Slemon" w:date="2020-05-19T16:21:00Z">
        <w:r w:rsidR="00E8457B">
          <w:rPr>
            <w:szCs w:val="24"/>
          </w:rPr>
          <w:t xml:space="preserve">Their reconfigurability and </w:t>
        </w:r>
        <w:r w:rsidR="00943366">
          <w:rPr>
            <w:szCs w:val="24"/>
          </w:rPr>
          <w:t>ability for parallel processing</w:t>
        </w:r>
      </w:ins>
      <w:ins w:id="24" w:author="Luke Slemon" w:date="2020-05-19T16:23:00Z">
        <w:r w:rsidR="00943366">
          <w:rPr>
            <w:szCs w:val="24"/>
          </w:rPr>
          <w:t xml:space="preserve"> </w:t>
        </w:r>
        <w:proofErr w:type="gramStart"/>
        <w:r w:rsidR="00943366">
          <w:rPr>
            <w:szCs w:val="24"/>
          </w:rPr>
          <w:t>make</w:t>
        </w:r>
        <w:proofErr w:type="gramEnd"/>
        <w:r w:rsidR="00943366">
          <w:rPr>
            <w:szCs w:val="24"/>
          </w:rPr>
          <w:t xml:space="preserve"> FPGAs </w:t>
        </w:r>
      </w:ins>
      <w:ins w:id="25" w:author="Luke Slemon" w:date="2020-05-19T16:24:00Z">
        <w:r w:rsidR="00943366">
          <w:rPr>
            <w:szCs w:val="24"/>
          </w:rPr>
          <w:t>a viable option for higher performance BCIs. Experimental results show this to be false and that FPGAs don’t offer a real advantage</w:t>
        </w:r>
      </w:ins>
      <w:ins w:id="26" w:author="Luke Slemon" w:date="2020-05-19T16:25:00Z">
        <w:r w:rsidR="00943366">
          <w:rPr>
            <w:szCs w:val="24"/>
          </w:rPr>
          <w:t xml:space="preserve"> over Software implemented Brain to Computer Interfaces. </w:t>
        </w:r>
      </w:ins>
      <w:r w:rsidR="00AF3F36">
        <w:rPr>
          <w:b/>
          <w:bCs/>
          <w:szCs w:val="24"/>
        </w:rPr>
        <w:br w:type="page"/>
      </w:r>
    </w:p>
    <w:sdt>
      <w:sdtPr>
        <w:id w:val="-544906900"/>
        <w:docPartObj>
          <w:docPartGallery w:val="Table of Contents"/>
          <w:docPartUnique/>
        </w:docPartObj>
      </w:sdtPr>
      <w:sdtEndPr>
        <w:rPr>
          <w:b/>
          <w:bCs/>
          <w:noProof/>
        </w:rPr>
      </w:sdtEndPr>
      <w:sdtContent>
        <w:p w14:paraId="3ABDD370" w14:textId="4700211D" w:rsidR="00823CB7" w:rsidRPr="00C75AD4" w:rsidRDefault="00823CB7" w:rsidP="00C75AD4">
          <w:pPr>
            <w:rPr>
              <w:color w:val="4472C4" w:themeColor="accent1"/>
              <w:sz w:val="32"/>
              <w:szCs w:val="32"/>
            </w:rPr>
          </w:pPr>
          <w:r w:rsidRPr="00C75AD4">
            <w:rPr>
              <w:color w:val="4472C4" w:themeColor="accent1"/>
              <w:sz w:val="32"/>
              <w:szCs w:val="32"/>
            </w:rPr>
            <w:t>Contents</w:t>
          </w:r>
        </w:p>
        <w:p w14:paraId="680004EB" w14:textId="0E7E8413" w:rsidR="008F6EFA" w:rsidRDefault="00823CB7">
          <w:pPr>
            <w:pStyle w:val="TOC1"/>
            <w:tabs>
              <w:tab w:val="left" w:pos="440"/>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40639072" w:history="1">
            <w:r w:rsidR="008F6EFA" w:rsidRPr="00D14A80">
              <w:rPr>
                <w:rStyle w:val="Hyperlink"/>
                <w:rFonts w:asciiTheme="majorHAnsi" w:hAnsiTheme="majorHAnsi" w:cstheme="majorBidi"/>
                <w:noProof/>
              </w:rPr>
              <w:t>1.</w:t>
            </w:r>
            <w:r w:rsidR="008F6EFA">
              <w:rPr>
                <w:rFonts w:asciiTheme="minorHAnsi" w:eastAsiaTheme="minorEastAsia" w:hAnsiTheme="minorHAnsi"/>
                <w:noProof/>
                <w:sz w:val="22"/>
                <w:lang w:val="en-GB" w:eastAsia="en-GB"/>
              </w:rPr>
              <w:tab/>
            </w:r>
            <w:r w:rsidR="008F6EFA" w:rsidRPr="00D14A80">
              <w:rPr>
                <w:rStyle w:val="Hyperlink"/>
                <w:noProof/>
              </w:rPr>
              <w:t>Tables</w:t>
            </w:r>
            <w:r w:rsidR="008F6EFA">
              <w:rPr>
                <w:noProof/>
                <w:webHidden/>
              </w:rPr>
              <w:tab/>
            </w:r>
            <w:r w:rsidR="008F6EFA">
              <w:rPr>
                <w:noProof/>
                <w:webHidden/>
              </w:rPr>
              <w:fldChar w:fldCharType="begin"/>
            </w:r>
            <w:r w:rsidR="008F6EFA">
              <w:rPr>
                <w:noProof/>
                <w:webHidden/>
              </w:rPr>
              <w:instrText xml:space="preserve"> PAGEREF _Toc40639072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63C99398" w14:textId="4BC108F7" w:rsidR="008F6EFA" w:rsidRDefault="00FB68C4">
          <w:pPr>
            <w:pStyle w:val="TOC1"/>
            <w:tabs>
              <w:tab w:val="left" w:pos="440"/>
              <w:tab w:val="right" w:leader="dot" w:pos="9016"/>
            </w:tabs>
            <w:rPr>
              <w:rFonts w:asciiTheme="minorHAnsi" w:eastAsiaTheme="minorEastAsia" w:hAnsiTheme="minorHAnsi"/>
              <w:noProof/>
              <w:sz w:val="22"/>
              <w:lang w:val="en-GB" w:eastAsia="en-GB"/>
            </w:rPr>
          </w:pPr>
          <w:hyperlink w:anchor="_Toc40639073" w:history="1">
            <w:r w:rsidR="008F6EFA" w:rsidRPr="00D14A80">
              <w:rPr>
                <w:rStyle w:val="Hyperlink"/>
                <w:rFonts w:asciiTheme="majorHAnsi" w:hAnsiTheme="majorHAnsi" w:cstheme="majorBidi"/>
                <w:noProof/>
              </w:rPr>
              <w:t>2.</w:t>
            </w:r>
            <w:r w:rsidR="008F6EFA">
              <w:rPr>
                <w:rFonts w:asciiTheme="minorHAnsi" w:eastAsiaTheme="minorEastAsia" w:hAnsiTheme="minorHAnsi"/>
                <w:noProof/>
                <w:sz w:val="22"/>
                <w:lang w:val="en-GB" w:eastAsia="en-GB"/>
              </w:rPr>
              <w:tab/>
            </w:r>
            <w:r w:rsidR="008F6EFA" w:rsidRPr="00D14A80">
              <w:rPr>
                <w:rStyle w:val="Hyperlink"/>
                <w:noProof/>
              </w:rPr>
              <w:t>Figures</w:t>
            </w:r>
            <w:r w:rsidR="008F6EFA">
              <w:rPr>
                <w:noProof/>
                <w:webHidden/>
              </w:rPr>
              <w:tab/>
            </w:r>
            <w:r w:rsidR="008F6EFA">
              <w:rPr>
                <w:noProof/>
                <w:webHidden/>
              </w:rPr>
              <w:fldChar w:fldCharType="begin"/>
            </w:r>
            <w:r w:rsidR="008F6EFA">
              <w:rPr>
                <w:noProof/>
                <w:webHidden/>
              </w:rPr>
              <w:instrText xml:space="preserve"> PAGEREF _Toc40639073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47302175" w14:textId="145BD746" w:rsidR="008F6EFA" w:rsidRDefault="00FB68C4">
          <w:pPr>
            <w:pStyle w:val="TOC1"/>
            <w:tabs>
              <w:tab w:val="left" w:pos="440"/>
              <w:tab w:val="right" w:leader="dot" w:pos="9016"/>
            </w:tabs>
            <w:rPr>
              <w:rFonts w:asciiTheme="minorHAnsi" w:eastAsiaTheme="minorEastAsia" w:hAnsiTheme="minorHAnsi"/>
              <w:noProof/>
              <w:sz w:val="22"/>
              <w:lang w:val="en-GB" w:eastAsia="en-GB"/>
            </w:rPr>
          </w:pPr>
          <w:hyperlink w:anchor="_Toc40639074" w:history="1">
            <w:r w:rsidR="008F6EFA" w:rsidRPr="00D14A80">
              <w:rPr>
                <w:rStyle w:val="Hyperlink"/>
                <w:rFonts w:asciiTheme="majorHAnsi" w:hAnsiTheme="majorHAnsi" w:cstheme="majorBidi"/>
                <w:noProof/>
              </w:rPr>
              <w:t>3.</w:t>
            </w:r>
            <w:r w:rsidR="008F6EFA">
              <w:rPr>
                <w:rFonts w:asciiTheme="minorHAnsi" w:eastAsiaTheme="minorEastAsia" w:hAnsiTheme="minorHAnsi"/>
                <w:noProof/>
                <w:sz w:val="22"/>
                <w:lang w:val="en-GB" w:eastAsia="en-GB"/>
              </w:rPr>
              <w:tab/>
            </w:r>
            <w:r w:rsidR="008F6EFA" w:rsidRPr="00D14A80">
              <w:rPr>
                <w:rStyle w:val="Hyperlink"/>
                <w:noProof/>
              </w:rPr>
              <w:t>Glossary</w:t>
            </w:r>
            <w:r w:rsidR="008F6EFA">
              <w:rPr>
                <w:noProof/>
                <w:webHidden/>
              </w:rPr>
              <w:tab/>
            </w:r>
            <w:r w:rsidR="008F6EFA">
              <w:rPr>
                <w:noProof/>
                <w:webHidden/>
              </w:rPr>
              <w:fldChar w:fldCharType="begin"/>
            </w:r>
            <w:r w:rsidR="008F6EFA">
              <w:rPr>
                <w:noProof/>
                <w:webHidden/>
              </w:rPr>
              <w:instrText xml:space="preserve"> PAGEREF _Toc40639074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1C806D48" w14:textId="63DB8E7B" w:rsidR="008F6EFA" w:rsidRDefault="00FB68C4">
          <w:pPr>
            <w:pStyle w:val="TOC1"/>
            <w:tabs>
              <w:tab w:val="left" w:pos="440"/>
              <w:tab w:val="right" w:leader="dot" w:pos="9016"/>
            </w:tabs>
            <w:rPr>
              <w:rFonts w:asciiTheme="minorHAnsi" w:eastAsiaTheme="minorEastAsia" w:hAnsiTheme="minorHAnsi"/>
              <w:noProof/>
              <w:sz w:val="22"/>
              <w:lang w:val="en-GB" w:eastAsia="en-GB"/>
            </w:rPr>
          </w:pPr>
          <w:hyperlink w:anchor="_Toc40639075" w:history="1">
            <w:r w:rsidR="008F6EFA" w:rsidRPr="00D14A80">
              <w:rPr>
                <w:rStyle w:val="Hyperlink"/>
                <w:rFonts w:asciiTheme="majorHAnsi" w:hAnsiTheme="majorHAnsi" w:cstheme="majorBidi"/>
                <w:noProof/>
              </w:rPr>
              <w:t>4.</w:t>
            </w:r>
            <w:r w:rsidR="008F6EFA">
              <w:rPr>
                <w:rFonts w:asciiTheme="minorHAnsi" w:eastAsiaTheme="minorEastAsia" w:hAnsiTheme="minorHAnsi"/>
                <w:noProof/>
                <w:sz w:val="22"/>
                <w:lang w:val="en-GB" w:eastAsia="en-GB"/>
              </w:rPr>
              <w:tab/>
            </w:r>
            <w:r w:rsidR="008F6EFA" w:rsidRPr="00D14A80">
              <w:rPr>
                <w:rStyle w:val="Hyperlink"/>
                <w:noProof/>
              </w:rPr>
              <w:t>Online Repositories</w:t>
            </w:r>
            <w:r w:rsidR="008F6EFA">
              <w:rPr>
                <w:noProof/>
                <w:webHidden/>
              </w:rPr>
              <w:tab/>
            </w:r>
            <w:r w:rsidR="008F6EFA">
              <w:rPr>
                <w:noProof/>
                <w:webHidden/>
              </w:rPr>
              <w:fldChar w:fldCharType="begin"/>
            </w:r>
            <w:r w:rsidR="008F6EFA">
              <w:rPr>
                <w:noProof/>
                <w:webHidden/>
              </w:rPr>
              <w:instrText xml:space="preserve"> PAGEREF _Toc40639075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05ED2C97" w14:textId="2EDA9009" w:rsidR="008F6EFA" w:rsidRDefault="00FB68C4">
          <w:pPr>
            <w:pStyle w:val="TOC1"/>
            <w:tabs>
              <w:tab w:val="left" w:pos="440"/>
              <w:tab w:val="right" w:leader="dot" w:pos="9016"/>
            </w:tabs>
            <w:rPr>
              <w:rFonts w:asciiTheme="minorHAnsi" w:eastAsiaTheme="minorEastAsia" w:hAnsiTheme="minorHAnsi"/>
              <w:noProof/>
              <w:sz w:val="22"/>
              <w:lang w:val="en-GB" w:eastAsia="en-GB"/>
            </w:rPr>
          </w:pPr>
          <w:hyperlink w:anchor="_Toc40639076" w:history="1">
            <w:r w:rsidR="008F6EFA" w:rsidRPr="00D14A80">
              <w:rPr>
                <w:rStyle w:val="Hyperlink"/>
                <w:rFonts w:asciiTheme="majorHAnsi" w:hAnsiTheme="majorHAnsi" w:cstheme="majorBidi"/>
                <w:noProof/>
              </w:rPr>
              <w:t>5.</w:t>
            </w:r>
            <w:r w:rsidR="008F6EFA">
              <w:rPr>
                <w:rFonts w:asciiTheme="minorHAnsi" w:eastAsiaTheme="minorEastAsia" w:hAnsiTheme="minorHAnsi"/>
                <w:noProof/>
                <w:sz w:val="22"/>
                <w:lang w:val="en-GB" w:eastAsia="en-GB"/>
              </w:rPr>
              <w:tab/>
            </w:r>
            <w:r w:rsidR="008F6EFA" w:rsidRPr="00D14A80">
              <w:rPr>
                <w:rStyle w:val="Hyperlink"/>
                <w:noProof/>
              </w:rPr>
              <w:t>Acknowledgments</w:t>
            </w:r>
            <w:r w:rsidR="008F6EFA">
              <w:rPr>
                <w:noProof/>
                <w:webHidden/>
              </w:rPr>
              <w:tab/>
            </w:r>
            <w:r w:rsidR="008F6EFA">
              <w:rPr>
                <w:noProof/>
                <w:webHidden/>
              </w:rPr>
              <w:fldChar w:fldCharType="begin"/>
            </w:r>
            <w:r w:rsidR="008F6EFA">
              <w:rPr>
                <w:noProof/>
                <w:webHidden/>
              </w:rPr>
              <w:instrText xml:space="preserve"> PAGEREF _Toc40639076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76D450A1" w14:textId="266C4A10" w:rsidR="008F6EFA" w:rsidRDefault="00FB68C4">
          <w:pPr>
            <w:pStyle w:val="TOC1"/>
            <w:tabs>
              <w:tab w:val="left" w:pos="440"/>
              <w:tab w:val="right" w:leader="dot" w:pos="9016"/>
            </w:tabs>
            <w:rPr>
              <w:rFonts w:asciiTheme="minorHAnsi" w:eastAsiaTheme="minorEastAsia" w:hAnsiTheme="minorHAnsi"/>
              <w:noProof/>
              <w:sz w:val="22"/>
              <w:lang w:val="en-GB" w:eastAsia="en-GB"/>
            </w:rPr>
          </w:pPr>
          <w:hyperlink w:anchor="_Toc40639077" w:history="1">
            <w:r w:rsidR="008F6EFA" w:rsidRPr="00D14A80">
              <w:rPr>
                <w:rStyle w:val="Hyperlink"/>
                <w:rFonts w:asciiTheme="majorHAnsi" w:hAnsiTheme="majorHAnsi" w:cstheme="majorBidi"/>
                <w:noProof/>
              </w:rPr>
              <w:t>6.</w:t>
            </w:r>
            <w:r w:rsidR="008F6EFA">
              <w:rPr>
                <w:rFonts w:asciiTheme="minorHAnsi" w:eastAsiaTheme="minorEastAsia" w:hAnsiTheme="minorHAnsi"/>
                <w:noProof/>
                <w:sz w:val="22"/>
                <w:lang w:val="en-GB" w:eastAsia="en-GB"/>
              </w:rPr>
              <w:tab/>
            </w:r>
            <w:r w:rsidR="008F6EFA" w:rsidRPr="00D14A80">
              <w:rPr>
                <w:rStyle w:val="Hyperlink"/>
                <w:noProof/>
              </w:rPr>
              <w:t>Intr</w:t>
            </w:r>
            <w:r w:rsidR="008F6EFA" w:rsidRPr="00D14A80">
              <w:rPr>
                <w:rStyle w:val="Hyperlink"/>
                <w:noProof/>
              </w:rPr>
              <w:t>o</w:t>
            </w:r>
            <w:r w:rsidR="008F6EFA" w:rsidRPr="00D14A80">
              <w:rPr>
                <w:rStyle w:val="Hyperlink"/>
                <w:noProof/>
              </w:rPr>
              <w:t>duction</w:t>
            </w:r>
            <w:r w:rsidR="008F6EFA">
              <w:rPr>
                <w:noProof/>
                <w:webHidden/>
              </w:rPr>
              <w:tab/>
            </w:r>
            <w:r w:rsidR="008F6EFA">
              <w:rPr>
                <w:noProof/>
                <w:webHidden/>
              </w:rPr>
              <w:fldChar w:fldCharType="begin"/>
            </w:r>
            <w:r w:rsidR="008F6EFA">
              <w:rPr>
                <w:noProof/>
                <w:webHidden/>
              </w:rPr>
              <w:instrText xml:space="preserve"> PAGEREF _Toc40639077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4A261E08" w14:textId="6C31F88B" w:rsidR="008F6EFA" w:rsidRDefault="00FB68C4">
          <w:pPr>
            <w:pStyle w:val="TOC1"/>
            <w:tabs>
              <w:tab w:val="left" w:pos="440"/>
              <w:tab w:val="right" w:leader="dot" w:pos="9016"/>
            </w:tabs>
            <w:rPr>
              <w:rFonts w:asciiTheme="minorHAnsi" w:eastAsiaTheme="minorEastAsia" w:hAnsiTheme="minorHAnsi"/>
              <w:noProof/>
              <w:sz w:val="22"/>
              <w:lang w:val="en-GB" w:eastAsia="en-GB"/>
            </w:rPr>
          </w:pPr>
          <w:hyperlink w:anchor="_Toc40639083" w:history="1">
            <w:r w:rsidR="008F6EFA" w:rsidRPr="00D14A80">
              <w:rPr>
                <w:rStyle w:val="Hyperlink"/>
                <w:rFonts w:asciiTheme="majorHAnsi" w:hAnsiTheme="majorHAnsi" w:cstheme="majorBidi"/>
                <w:noProof/>
              </w:rPr>
              <w:t>7.</w:t>
            </w:r>
            <w:r w:rsidR="008F6EFA">
              <w:rPr>
                <w:rFonts w:asciiTheme="minorHAnsi" w:eastAsiaTheme="minorEastAsia" w:hAnsiTheme="minorHAnsi"/>
                <w:noProof/>
                <w:sz w:val="22"/>
                <w:lang w:val="en-GB" w:eastAsia="en-GB"/>
              </w:rPr>
              <w:tab/>
            </w:r>
            <w:r w:rsidR="008F6EFA" w:rsidRPr="00D14A80">
              <w:rPr>
                <w:rStyle w:val="Hyperlink"/>
                <w:noProof/>
              </w:rPr>
              <w:t>Background</w:t>
            </w:r>
            <w:r w:rsidR="008F6EFA">
              <w:rPr>
                <w:noProof/>
                <w:webHidden/>
              </w:rPr>
              <w:tab/>
            </w:r>
            <w:r w:rsidR="008F6EFA">
              <w:rPr>
                <w:noProof/>
                <w:webHidden/>
              </w:rPr>
              <w:fldChar w:fldCharType="begin"/>
            </w:r>
            <w:r w:rsidR="008F6EFA">
              <w:rPr>
                <w:noProof/>
                <w:webHidden/>
              </w:rPr>
              <w:instrText xml:space="preserve"> PAGEREF _Toc40639083 \h </w:instrText>
            </w:r>
            <w:r w:rsidR="008F6EFA">
              <w:rPr>
                <w:noProof/>
                <w:webHidden/>
              </w:rPr>
            </w:r>
            <w:r w:rsidR="008F6EFA">
              <w:rPr>
                <w:noProof/>
                <w:webHidden/>
              </w:rPr>
              <w:fldChar w:fldCharType="separate"/>
            </w:r>
            <w:r w:rsidR="008F6EFA">
              <w:rPr>
                <w:noProof/>
                <w:webHidden/>
              </w:rPr>
              <w:t>7</w:t>
            </w:r>
            <w:r w:rsidR="008F6EFA">
              <w:rPr>
                <w:noProof/>
                <w:webHidden/>
              </w:rPr>
              <w:fldChar w:fldCharType="end"/>
            </w:r>
          </w:hyperlink>
        </w:p>
        <w:p w14:paraId="335B0853" w14:textId="71424750"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084" w:history="1">
            <w:r w:rsidR="008F6EFA" w:rsidRPr="00D14A80">
              <w:rPr>
                <w:rStyle w:val="Hyperlink"/>
                <w:noProof/>
              </w:rPr>
              <w:t>a.</w:t>
            </w:r>
            <w:r w:rsidR="008F6EFA">
              <w:rPr>
                <w:rFonts w:asciiTheme="minorHAnsi" w:eastAsiaTheme="minorEastAsia" w:hAnsiTheme="minorHAnsi"/>
                <w:noProof/>
                <w:sz w:val="22"/>
                <w:lang w:val="en-GB" w:eastAsia="en-GB"/>
              </w:rPr>
              <w:tab/>
            </w:r>
            <w:r w:rsidR="008F6EFA" w:rsidRPr="00D14A80">
              <w:rPr>
                <w:rStyle w:val="Hyperlink"/>
                <w:noProof/>
              </w:rPr>
              <w:t>Brain to Computer Interface</w:t>
            </w:r>
            <w:r w:rsidR="008F6EFA">
              <w:rPr>
                <w:noProof/>
                <w:webHidden/>
              </w:rPr>
              <w:tab/>
            </w:r>
            <w:r w:rsidR="008F6EFA">
              <w:rPr>
                <w:noProof/>
                <w:webHidden/>
              </w:rPr>
              <w:fldChar w:fldCharType="begin"/>
            </w:r>
            <w:r w:rsidR="008F6EFA">
              <w:rPr>
                <w:noProof/>
                <w:webHidden/>
              </w:rPr>
              <w:instrText xml:space="preserve"> PAGEREF _Toc40639084 \h </w:instrText>
            </w:r>
            <w:r w:rsidR="008F6EFA">
              <w:rPr>
                <w:noProof/>
                <w:webHidden/>
              </w:rPr>
            </w:r>
            <w:r w:rsidR="008F6EFA">
              <w:rPr>
                <w:noProof/>
                <w:webHidden/>
              </w:rPr>
              <w:fldChar w:fldCharType="separate"/>
            </w:r>
            <w:r w:rsidR="008F6EFA">
              <w:rPr>
                <w:noProof/>
                <w:webHidden/>
              </w:rPr>
              <w:t>8</w:t>
            </w:r>
            <w:r w:rsidR="008F6EFA">
              <w:rPr>
                <w:noProof/>
                <w:webHidden/>
              </w:rPr>
              <w:fldChar w:fldCharType="end"/>
            </w:r>
          </w:hyperlink>
        </w:p>
        <w:p w14:paraId="465B35D0" w14:textId="70B9E527"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085"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Steady State Visually Evoked Potentials (SSVEP)</w:t>
            </w:r>
            <w:r w:rsidR="008F6EFA">
              <w:rPr>
                <w:noProof/>
                <w:webHidden/>
              </w:rPr>
              <w:tab/>
            </w:r>
            <w:r w:rsidR="008F6EFA">
              <w:rPr>
                <w:noProof/>
                <w:webHidden/>
              </w:rPr>
              <w:fldChar w:fldCharType="begin"/>
            </w:r>
            <w:r w:rsidR="008F6EFA">
              <w:rPr>
                <w:noProof/>
                <w:webHidden/>
              </w:rPr>
              <w:instrText xml:space="preserve"> PAGEREF _Toc40639085 \h </w:instrText>
            </w:r>
            <w:r w:rsidR="008F6EFA">
              <w:rPr>
                <w:noProof/>
                <w:webHidden/>
              </w:rPr>
            </w:r>
            <w:r w:rsidR="008F6EFA">
              <w:rPr>
                <w:noProof/>
                <w:webHidden/>
              </w:rPr>
              <w:fldChar w:fldCharType="separate"/>
            </w:r>
            <w:r w:rsidR="008F6EFA">
              <w:rPr>
                <w:noProof/>
                <w:webHidden/>
              </w:rPr>
              <w:t>9</w:t>
            </w:r>
            <w:r w:rsidR="008F6EFA">
              <w:rPr>
                <w:noProof/>
                <w:webHidden/>
              </w:rPr>
              <w:fldChar w:fldCharType="end"/>
            </w:r>
          </w:hyperlink>
        </w:p>
        <w:p w14:paraId="342C485A" w14:textId="14244C20"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148"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Processing</w:t>
            </w:r>
            <w:r w:rsidR="008F6EFA">
              <w:rPr>
                <w:noProof/>
                <w:webHidden/>
              </w:rPr>
              <w:tab/>
            </w:r>
            <w:r w:rsidR="008F6EFA">
              <w:rPr>
                <w:noProof/>
                <w:webHidden/>
              </w:rPr>
              <w:fldChar w:fldCharType="begin"/>
            </w:r>
            <w:r w:rsidR="008F6EFA">
              <w:rPr>
                <w:noProof/>
                <w:webHidden/>
              </w:rPr>
              <w:instrText xml:space="preserve"> PAGEREF _Toc40639148 \h </w:instrText>
            </w:r>
            <w:r w:rsidR="008F6EFA">
              <w:rPr>
                <w:noProof/>
                <w:webHidden/>
              </w:rPr>
            </w:r>
            <w:r w:rsidR="008F6EFA">
              <w:rPr>
                <w:noProof/>
                <w:webHidden/>
              </w:rPr>
              <w:fldChar w:fldCharType="separate"/>
            </w:r>
            <w:r w:rsidR="008F6EFA">
              <w:rPr>
                <w:noProof/>
                <w:webHidden/>
              </w:rPr>
              <w:t>11</w:t>
            </w:r>
            <w:r w:rsidR="008F6EFA">
              <w:rPr>
                <w:noProof/>
                <w:webHidden/>
              </w:rPr>
              <w:fldChar w:fldCharType="end"/>
            </w:r>
          </w:hyperlink>
        </w:p>
        <w:p w14:paraId="21E06BBB" w14:textId="42F31EBF"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149" w:history="1">
            <w:r w:rsidR="008F6EFA" w:rsidRPr="00D14A80">
              <w:rPr>
                <w:rStyle w:val="Hyperlink"/>
                <w:noProof/>
              </w:rPr>
              <w:t>b.</w:t>
            </w:r>
            <w:r w:rsidR="008F6EFA">
              <w:rPr>
                <w:rFonts w:asciiTheme="minorHAnsi" w:eastAsiaTheme="minorEastAsia" w:hAnsiTheme="minorHAnsi"/>
                <w:noProof/>
                <w:sz w:val="22"/>
                <w:lang w:val="en-GB" w:eastAsia="en-GB"/>
              </w:rPr>
              <w:tab/>
            </w:r>
            <w:r w:rsidR="008F6EFA" w:rsidRPr="00D14A80">
              <w:rPr>
                <w:rStyle w:val="Hyperlink"/>
                <w:noProof/>
              </w:rPr>
              <w:t>Field Programmable Gate Array</w:t>
            </w:r>
            <w:r w:rsidR="008F6EFA">
              <w:rPr>
                <w:noProof/>
                <w:webHidden/>
              </w:rPr>
              <w:tab/>
            </w:r>
            <w:r w:rsidR="008F6EFA">
              <w:rPr>
                <w:noProof/>
                <w:webHidden/>
              </w:rPr>
              <w:fldChar w:fldCharType="begin"/>
            </w:r>
            <w:r w:rsidR="008F6EFA">
              <w:rPr>
                <w:noProof/>
                <w:webHidden/>
              </w:rPr>
              <w:instrText xml:space="preserve"> PAGEREF _Toc40639149 \h </w:instrText>
            </w:r>
            <w:r w:rsidR="008F6EFA">
              <w:rPr>
                <w:noProof/>
                <w:webHidden/>
              </w:rPr>
            </w:r>
            <w:r w:rsidR="008F6EFA">
              <w:rPr>
                <w:noProof/>
                <w:webHidden/>
              </w:rPr>
              <w:fldChar w:fldCharType="separate"/>
            </w:r>
            <w:r w:rsidR="008F6EFA">
              <w:rPr>
                <w:noProof/>
                <w:webHidden/>
              </w:rPr>
              <w:t>16</w:t>
            </w:r>
            <w:r w:rsidR="008F6EFA">
              <w:rPr>
                <w:noProof/>
                <w:webHidden/>
              </w:rPr>
              <w:fldChar w:fldCharType="end"/>
            </w:r>
          </w:hyperlink>
        </w:p>
        <w:p w14:paraId="39919FE7" w14:textId="0A1E1986"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176"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ZYNQ System on Chip</w:t>
            </w:r>
            <w:r w:rsidR="008F6EFA">
              <w:rPr>
                <w:noProof/>
                <w:webHidden/>
              </w:rPr>
              <w:tab/>
            </w:r>
            <w:r w:rsidR="008F6EFA">
              <w:rPr>
                <w:noProof/>
                <w:webHidden/>
              </w:rPr>
              <w:fldChar w:fldCharType="begin"/>
            </w:r>
            <w:r w:rsidR="008F6EFA">
              <w:rPr>
                <w:noProof/>
                <w:webHidden/>
              </w:rPr>
              <w:instrText xml:space="preserve"> PAGEREF _Toc40639176 \h </w:instrText>
            </w:r>
            <w:r w:rsidR="008F6EFA">
              <w:rPr>
                <w:noProof/>
                <w:webHidden/>
              </w:rPr>
            </w:r>
            <w:r w:rsidR="008F6EFA">
              <w:rPr>
                <w:noProof/>
                <w:webHidden/>
              </w:rPr>
              <w:fldChar w:fldCharType="separate"/>
            </w:r>
            <w:r w:rsidR="008F6EFA">
              <w:rPr>
                <w:noProof/>
                <w:webHidden/>
              </w:rPr>
              <w:t>20</w:t>
            </w:r>
            <w:r w:rsidR="008F6EFA">
              <w:rPr>
                <w:noProof/>
                <w:webHidden/>
              </w:rPr>
              <w:fldChar w:fldCharType="end"/>
            </w:r>
          </w:hyperlink>
        </w:p>
        <w:p w14:paraId="22B038E3" w14:textId="498830EE"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177"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PYNQ Framework</w:t>
            </w:r>
            <w:r w:rsidR="008F6EFA">
              <w:rPr>
                <w:noProof/>
                <w:webHidden/>
              </w:rPr>
              <w:tab/>
            </w:r>
            <w:r w:rsidR="008F6EFA">
              <w:rPr>
                <w:noProof/>
                <w:webHidden/>
              </w:rPr>
              <w:fldChar w:fldCharType="begin"/>
            </w:r>
            <w:r w:rsidR="008F6EFA">
              <w:rPr>
                <w:noProof/>
                <w:webHidden/>
              </w:rPr>
              <w:instrText xml:space="preserve"> PAGEREF _Toc40639177 \h </w:instrText>
            </w:r>
            <w:r w:rsidR="008F6EFA">
              <w:rPr>
                <w:noProof/>
                <w:webHidden/>
              </w:rPr>
            </w:r>
            <w:r w:rsidR="008F6EFA">
              <w:rPr>
                <w:noProof/>
                <w:webHidden/>
              </w:rPr>
              <w:fldChar w:fldCharType="separate"/>
            </w:r>
            <w:r w:rsidR="008F6EFA">
              <w:rPr>
                <w:noProof/>
                <w:webHidden/>
              </w:rPr>
              <w:t>25</w:t>
            </w:r>
            <w:r w:rsidR="008F6EFA">
              <w:rPr>
                <w:noProof/>
                <w:webHidden/>
              </w:rPr>
              <w:fldChar w:fldCharType="end"/>
            </w:r>
          </w:hyperlink>
        </w:p>
        <w:p w14:paraId="5D831961" w14:textId="215663A5" w:rsidR="008F6EFA" w:rsidRDefault="00FB68C4">
          <w:pPr>
            <w:pStyle w:val="TOC3"/>
            <w:tabs>
              <w:tab w:val="left" w:pos="1100"/>
              <w:tab w:val="right" w:leader="dot" w:pos="9016"/>
            </w:tabs>
            <w:rPr>
              <w:rFonts w:asciiTheme="minorHAnsi" w:hAnsiTheme="minorHAnsi" w:cstheme="minorBidi"/>
              <w:noProof/>
              <w:sz w:val="22"/>
              <w:lang w:val="en-GB" w:eastAsia="en-GB"/>
            </w:rPr>
          </w:pPr>
          <w:hyperlink w:anchor="_Toc40639178" w:history="1">
            <w:r w:rsidR="008F6EFA" w:rsidRPr="00D14A80">
              <w:rPr>
                <w:rStyle w:val="Hyperlink"/>
                <w:noProof/>
              </w:rPr>
              <w:t>iii.</w:t>
            </w:r>
            <w:r w:rsidR="008F6EFA">
              <w:rPr>
                <w:rFonts w:asciiTheme="minorHAnsi" w:hAnsiTheme="minorHAnsi" w:cstheme="minorBidi"/>
                <w:noProof/>
                <w:sz w:val="22"/>
                <w:lang w:val="en-GB" w:eastAsia="en-GB"/>
              </w:rPr>
              <w:tab/>
            </w:r>
            <w:r w:rsidR="008F6EFA" w:rsidRPr="00D14A80">
              <w:rPr>
                <w:rStyle w:val="Hyperlink"/>
                <w:noProof/>
              </w:rPr>
              <w:t>AXI Interface</w:t>
            </w:r>
            <w:r w:rsidR="008F6EFA">
              <w:rPr>
                <w:noProof/>
                <w:webHidden/>
              </w:rPr>
              <w:tab/>
            </w:r>
            <w:r w:rsidR="008F6EFA">
              <w:rPr>
                <w:noProof/>
                <w:webHidden/>
              </w:rPr>
              <w:fldChar w:fldCharType="begin"/>
            </w:r>
            <w:r w:rsidR="008F6EFA">
              <w:rPr>
                <w:noProof/>
                <w:webHidden/>
              </w:rPr>
              <w:instrText xml:space="preserve"> PAGEREF _Toc40639178 \h </w:instrText>
            </w:r>
            <w:r w:rsidR="008F6EFA">
              <w:rPr>
                <w:noProof/>
                <w:webHidden/>
              </w:rPr>
            </w:r>
            <w:r w:rsidR="008F6EFA">
              <w:rPr>
                <w:noProof/>
                <w:webHidden/>
              </w:rPr>
              <w:fldChar w:fldCharType="separate"/>
            </w:r>
            <w:r w:rsidR="008F6EFA">
              <w:rPr>
                <w:noProof/>
                <w:webHidden/>
              </w:rPr>
              <w:t>28</w:t>
            </w:r>
            <w:r w:rsidR="008F6EFA">
              <w:rPr>
                <w:noProof/>
                <w:webHidden/>
              </w:rPr>
              <w:fldChar w:fldCharType="end"/>
            </w:r>
          </w:hyperlink>
        </w:p>
        <w:p w14:paraId="097191EE" w14:textId="75ACDE25"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179" w:history="1">
            <w:r w:rsidR="008F6EFA" w:rsidRPr="00D14A80">
              <w:rPr>
                <w:rStyle w:val="Hyperlink"/>
                <w:noProof/>
              </w:rPr>
              <w:t>c.</w:t>
            </w:r>
            <w:r w:rsidR="008F6EFA">
              <w:rPr>
                <w:rFonts w:asciiTheme="minorHAnsi" w:eastAsiaTheme="minorEastAsia" w:hAnsiTheme="minorHAnsi"/>
                <w:noProof/>
                <w:sz w:val="22"/>
                <w:lang w:val="en-GB" w:eastAsia="en-GB"/>
              </w:rPr>
              <w:tab/>
            </w:r>
            <w:r w:rsidR="008F6EFA" w:rsidRPr="00D14A80">
              <w:rPr>
                <w:rStyle w:val="Hyperlink"/>
                <w:noProof/>
              </w:rPr>
              <w:t>Societal Impacts</w:t>
            </w:r>
            <w:r w:rsidR="008F6EFA">
              <w:rPr>
                <w:noProof/>
                <w:webHidden/>
              </w:rPr>
              <w:tab/>
            </w:r>
            <w:r w:rsidR="008F6EFA">
              <w:rPr>
                <w:noProof/>
                <w:webHidden/>
              </w:rPr>
              <w:fldChar w:fldCharType="begin"/>
            </w:r>
            <w:r w:rsidR="008F6EFA">
              <w:rPr>
                <w:noProof/>
                <w:webHidden/>
              </w:rPr>
              <w:instrText xml:space="preserve"> PAGEREF _Toc40639179 \h </w:instrText>
            </w:r>
            <w:r w:rsidR="008F6EFA">
              <w:rPr>
                <w:noProof/>
                <w:webHidden/>
              </w:rPr>
            </w:r>
            <w:r w:rsidR="008F6EFA">
              <w:rPr>
                <w:noProof/>
                <w:webHidden/>
              </w:rPr>
              <w:fldChar w:fldCharType="separate"/>
            </w:r>
            <w:r w:rsidR="008F6EFA">
              <w:rPr>
                <w:noProof/>
                <w:webHidden/>
              </w:rPr>
              <w:t>32</w:t>
            </w:r>
            <w:r w:rsidR="008F6EFA">
              <w:rPr>
                <w:noProof/>
                <w:webHidden/>
              </w:rPr>
              <w:fldChar w:fldCharType="end"/>
            </w:r>
          </w:hyperlink>
        </w:p>
        <w:p w14:paraId="64F81C51" w14:textId="7C1B9117" w:rsidR="008F6EFA" w:rsidRDefault="00FB68C4">
          <w:pPr>
            <w:pStyle w:val="TOC1"/>
            <w:tabs>
              <w:tab w:val="left" w:pos="440"/>
              <w:tab w:val="right" w:leader="dot" w:pos="9016"/>
            </w:tabs>
            <w:rPr>
              <w:rFonts w:asciiTheme="minorHAnsi" w:eastAsiaTheme="minorEastAsia" w:hAnsiTheme="minorHAnsi"/>
              <w:noProof/>
              <w:sz w:val="22"/>
              <w:lang w:val="en-GB" w:eastAsia="en-GB"/>
            </w:rPr>
          </w:pPr>
          <w:hyperlink w:anchor="_Toc40639290" w:history="1">
            <w:r w:rsidR="008F6EFA" w:rsidRPr="00D14A80">
              <w:rPr>
                <w:rStyle w:val="Hyperlink"/>
                <w:rFonts w:asciiTheme="majorHAnsi" w:hAnsiTheme="majorHAnsi" w:cstheme="majorBidi"/>
                <w:noProof/>
              </w:rPr>
              <w:t>8.</w:t>
            </w:r>
            <w:r w:rsidR="008F6EFA">
              <w:rPr>
                <w:rFonts w:asciiTheme="minorHAnsi" w:eastAsiaTheme="minorEastAsia" w:hAnsiTheme="minorHAnsi"/>
                <w:noProof/>
                <w:sz w:val="22"/>
                <w:lang w:val="en-GB" w:eastAsia="en-GB"/>
              </w:rPr>
              <w:tab/>
            </w:r>
            <w:r w:rsidR="008F6EFA" w:rsidRPr="00D14A80">
              <w:rPr>
                <w:rStyle w:val="Hyperlink"/>
                <w:noProof/>
              </w:rPr>
              <w:t>Architecture</w:t>
            </w:r>
            <w:r w:rsidR="008F6EFA">
              <w:rPr>
                <w:noProof/>
                <w:webHidden/>
              </w:rPr>
              <w:tab/>
            </w:r>
            <w:r w:rsidR="008F6EFA">
              <w:rPr>
                <w:noProof/>
                <w:webHidden/>
              </w:rPr>
              <w:fldChar w:fldCharType="begin"/>
            </w:r>
            <w:r w:rsidR="008F6EFA">
              <w:rPr>
                <w:noProof/>
                <w:webHidden/>
              </w:rPr>
              <w:instrText xml:space="preserve"> PAGEREF _Toc40639290 \h </w:instrText>
            </w:r>
            <w:r w:rsidR="008F6EFA">
              <w:rPr>
                <w:noProof/>
                <w:webHidden/>
              </w:rPr>
            </w:r>
            <w:r w:rsidR="008F6EFA">
              <w:rPr>
                <w:noProof/>
                <w:webHidden/>
              </w:rPr>
              <w:fldChar w:fldCharType="separate"/>
            </w:r>
            <w:r w:rsidR="008F6EFA">
              <w:rPr>
                <w:noProof/>
                <w:webHidden/>
              </w:rPr>
              <w:t>33</w:t>
            </w:r>
            <w:r w:rsidR="008F6EFA">
              <w:rPr>
                <w:noProof/>
                <w:webHidden/>
              </w:rPr>
              <w:fldChar w:fldCharType="end"/>
            </w:r>
          </w:hyperlink>
        </w:p>
        <w:p w14:paraId="1D634CDC" w14:textId="2F68C25A"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291" w:history="1">
            <w:r w:rsidR="008F6EFA" w:rsidRPr="00D14A80">
              <w:rPr>
                <w:rStyle w:val="Hyperlink"/>
                <w:noProof/>
              </w:rPr>
              <w:t>a.</w:t>
            </w:r>
            <w:r w:rsidR="008F6EFA">
              <w:rPr>
                <w:rFonts w:asciiTheme="minorHAnsi" w:eastAsiaTheme="minorEastAsia" w:hAnsiTheme="minorHAnsi"/>
                <w:noProof/>
                <w:sz w:val="22"/>
                <w:lang w:val="en-GB" w:eastAsia="en-GB"/>
              </w:rPr>
              <w:tab/>
            </w:r>
            <w:r w:rsidR="008F6EFA" w:rsidRPr="00D14A80">
              <w:rPr>
                <w:rStyle w:val="Hyperlink"/>
                <w:noProof/>
              </w:rPr>
              <w:t>Hardware Implementation</w:t>
            </w:r>
            <w:r w:rsidR="008F6EFA">
              <w:rPr>
                <w:noProof/>
                <w:webHidden/>
              </w:rPr>
              <w:tab/>
            </w:r>
            <w:r w:rsidR="008F6EFA">
              <w:rPr>
                <w:noProof/>
                <w:webHidden/>
              </w:rPr>
              <w:fldChar w:fldCharType="begin"/>
            </w:r>
            <w:r w:rsidR="008F6EFA">
              <w:rPr>
                <w:noProof/>
                <w:webHidden/>
              </w:rPr>
              <w:instrText xml:space="preserve"> PAGEREF _Toc40639291 \h </w:instrText>
            </w:r>
            <w:r w:rsidR="008F6EFA">
              <w:rPr>
                <w:noProof/>
                <w:webHidden/>
              </w:rPr>
            </w:r>
            <w:r w:rsidR="008F6EFA">
              <w:rPr>
                <w:noProof/>
                <w:webHidden/>
              </w:rPr>
              <w:fldChar w:fldCharType="separate"/>
            </w:r>
            <w:r w:rsidR="008F6EFA">
              <w:rPr>
                <w:noProof/>
                <w:webHidden/>
              </w:rPr>
              <w:t>37</w:t>
            </w:r>
            <w:r w:rsidR="008F6EFA">
              <w:rPr>
                <w:noProof/>
                <w:webHidden/>
              </w:rPr>
              <w:fldChar w:fldCharType="end"/>
            </w:r>
          </w:hyperlink>
        </w:p>
        <w:p w14:paraId="058849F3" w14:textId="0CDAA4E8"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292"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Top Level Design</w:t>
            </w:r>
            <w:r w:rsidR="008F6EFA">
              <w:rPr>
                <w:noProof/>
                <w:webHidden/>
              </w:rPr>
              <w:tab/>
            </w:r>
            <w:r w:rsidR="008F6EFA">
              <w:rPr>
                <w:noProof/>
                <w:webHidden/>
              </w:rPr>
              <w:fldChar w:fldCharType="begin"/>
            </w:r>
            <w:r w:rsidR="008F6EFA">
              <w:rPr>
                <w:noProof/>
                <w:webHidden/>
              </w:rPr>
              <w:instrText xml:space="preserve"> PAGEREF _Toc40639292 \h </w:instrText>
            </w:r>
            <w:r w:rsidR="008F6EFA">
              <w:rPr>
                <w:noProof/>
                <w:webHidden/>
              </w:rPr>
            </w:r>
            <w:r w:rsidR="008F6EFA">
              <w:rPr>
                <w:noProof/>
                <w:webHidden/>
              </w:rPr>
              <w:fldChar w:fldCharType="separate"/>
            </w:r>
            <w:r w:rsidR="008F6EFA">
              <w:rPr>
                <w:noProof/>
                <w:webHidden/>
              </w:rPr>
              <w:t>37</w:t>
            </w:r>
            <w:r w:rsidR="008F6EFA">
              <w:rPr>
                <w:noProof/>
                <w:webHidden/>
              </w:rPr>
              <w:fldChar w:fldCharType="end"/>
            </w:r>
          </w:hyperlink>
        </w:p>
        <w:p w14:paraId="5889A154" w14:textId="60DD26B0"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293"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FFT Hierarchy</w:t>
            </w:r>
            <w:r w:rsidR="008F6EFA">
              <w:rPr>
                <w:noProof/>
                <w:webHidden/>
              </w:rPr>
              <w:tab/>
            </w:r>
            <w:r w:rsidR="008F6EFA">
              <w:rPr>
                <w:noProof/>
                <w:webHidden/>
              </w:rPr>
              <w:fldChar w:fldCharType="begin"/>
            </w:r>
            <w:r w:rsidR="008F6EFA">
              <w:rPr>
                <w:noProof/>
                <w:webHidden/>
              </w:rPr>
              <w:instrText xml:space="preserve"> PAGEREF _Toc40639293 \h </w:instrText>
            </w:r>
            <w:r w:rsidR="008F6EFA">
              <w:rPr>
                <w:noProof/>
                <w:webHidden/>
              </w:rPr>
            </w:r>
            <w:r w:rsidR="008F6EFA">
              <w:rPr>
                <w:noProof/>
                <w:webHidden/>
              </w:rPr>
              <w:fldChar w:fldCharType="separate"/>
            </w:r>
            <w:r w:rsidR="008F6EFA">
              <w:rPr>
                <w:noProof/>
                <w:webHidden/>
              </w:rPr>
              <w:t>43</w:t>
            </w:r>
            <w:r w:rsidR="008F6EFA">
              <w:rPr>
                <w:noProof/>
                <w:webHidden/>
              </w:rPr>
              <w:fldChar w:fldCharType="end"/>
            </w:r>
          </w:hyperlink>
        </w:p>
        <w:p w14:paraId="32FEFA3E" w14:textId="051CFBBC" w:rsidR="008F6EFA" w:rsidRDefault="00FB68C4">
          <w:pPr>
            <w:pStyle w:val="TOC3"/>
            <w:tabs>
              <w:tab w:val="left" w:pos="1100"/>
              <w:tab w:val="right" w:leader="dot" w:pos="9016"/>
            </w:tabs>
            <w:rPr>
              <w:rFonts w:asciiTheme="minorHAnsi" w:hAnsiTheme="minorHAnsi" w:cstheme="minorBidi"/>
              <w:noProof/>
              <w:sz w:val="22"/>
              <w:lang w:val="en-GB" w:eastAsia="en-GB"/>
            </w:rPr>
          </w:pPr>
          <w:hyperlink w:anchor="_Toc40639294" w:history="1">
            <w:r w:rsidR="008F6EFA" w:rsidRPr="00D14A80">
              <w:rPr>
                <w:rStyle w:val="Hyperlink"/>
                <w:noProof/>
              </w:rPr>
              <w:t>iii.</w:t>
            </w:r>
            <w:r w:rsidR="008F6EFA">
              <w:rPr>
                <w:rFonts w:asciiTheme="minorHAnsi" w:hAnsiTheme="minorHAnsi" w:cstheme="minorBidi"/>
                <w:noProof/>
                <w:sz w:val="22"/>
                <w:lang w:val="en-GB" w:eastAsia="en-GB"/>
              </w:rPr>
              <w:tab/>
            </w:r>
            <w:r w:rsidR="008F6EFA" w:rsidRPr="00D14A80">
              <w:rPr>
                <w:rStyle w:val="Hyperlink"/>
                <w:noProof/>
              </w:rPr>
              <w:t>FFT Channels</w:t>
            </w:r>
            <w:r w:rsidR="008F6EFA">
              <w:rPr>
                <w:noProof/>
                <w:webHidden/>
              </w:rPr>
              <w:tab/>
            </w:r>
            <w:r w:rsidR="008F6EFA">
              <w:rPr>
                <w:noProof/>
                <w:webHidden/>
              </w:rPr>
              <w:fldChar w:fldCharType="begin"/>
            </w:r>
            <w:r w:rsidR="008F6EFA">
              <w:rPr>
                <w:noProof/>
                <w:webHidden/>
              </w:rPr>
              <w:instrText xml:space="preserve"> PAGEREF _Toc40639294 \h </w:instrText>
            </w:r>
            <w:r w:rsidR="008F6EFA">
              <w:rPr>
                <w:noProof/>
                <w:webHidden/>
              </w:rPr>
            </w:r>
            <w:r w:rsidR="008F6EFA">
              <w:rPr>
                <w:noProof/>
                <w:webHidden/>
              </w:rPr>
              <w:fldChar w:fldCharType="separate"/>
            </w:r>
            <w:r w:rsidR="008F6EFA">
              <w:rPr>
                <w:noProof/>
                <w:webHidden/>
              </w:rPr>
              <w:t>43</w:t>
            </w:r>
            <w:r w:rsidR="008F6EFA">
              <w:rPr>
                <w:noProof/>
                <w:webHidden/>
              </w:rPr>
              <w:fldChar w:fldCharType="end"/>
            </w:r>
          </w:hyperlink>
        </w:p>
        <w:p w14:paraId="7AD2F77C" w14:textId="10CFA7A0" w:rsidR="008F6EFA" w:rsidRDefault="00FB68C4">
          <w:pPr>
            <w:pStyle w:val="TOC3"/>
            <w:tabs>
              <w:tab w:val="left" w:pos="1100"/>
              <w:tab w:val="right" w:leader="dot" w:pos="9016"/>
            </w:tabs>
            <w:rPr>
              <w:rFonts w:asciiTheme="minorHAnsi" w:hAnsiTheme="minorHAnsi" w:cstheme="minorBidi"/>
              <w:noProof/>
              <w:sz w:val="22"/>
              <w:lang w:val="en-GB" w:eastAsia="en-GB"/>
            </w:rPr>
          </w:pPr>
          <w:hyperlink w:anchor="_Toc40639295" w:history="1">
            <w:r w:rsidR="008F6EFA" w:rsidRPr="00D14A80">
              <w:rPr>
                <w:rStyle w:val="Hyperlink"/>
                <w:noProof/>
              </w:rPr>
              <w:t>iv.</w:t>
            </w:r>
            <w:r w:rsidR="008F6EFA">
              <w:rPr>
                <w:rFonts w:asciiTheme="minorHAnsi" w:hAnsiTheme="minorHAnsi" w:cstheme="minorBidi"/>
                <w:noProof/>
                <w:sz w:val="22"/>
                <w:lang w:val="en-GB" w:eastAsia="en-GB"/>
              </w:rPr>
              <w:tab/>
            </w:r>
            <w:r w:rsidR="008F6EFA" w:rsidRPr="00D14A80">
              <w:rPr>
                <w:rStyle w:val="Hyperlink"/>
                <w:noProof/>
              </w:rPr>
              <w:t>FIR Filter Hierarchy</w:t>
            </w:r>
            <w:r w:rsidR="008F6EFA">
              <w:rPr>
                <w:noProof/>
                <w:webHidden/>
              </w:rPr>
              <w:tab/>
            </w:r>
            <w:r w:rsidR="008F6EFA">
              <w:rPr>
                <w:noProof/>
                <w:webHidden/>
              </w:rPr>
              <w:fldChar w:fldCharType="begin"/>
            </w:r>
            <w:r w:rsidR="008F6EFA">
              <w:rPr>
                <w:noProof/>
                <w:webHidden/>
              </w:rPr>
              <w:instrText xml:space="preserve"> PAGEREF _Toc40639295 \h </w:instrText>
            </w:r>
            <w:r w:rsidR="008F6EFA">
              <w:rPr>
                <w:noProof/>
                <w:webHidden/>
              </w:rPr>
            </w:r>
            <w:r w:rsidR="008F6EFA">
              <w:rPr>
                <w:noProof/>
                <w:webHidden/>
              </w:rPr>
              <w:fldChar w:fldCharType="separate"/>
            </w:r>
            <w:r w:rsidR="008F6EFA">
              <w:rPr>
                <w:noProof/>
                <w:webHidden/>
              </w:rPr>
              <w:t>51</w:t>
            </w:r>
            <w:r w:rsidR="008F6EFA">
              <w:rPr>
                <w:noProof/>
                <w:webHidden/>
              </w:rPr>
              <w:fldChar w:fldCharType="end"/>
            </w:r>
          </w:hyperlink>
        </w:p>
        <w:p w14:paraId="0A6D3D85" w14:textId="743E0C56"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296" w:history="1">
            <w:r w:rsidR="008F6EFA" w:rsidRPr="00D14A80">
              <w:rPr>
                <w:rStyle w:val="Hyperlink"/>
                <w:noProof/>
              </w:rPr>
              <w:t>v.</w:t>
            </w:r>
            <w:r w:rsidR="008F6EFA">
              <w:rPr>
                <w:rFonts w:asciiTheme="minorHAnsi" w:hAnsiTheme="minorHAnsi" w:cstheme="minorBidi"/>
                <w:noProof/>
                <w:sz w:val="22"/>
                <w:lang w:val="en-GB" w:eastAsia="en-GB"/>
              </w:rPr>
              <w:tab/>
            </w:r>
            <w:r w:rsidR="008F6EFA" w:rsidRPr="00D14A80">
              <w:rPr>
                <w:rStyle w:val="Hyperlink"/>
                <w:noProof/>
              </w:rPr>
              <w:t>FIR Filter Channels</w:t>
            </w:r>
            <w:r w:rsidR="008F6EFA">
              <w:rPr>
                <w:noProof/>
                <w:webHidden/>
              </w:rPr>
              <w:tab/>
            </w:r>
            <w:r w:rsidR="008F6EFA">
              <w:rPr>
                <w:noProof/>
                <w:webHidden/>
              </w:rPr>
              <w:fldChar w:fldCharType="begin"/>
            </w:r>
            <w:r w:rsidR="008F6EFA">
              <w:rPr>
                <w:noProof/>
                <w:webHidden/>
              </w:rPr>
              <w:instrText xml:space="preserve"> PAGEREF _Toc40639296 \h </w:instrText>
            </w:r>
            <w:r w:rsidR="008F6EFA">
              <w:rPr>
                <w:noProof/>
                <w:webHidden/>
              </w:rPr>
            </w:r>
            <w:r w:rsidR="008F6EFA">
              <w:rPr>
                <w:noProof/>
                <w:webHidden/>
              </w:rPr>
              <w:fldChar w:fldCharType="separate"/>
            </w:r>
            <w:r w:rsidR="008F6EFA">
              <w:rPr>
                <w:noProof/>
                <w:webHidden/>
              </w:rPr>
              <w:t>52</w:t>
            </w:r>
            <w:r w:rsidR="008F6EFA">
              <w:rPr>
                <w:noProof/>
                <w:webHidden/>
              </w:rPr>
              <w:fldChar w:fldCharType="end"/>
            </w:r>
          </w:hyperlink>
        </w:p>
        <w:p w14:paraId="1BDDD955" w14:textId="4983FB73"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297" w:history="1">
            <w:r w:rsidR="008F6EFA" w:rsidRPr="00D14A80">
              <w:rPr>
                <w:rStyle w:val="Hyperlink"/>
                <w:noProof/>
              </w:rPr>
              <w:t>b.</w:t>
            </w:r>
            <w:r w:rsidR="008F6EFA">
              <w:rPr>
                <w:rFonts w:asciiTheme="minorHAnsi" w:eastAsiaTheme="minorEastAsia" w:hAnsiTheme="minorHAnsi"/>
                <w:noProof/>
                <w:sz w:val="22"/>
                <w:lang w:val="en-GB" w:eastAsia="en-GB"/>
              </w:rPr>
              <w:tab/>
            </w:r>
            <w:r w:rsidR="008F6EFA" w:rsidRPr="00D14A80">
              <w:rPr>
                <w:rStyle w:val="Hyperlink"/>
                <w:noProof/>
              </w:rPr>
              <w:t>Hardware Drivers</w:t>
            </w:r>
            <w:r w:rsidR="008F6EFA">
              <w:rPr>
                <w:noProof/>
                <w:webHidden/>
              </w:rPr>
              <w:tab/>
            </w:r>
            <w:r w:rsidR="008F6EFA">
              <w:rPr>
                <w:noProof/>
                <w:webHidden/>
              </w:rPr>
              <w:fldChar w:fldCharType="begin"/>
            </w:r>
            <w:r w:rsidR="008F6EFA">
              <w:rPr>
                <w:noProof/>
                <w:webHidden/>
              </w:rPr>
              <w:instrText xml:space="preserve"> PAGEREF _Toc40639297 \h </w:instrText>
            </w:r>
            <w:r w:rsidR="008F6EFA">
              <w:rPr>
                <w:noProof/>
                <w:webHidden/>
              </w:rPr>
            </w:r>
            <w:r w:rsidR="008F6EFA">
              <w:rPr>
                <w:noProof/>
                <w:webHidden/>
              </w:rPr>
              <w:fldChar w:fldCharType="separate"/>
            </w:r>
            <w:r w:rsidR="008F6EFA">
              <w:rPr>
                <w:noProof/>
                <w:webHidden/>
              </w:rPr>
              <w:t>55</w:t>
            </w:r>
            <w:r w:rsidR="008F6EFA">
              <w:rPr>
                <w:noProof/>
                <w:webHidden/>
              </w:rPr>
              <w:fldChar w:fldCharType="end"/>
            </w:r>
          </w:hyperlink>
        </w:p>
        <w:p w14:paraId="28E74655" w14:textId="1CB7FF1B"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298"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BCI Overlay</w:t>
            </w:r>
            <w:r w:rsidR="008F6EFA">
              <w:rPr>
                <w:noProof/>
                <w:webHidden/>
              </w:rPr>
              <w:tab/>
            </w:r>
            <w:r w:rsidR="008F6EFA">
              <w:rPr>
                <w:noProof/>
                <w:webHidden/>
              </w:rPr>
              <w:fldChar w:fldCharType="begin"/>
            </w:r>
            <w:r w:rsidR="008F6EFA">
              <w:rPr>
                <w:noProof/>
                <w:webHidden/>
              </w:rPr>
              <w:instrText xml:space="preserve"> PAGEREF _Toc40639298 \h </w:instrText>
            </w:r>
            <w:r w:rsidR="008F6EFA">
              <w:rPr>
                <w:noProof/>
                <w:webHidden/>
              </w:rPr>
            </w:r>
            <w:r w:rsidR="008F6EFA">
              <w:rPr>
                <w:noProof/>
                <w:webHidden/>
              </w:rPr>
              <w:fldChar w:fldCharType="separate"/>
            </w:r>
            <w:r w:rsidR="008F6EFA">
              <w:rPr>
                <w:noProof/>
                <w:webHidden/>
              </w:rPr>
              <w:t>55</w:t>
            </w:r>
            <w:r w:rsidR="008F6EFA">
              <w:rPr>
                <w:noProof/>
                <w:webHidden/>
              </w:rPr>
              <w:fldChar w:fldCharType="end"/>
            </w:r>
          </w:hyperlink>
        </w:p>
        <w:p w14:paraId="4B81E40C" w14:textId="129D5AB4"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299"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FIR Hierarchy</w:t>
            </w:r>
            <w:r w:rsidR="008F6EFA">
              <w:rPr>
                <w:noProof/>
                <w:webHidden/>
              </w:rPr>
              <w:tab/>
            </w:r>
            <w:r w:rsidR="008F6EFA">
              <w:rPr>
                <w:noProof/>
                <w:webHidden/>
              </w:rPr>
              <w:fldChar w:fldCharType="begin"/>
            </w:r>
            <w:r w:rsidR="008F6EFA">
              <w:rPr>
                <w:noProof/>
                <w:webHidden/>
              </w:rPr>
              <w:instrText xml:space="preserve"> PAGEREF _Toc40639299 \h </w:instrText>
            </w:r>
            <w:r w:rsidR="008F6EFA">
              <w:rPr>
                <w:noProof/>
                <w:webHidden/>
              </w:rPr>
            </w:r>
            <w:r w:rsidR="008F6EFA">
              <w:rPr>
                <w:noProof/>
                <w:webHidden/>
              </w:rPr>
              <w:fldChar w:fldCharType="separate"/>
            </w:r>
            <w:r w:rsidR="008F6EFA">
              <w:rPr>
                <w:noProof/>
                <w:webHidden/>
              </w:rPr>
              <w:t>57</w:t>
            </w:r>
            <w:r w:rsidR="008F6EFA">
              <w:rPr>
                <w:noProof/>
                <w:webHidden/>
              </w:rPr>
              <w:fldChar w:fldCharType="end"/>
            </w:r>
          </w:hyperlink>
        </w:p>
        <w:p w14:paraId="511690E7" w14:textId="26D08F12" w:rsidR="008F6EFA" w:rsidRDefault="00FB68C4">
          <w:pPr>
            <w:pStyle w:val="TOC3"/>
            <w:tabs>
              <w:tab w:val="left" w:pos="1100"/>
              <w:tab w:val="right" w:leader="dot" w:pos="9016"/>
            </w:tabs>
            <w:rPr>
              <w:rFonts w:asciiTheme="minorHAnsi" w:hAnsiTheme="minorHAnsi" w:cstheme="minorBidi"/>
              <w:noProof/>
              <w:sz w:val="22"/>
              <w:lang w:val="en-GB" w:eastAsia="en-GB"/>
            </w:rPr>
          </w:pPr>
          <w:hyperlink w:anchor="_Toc40639300" w:history="1">
            <w:r w:rsidR="008F6EFA" w:rsidRPr="00D14A80">
              <w:rPr>
                <w:rStyle w:val="Hyperlink"/>
                <w:noProof/>
              </w:rPr>
              <w:t>iii.</w:t>
            </w:r>
            <w:r w:rsidR="008F6EFA">
              <w:rPr>
                <w:rFonts w:asciiTheme="minorHAnsi" w:hAnsiTheme="minorHAnsi" w:cstheme="minorBidi"/>
                <w:noProof/>
                <w:sz w:val="22"/>
                <w:lang w:val="en-GB" w:eastAsia="en-GB"/>
              </w:rPr>
              <w:tab/>
            </w:r>
            <w:r w:rsidR="008F6EFA" w:rsidRPr="00D14A80">
              <w:rPr>
                <w:rStyle w:val="Hyperlink"/>
                <w:noProof/>
              </w:rPr>
              <w:t>FIR Channel</w:t>
            </w:r>
            <w:r w:rsidR="008F6EFA">
              <w:rPr>
                <w:noProof/>
                <w:webHidden/>
              </w:rPr>
              <w:tab/>
            </w:r>
            <w:r w:rsidR="008F6EFA">
              <w:rPr>
                <w:noProof/>
                <w:webHidden/>
              </w:rPr>
              <w:fldChar w:fldCharType="begin"/>
            </w:r>
            <w:r w:rsidR="008F6EFA">
              <w:rPr>
                <w:noProof/>
                <w:webHidden/>
              </w:rPr>
              <w:instrText xml:space="preserve"> PAGEREF _Toc40639300 \h </w:instrText>
            </w:r>
            <w:r w:rsidR="008F6EFA">
              <w:rPr>
                <w:noProof/>
                <w:webHidden/>
              </w:rPr>
            </w:r>
            <w:r w:rsidR="008F6EFA">
              <w:rPr>
                <w:noProof/>
                <w:webHidden/>
              </w:rPr>
              <w:fldChar w:fldCharType="separate"/>
            </w:r>
            <w:r w:rsidR="008F6EFA">
              <w:rPr>
                <w:noProof/>
                <w:webHidden/>
              </w:rPr>
              <w:t>58</w:t>
            </w:r>
            <w:r w:rsidR="008F6EFA">
              <w:rPr>
                <w:noProof/>
                <w:webHidden/>
              </w:rPr>
              <w:fldChar w:fldCharType="end"/>
            </w:r>
          </w:hyperlink>
        </w:p>
        <w:p w14:paraId="69C1C103" w14:textId="2404AB68" w:rsidR="008F6EFA" w:rsidRDefault="00FB68C4">
          <w:pPr>
            <w:pStyle w:val="TOC3"/>
            <w:tabs>
              <w:tab w:val="left" w:pos="1100"/>
              <w:tab w:val="right" w:leader="dot" w:pos="9016"/>
            </w:tabs>
            <w:rPr>
              <w:rFonts w:asciiTheme="minorHAnsi" w:hAnsiTheme="minorHAnsi" w:cstheme="minorBidi"/>
              <w:noProof/>
              <w:sz w:val="22"/>
              <w:lang w:val="en-GB" w:eastAsia="en-GB"/>
            </w:rPr>
          </w:pPr>
          <w:hyperlink w:anchor="_Toc40639301" w:history="1">
            <w:r w:rsidR="008F6EFA" w:rsidRPr="00D14A80">
              <w:rPr>
                <w:rStyle w:val="Hyperlink"/>
                <w:noProof/>
              </w:rPr>
              <w:t>iv.</w:t>
            </w:r>
            <w:r w:rsidR="008F6EFA">
              <w:rPr>
                <w:rFonts w:asciiTheme="minorHAnsi" w:hAnsiTheme="minorHAnsi" w:cstheme="minorBidi"/>
                <w:noProof/>
                <w:sz w:val="22"/>
                <w:lang w:val="en-GB" w:eastAsia="en-GB"/>
              </w:rPr>
              <w:tab/>
            </w:r>
            <w:r w:rsidR="008F6EFA" w:rsidRPr="00D14A80">
              <w:rPr>
                <w:rStyle w:val="Hyperlink"/>
                <w:noProof/>
              </w:rPr>
              <w:t>FFT Hierarchy</w:t>
            </w:r>
            <w:r w:rsidR="008F6EFA">
              <w:rPr>
                <w:noProof/>
                <w:webHidden/>
              </w:rPr>
              <w:tab/>
            </w:r>
            <w:r w:rsidR="008F6EFA">
              <w:rPr>
                <w:noProof/>
                <w:webHidden/>
              </w:rPr>
              <w:fldChar w:fldCharType="begin"/>
            </w:r>
            <w:r w:rsidR="008F6EFA">
              <w:rPr>
                <w:noProof/>
                <w:webHidden/>
              </w:rPr>
              <w:instrText xml:space="preserve"> PAGEREF _Toc40639301 \h </w:instrText>
            </w:r>
            <w:r w:rsidR="008F6EFA">
              <w:rPr>
                <w:noProof/>
                <w:webHidden/>
              </w:rPr>
            </w:r>
            <w:r w:rsidR="008F6EFA">
              <w:rPr>
                <w:noProof/>
                <w:webHidden/>
              </w:rPr>
              <w:fldChar w:fldCharType="separate"/>
            </w:r>
            <w:r w:rsidR="008F6EFA">
              <w:rPr>
                <w:noProof/>
                <w:webHidden/>
              </w:rPr>
              <w:t>59</w:t>
            </w:r>
            <w:r w:rsidR="008F6EFA">
              <w:rPr>
                <w:noProof/>
                <w:webHidden/>
              </w:rPr>
              <w:fldChar w:fldCharType="end"/>
            </w:r>
          </w:hyperlink>
        </w:p>
        <w:p w14:paraId="49167ACA" w14:textId="7549CE3C"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302" w:history="1">
            <w:r w:rsidR="008F6EFA" w:rsidRPr="00D14A80">
              <w:rPr>
                <w:rStyle w:val="Hyperlink"/>
                <w:noProof/>
              </w:rPr>
              <w:t>v.</w:t>
            </w:r>
            <w:r w:rsidR="008F6EFA">
              <w:rPr>
                <w:rFonts w:asciiTheme="minorHAnsi" w:hAnsiTheme="minorHAnsi" w:cstheme="minorBidi"/>
                <w:noProof/>
                <w:sz w:val="22"/>
                <w:lang w:val="en-GB" w:eastAsia="en-GB"/>
              </w:rPr>
              <w:tab/>
            </w:r>
            <w:r w:rsidR="008F6EFA" w:rsidRPr="00D14A80">
              <w:rPr>
                <w:rStyle w:val="Hyperlink"/>
                <w:noProof/>
              </w:rPr>
              <w:t>FFT Channel</w:t>
            </w:r>
            <w:r w:rsidR="008F6EFA">
              <w:rPr>
                <w:noProof/>
                <w:webHidden/>
              </w:rPr>
              <w:tab/>
            </w:r>
            <w:r w:rsidR="008F6EFA">
              <w:rPr>
                <w:noProof/>
                <w:webHidden/>
              </w:rPr>
              <w:fldChar w:fldCharType="begin"/>
            </w:r>
            <w:r w:rsidR="008F6EFA">
              <w:rPr>
                <w:noProof/>
                <w:webHidden/>
              </w:rPr>
              <w:instrText xml:space="preserve"> PAGEREF _Toc40639302 \h </w:instrText>
            </w:r>
            <w:r w:rsidR="008F6EFA">
              <w:rPr>
                <w:noProof/>
                <w:webHidden/>
              </w:rPr>
            </w:r>
            <w:r w:rsidR="008F6EFA">
              <w:rPr>
                <w:noProof/>
                <w:webHidden/>
              </w:rPr>
              <w:fldChar w:fldCharType="separate"/>
            </w:r>
            <w:r w:rsidR="008F6EFA">
              <w:rPr>
                <w:noProof/>
                <w:webHidden/>
              </w:rPr>
              <w:t>59</w:t>
            </w:r>
            <w:r w:rsidR="008F6EFA">
              <w:rPr>
                <w:noProof/>
                <w:webHidden/>
              </w:rPr>
              <w:fldChar w:fldCharType="end"/>
            </w:r>
          </w:hyperlink>
        </w:p>
        <w:p w14:paraId="7E716408" w14:textId="6338B268"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303" w:history="1">
            <w:r w:rsidR="008F6EFA" w:rsidRPr="00D14A80">
              <w:rPr>
                <w:rStyle w:val="Hyperlink"/>
                <w:noProof/>
              </w:rPr>
              <w:t>c.</w:t>
            </w:r>
            <w:r w:rsidR="008F6EFA">
              <w:rPr>
                <w:rFonts w:asciiTheme="minorHAnsi" w:eastAsiaTheme="minorEastAsia" w:hAnsiTheme="minorHAnsi"/>
                <w:noProof/>
                <w:sz w:val="22"/>
                <w:lang w:val="en-GB" w:eastAsia="en-GB"/>
              </w:rPr>
              <w:tab/>
            </w:r>
            <w:r w:rsidR="008F6EFA" w:rsidRPr="00D14A80">
              <w:rPr>
                <w:rStyle w:val="Hyperlink"/>
                <w:noProof/>
              </w:rPr>
              <w:t>Testing and Debugging</w:t>
            </w:r>
            <w:r w:rsidR="008F6EFA">
              <w:rPr>
                <w:noProof/>
                <w:webHidden/>
              </w:rPr>
              <w:tab/>
            </w:r>
            <w:r w:rsidR="008F6EFA">
              <w:rPr>
                <w:noProof/>
                <w:webHidden/>
              </w:rPr>
              <w:fldChar w:fldCharType="begin"/>
            </w:r>
            <w:r w:rsidR="008F6EFA">
              <w:rPr>
                <w:noProof/>
                <w:webHidden/>
              </w:rPr>
              <w:instrText xml:space="preserve"> PAGEREF _Toc40639303 \h </w:instrText>
            </w:r>
            <w:r w:rsidR="008F6EFA">
              <w:rPr>
                <w:noProof/>
                <w:webHidden/>
              </w:rPr>
            </w:r>
            <w:r w:rsidR="008F6EFA">
              <w:rPr>
                <w:noProof/>
                <w:webHidden/>
              </w:rPr>
              <w:fldChar w:fldCharType="separate"/>
            </w:r>
            <w:r w:rsidR="008F6EFA">
              <w:rPr>
                <w:noProof/>
                <w:webHidden/>
              </w:rPr>
              <w:t>60</w:t>
            </w:r>
            <w:r w:rsidR="008F6EFA">
              <w:rPr>
                <w:noProof/>
                <w:webHidden/>
              </w:rPr>
              <w:fldChar w:fldCharType="end"/>
            </w:r>
          </w:hyperlink>
        </w:p>
        <w:p w14:paraId="5F178023" w14:textId="4CA91A92"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304"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Output Comparison Tests</w:t>
            </w:r>
            <w:r w:rsidR="008F6EFA">
              <w:rPr>
                <w:noProof/>
                <w:webHidden/>
              </w:rPr>
              <w:tab/>
            </w:r>
            <w:r w:rsidR="008F6EFA">
              <w:rPr>
                <w:noProof/>
                <w:webHidden/>
              </w:rPr>
              <w:fldChar w:fldCharType="begin"/>
            </w:r>
            <w:r w:rsidR="008F6EFA">
              <w:rPr>
                <w:noProof/>
                <w:webHidden/>
              </w:rPr>
              <w:instrText xml:space="preserve"> PAGEREF _Toc40639304 \h </w:instrText>
            </w:r>
            <w:r w:rsidR="008F6EFA">
              <w:rPr>
                <w:noProof/>
                <w:webHidden/>
              </w:rPr>
            </w:r>
            <w:r w:rsidR="008F6EFA">
              <w:rPr>
                <w:noProof/>
                <w:webHidden/>
              </w:rPr>
              <w:fldChar w:fldCharType="separate"/>
            </w:r>
            <w:r w:rsidR="008F6EFA">
              <w:rPr>
                <w:noProof/>
                <w:webHidden/>
              </w:rPr>
              <w:t>61</w:t>
            </w:r>
            <w:r w:rsidR="008F6EFA">
              <w:rPr>
                <w:noProof/>
                <w:webHidden/>
              </w:rPr>
              <w:fldChar w:fldCharType="end"/>
            </w:r>
          </w:hyperlink>
        </w:p>
        <w:p w14:paraId="239BBB06" w14:textId="62744D82" w:rsidR="008F6EFA" w:rsidRDefault="00FB68C4">
          <w:pPr>
            <w:pStyle w:val="TOC3"/>
            <w:tabs>
              <w:tab w:val="left" w:pos="880"/>
              <w:tab w:val="right" w:leader="dot" w:pos="9016"/>
            </w:tabs>
            <w:rPr>
              <w:rFonts w:asciiTheme="minorHAnsi" w:hAnsiTheme="minorHAnsi" w:cstheme="minorBidi"/>
              <w:noProof/>
              <w:sz w:val="22"/>
              <w:lang w:val="en-GB" w:eastAsia="en-GB"/>
            </w:rPr>
          </w:pPr>
          <w:hyperlink w:anchor="_Toc40639305"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Runtime Comparison Tests</w:t>
            </w:r>
            <w:r w:rsidR="008F6EFA">
              <w:rPr>
                <w:noProof/>
                <w:webHidden/>
              </w:rPr>
              <w:tab/>
            </w:r>
            <w:r w:rsidR="008F6EFA">
              <w:rPr>
                <w:noProof/>
                <w:webHidden/>
              </w:rPr>
              <w:fldChar w:fldCharType="begin"/>
            </w:r>
            <w:r w:rsidR="008F6EFA">
              <w:rPr>
                <w:noProof/>
                <w:webHidden/>
              </w:rPr>
              <w:instrText xml:space="preserve"> PAGEREF _Toc40639305 \h </w:instrText>
            </w:r>
            <w:r w:rsidR="008F6EFA">
              <w:rPr>
                <w:noProof/>
                <w:webHidden/>
              </w:rPr>
            </w:r>
            <w:r w:rsidR="008F6EFA">
              <w:rPr>
                <w:noProof/>
                <w:webHidden/>
              </w:rPr>
              <w:fldChar w:fldCharType="separate"/>
            </w:r>
            <w:r w:rsidR="008F6EFA">
              <w:rPr>
                <w:noProof/>
                <w:webHidden/>
              </w:rPr>
              <w:t>65</w:t>
            </w:r>
            <w:r w:rsidR="008F6EFA">
              <w:rPr>
                <w:noProof/>
                <w:webHidden/>
              </w:rPr>
              <w:fldChar w:fldCharType="end"/>
            </w:r>
          </w:hyperlink>
        </w:p>
        <w:p w14:paraId="286295C5" w14:textId="01EFC5E7" w:rsidR="008F6EFA" w:rsidRDefault="00FB68C4">
          <w:pPr>
            <w:pStyle w:val="TOC1"/>
            <w:tabs>
              <w:tab w:val="left" w:pos="440"/>
              <w:tab w:val="right" w:leader="dot" w:pos="9016"/>
            </w:tabs>
            <w:rPr>
              <w:rFonts w:asciiTheme="minorHAnsi" w:eastAsiaTheme="minorEastAsia" w:hAnsiTheme="minorHAnsi"/>
              <w:noProof/>
              <w:sz w:val="22"/>
              <w:lang w:val="en-GB" w:eastAsia="en-GB"/>
            </w:rPr>
          </w:pPr>
          <w:hyperlink w:anchor="_Toc40639306" w:history="1">
            <w:r w:rsidR="008F6EFA" w:rsidRPr="00D14A80">
              <w:rPr>
                <w:rStyle w:val="Hyperlink"/>
                <w:rFonts w:asciiTheme="majorHAnsi" w:hAnsiTheme="majorHAnsi" w:cstheme="majorBidi"/>
                <w:noProof/>
              </w:rPr>
              <w:t>9.</w:t>
            </w:r>
            <w:r w:rsidR="008F6EFA">
              <w:rPr>
                <w:rFonts w:asciiTheme="minorHAnsi" w:eastAsiaTheme="minorEastAsia" w:hAnsiTheme="minorHAnsi"/>
                <w:noProof/>
                <w:sz w:val="22"/>
                <w:lang w:val="en-GB" w:eastAsia="en-GB"/>
              </w:rPr>
              <w:tab/>
            </w:r>
            <w:r w:rsidR="008F6EFA" w:rsidRPr="00D14A80">
              <w:rPr>
                <w:rStyle w:val="Hyperlink"/>
                <w:noProof/>
              </w:rPr>
              <w:t>Signal Processing Algorithms</w:t>
            </w:r>
            <w:r w:rsidR="008F6EFA">
              <w:rPr>
                <w:noProof/>
                <w:webHidden/>
              </w:rPr>
              <w:tab/>
            </w:r>
            <w:r w:rsidR="008F6EFA">
              <w:rPr>
                <w:noProof/>
                <w:webHidden/>
              </w:rPr>
              <w:fldChar w:fldCharType="begin"/>
            </w:r>
            <w:r w:rsidR="008F6EFA">
              <w:rPr>
                <w:noProof/>
                <w:webHidden/>
              </w:rPr>
              <w:instrText xml:space="preserve"> PAGEREF _Toc40639306 \h </w:instrText>
            </w:r>
            <w:r w:rsidR="008F6EFA">
              <w:rPr>
                <w:noProof/>
                <w:webHidden/>
              </w:rPr>
            </w:r>
            <w:r w:rsidR="008F6EFA">
              <w:rPr>
                <w:noProof/>
                <w:webHidden/>
              </w:rPr>
              <w:fldChar w:fldCharType="separate"/>
            </w:r>
            <w:r w:rsidR="008F6EFA">
              <w:rPr>
                <w:noProof/>
                <w:webHidden/>
              </w:rPr>
              <w:t>66</w:t>
            </w:r>
            <w:r w:rsidR="008F6EFA">
              <w:rPr>
                <w:noProof/>
                <w:webHidden/>
              </w:rPr>
              <w:fldChar w:fldCharType="end"/>
            </w:r>
          </w:hyperlink>
        </w:p>
        <w:p w14:paraId="69187012" w14:textId="0E691498"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307" w:history="1">
            <w:r w:rsidR="008F6EFA" w:rsidRPr="00D14A80">
              <w:rPr>
                <w:rStyle w:val="Hyperlink"/>
                <w:noProof/>
              </w:rPr>
              <w:t>a.</w:t>
            </w:r>
            <w:r w:rsidR="008F6EFA">
              <w:rPr>
                <w:rFonts w:asciiTheme="minorHAnsi" w:eastAsiaTheme="minorEastAsia" w:hAnsiTheme="minorHAnsi"/>
                <w:noProof/>
                <w:sz w:val="22"/>
                <w:lang w:val="en-GB" w:eastAsia="en-GB"/>
              </w:rPr>
              <w:tab/>
            </w:r>
            <w:r w:rsidR="008F6EFA" w:rsidRPr="00D14A80">
              <w:rPr>
                <w:rStyle w:val="Hyperlink"/>
                <w:noProof/>
              </w:rPr>
              <w:t>Epoching</w:t>
            </w:r>
            <w:r w:rsidR="008F6EFA">
              <w:rPr>
                <w:noProof/>
                <w:webHidden/>
              </w:rPr>
              <w:tab/>
            </w:r>
            <w:r w:rsidR="008F6EFA">
              <w:rPr>
                <w:noProof/>
                <w:webHidden/>
              </w:rPr>
              <w:fldChar w:fldCharType="begin"/>
            </w:r>
            <w:r w:rsidR="008F6EFA">
              <w:rPr>
                <w:noProof/>
                <w:webHidden/>
              </w:rPr>
              <w:instrText xml:space="preserve"> PAGEREF _Toc40639307 \h </w:instrText>
            </w:r>
            <w:r w:rsidR="008F6EFA">
              <w:rPr>
                <w:noProof/>
                <w:webHidden/>
              </w:rPr>
            </w:r>
            <w:r w:rsidR="008F6EFA">
              <w:rPr>
                <w:noProof/>
                <w:webHidden/>
              </w:rPr>
              <w:fldChar w:fldCharType="separate"/>
            </w:r>
            <w:r w:rsidR="008F6EFA">
              <w:rPr>
                <w:noProof/>
                <w:webHidden/>
              </w:rPr>
              <w:t>67</w:t>
            </w:r>
            <w:r w:rsidR="008F6EFA">
              <w:rPr>
                <w:noProof/>
                <w:webHidden/>
              </w:rPr>
              <w:fldChar w:fldCharType="end"/>
            </w:r>
          </w:hyperlink>
        </w:p>
        <w:p w14:paraId="699043A5" w14:textId="139BFE2E"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308" w:history="1">
            <w:r w:rsidR="008F6EFA" w:rsidRPr="00D14A80">
              <w:rPr>
                <w:rStyle w:val="Hyperlink"/>
                <w:noProof/>
              </w:rPr>
              <w:t>b.</w:t>
            </w:r>
            <w:r w:rsidR="008F6EFA">
              <w:rPr>
                <w:rFonts w:asciiTheme="minorHAnsi" w:eastAsiaTheme="minorEastAsia" w:hAnsiTheme="minorHAnsi"/>
                <w:noProof/>
                <w:sz w:val="22"/>
                <w:lang w:val="en-GB" w:eastAsia="en-GB"/>
              </w:rPr>
              <w:tab/>
            </w:r>
            <w:r w:rsidR="008F6EFA" w:rsidRPr="00D14A80">
              <w:rPr>
                <w:rStyle w:val="Hyperlink"/>
                <w:noProof/>
              </w:rPr>
              <w:t>Filtering</w:t>
            </w:r>
            <w:r w:rsidR="008F6EFA">
              <w:rPr>
                <w:noProof/>
                <w:webHidden/>
              </w:rPr>
              <w:tab/>
            </w:r>
            <w:r w:rsidR="008F6EFA">
              <w:rPr>
                <w:noProof/>
                <w:webHidden/>
              </w:rPr>
              <w:fldChar w:fldCharType="begin"/>
            </w:r>
            <w:r w:rsidR="008F6EFA">
              <w:rPr>
                <w:noProof/>
                <w:webHidden/>
              </w:rPr>
              <w:instrText xml:space="preserve"> PAGEREF _Toc40639308 \h </w:instrText>
            </w:r>
            <w:r w:rsidR="008F6EFA">
              <w:rPr>
                <w:noProof/>
                <w:webHidden/>
              </w:rPr>
            </w:r>
            <w:r w:rsidR="008F6EFA">
              <w:rPr>
                <w:noProof/>
                <w:webHidden/>
              </w:rPr>
              <w:fldChar w:fldCharType="separate"/>
            </w:r>
            <w:r w:rsidR="008F6EFA">
              <w:rPr>
                <w:noProof/>
                <w:webHidden/>
              </w:rPr>
              <w:t>68</w:t>
            </w:r>
            <w:r w:rsidR="008F6EFA">
              <w:rPr>
                <w:noProof/>
                <w:webHidden/>
              </w:rPr>
              <w:fldChar w:fldCharType="end"/>
            </w:r>
          </w:hyperlink>
        </w:p>
        <w:p w14:paraId="5E7FFA5D" w14:textId="64533A58"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309" w:history="1">
            <w:r w:rsidR="008F6EFA" w:rsidRPr="00D14A80">
              <w:rPr>
                <w:rStyle w:val="Hyperlink"/>
                <w:noProof/>
              </w:rPr>
              <w:t>c.</w:t>
            </w:r>
            <w:r w:rsidR="008F6EFA">
              <w:rPr>
                <w:rFonts w:asciiTheme="minorHAnsi" w:eastAsiaTheme="minorEastAsia" w:hAnsiTheme="minorHAnsi"/>
                <w:noProof/>
                <w:sz w:val="22"/>
                <w:lang w:val="en-GB" w:eastAsia="en-GB"/>
              </w:rPr>
              <w:tab/>
            </w:r>
            <w:r w:rsidR="008F6EFA" w:rsidRPr="00D14A80">
              <w:rPr>
                <w:rStyle w:val="Hyperlink"/>
                <w:noProof/>
              </w:rPr>
              <w:t>Feature Extraction</w:t>
            </w:r>
            <w:r w:rsidR="008F6EFA">
              <w:rPr>
                <w:noProof/>
                <w:webHidden/>
              </w:rPr>
              <w:tab/>
            </w:r>
            <w:r w:rsidR="008F6EFA">
              <w:rPr>
                <w:noProof/>
                <w:webHidden/>
              </w:rPr>
              <w:fldChar w:fldCharType="begin"/>
            </w:r>
            <w:r w:rsidR="008F6EFA">
              <w:rPr>
                <w:noProof/>
                <w:webHidden/>
              </w:rPr>
              <w:instrText xml:space="preserve"> PAGEREF _Toc40639309 \h </w:instrText>
            </w:r>
            <w:r w:rsidR="008F6EFA">
              <w:rPr>
                <w:noProof/>
                <w:webHidden/>
              </w:rPr>
            </w:r>
            <w:r w:rsidR="008F6EFA">
              <w:rPr>
                <w:noProof/>
                <w:webHidden/>
              </w:rPr>
              <w:fldChar w:fldCharType="separate"/>
            </w:r>
            <w:r w:rsidR="008F6EFA">
              <w:rPr>
                <w:noProof/>
                <w:webHidden/>
              </w:rPr>
              <w:t>70</w:t>
            </w:r>
            <w:r w:rsidR="008F6EFA">
              <w:rPr>
                <w:noProof/>
                <w:webHidden/>
              </w:rPr>
              <w:fldChar w:fldCharType="end"/>
            </w:r>
          </w:hyperlink>
        </w:p>
        <w:p w14:paraId="6EB4B16D" w14:textId="49C3D2CA"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310" w:history="1">
            <w:r w:rsidR="008F6EFA" w:rsidRPr="00D14A80">
              <w:rPr>
                <w:rStyle w:val="Hyperlink"/>
                <w:noProof/>
              </w:rPr>
              <w:t>d.</w:t>
            </w:r>
            <w:r w:rsidR="008F6EFA">
              <w:rPr>
                <w:rFonts w:asciiTheme="minorHAnsi" w:eastAsiaTheme="minorEastAsia" w:hAnsiTheme="minorHAnsi"/>
                <w:noProof/>
                <w:sz w:val="22"/>
                <w:lang w:val="en-GB" w:eastAsia="en-GB"/>
              </w:rPr>
              <w:tab/>
            </w:r>
            <w:r w:rsidR="008F6EFA" w:rsidRPr="00D14A80">
              <w:rPr>
                <w:rStyle w:val="Hyperlink"/>
                <w:noProof/>
              </w:rPr>
              <w:t>Feature Classification</w:t>
            </w:r>
            <w:r w:rsidR="008F6EFA">
              <w:rPr>
                <w:noProof/>
                <w:webHidden/>
              </w:rPr>
              <w:tab/>
            </w:r>
            <w:r w:rsidR="008F6EFA">
              <w:rPr>
                <w:noProof/>
                <w:webHidden/>
              </w:rPr>
              <w:fldChar w:fldCharType="begin"/>
            </w:r>
            <w:r w:rsidR="008F6EFA">
              <w:rPr>
                <w:noProof/>
                <w:webHidden/>
              </w:rPr>
              <w:instrText xml:space="preserve"> PAGEREF _Toc40639310 \h </w:instrText>
            </w:r>
            <w:r w:rsidR="008F6EFA">
              <w:rPr>
                <w:noProof/>
                <w:webHidden/>
              </w:rPr>
            </w:r>
            <w:r w:rsidR="008F6EFA">
              <w:rPr>
                <w:noProof/>
                <w:webHidden/>
              </w:rPr>
              <w:fldChar w:fldCharType="separate"/>
            </w:r>
            <w:r w:rsidR="008F6EFA">
              <w:rPr>
                <w:noProof/>
                <w:webHidden/>
              </w:rPr>
              <w:t>70</w:t>
            </w:r>
            <w:r w:rsidR="008F6EFA">
              <w:rPr>
                <w:noProof/>
                <w:webHidden/>
              </w:rPr>
              <w:fldChar w:fldCharType="end"/>
            </w:r>
          </w:hyperlink>
        </w:p>
        <w:p w14:paraId="2507952A" w14:textId="75BD007F" w:rsidR="008F6EFA" w:rsidRDefault="00FB68C4">
          <w:pPr>
            <w:pStyle w:val="TOC2"/>
            <w:tabs>
              <w:tab w:val="left" w:pos="660"/>
              <w:tab w:val="right" w:leader="dot" w:pos="9016"/>
            </w:tabs>
            <w:rPr>
              <w:rFonts w:asciiTheme="minorHAnsi" w:eastAsiaTheme="minorEastAsia" w:hAnsiTheme="minorHAnsi"/>
              <w:noProof/>
              <w:sz w:val="22"/>
              <w:lang w:val="en-GB" w:eastAsia="en-GB"/>
            </w:rPr>
          </w:pPr>
          <w:hyperlink w:anchor="_Toc40639311" w:history="1">
            <w:r w:rsidR="008F6EFA" w:rsidRPr="00D14A80">
              <w:rPr>
                <w:rStyle w:val="Hyperlink"/>
                <w:noProof/>
              </w:rPr>
              <w:t>e.</w:t>
            </w:r>
            <w:r w:rsidR="008F6EFA">
              <w:rPr>
                <w:rFonts w:asciiTheme="minorHAnsi" w:eastAsiaTheme="minorEastAsia" w:hAnsiTheme="minorHAnsi"/>
                <w:noProof/>
                <w:sz w:val="22"/>
                <w:lang w:val="en-GB" w:eastAsia="en-GB"/>
              </w:rPr>
              <w:tab/>
            </w:r>
            <w:r w:rsidR="008F6EFA" w:rsidRPr="00D14A80">
              <w:rPr>
                <w:rStyle w:val="Hyperlink"/>
                <w:noProof/>
              </w:rPr>
              <w:t>Four Channel Model</w:t>
            </w:r>
            <w:r w:rsidR="008F6EFA">
              <w:rPr>
                <w:noProof/>
                <w:webHidden/>
              </w:rPr>
              <w:tab/>
            </w:r>
            <w:r w:rsidR="008F6EFA">
              <w:rPr>
                <w:noProof/>
                <w:webHidden/>
              </w:rPr>
              <w:fldChar w:fldCharType="begin"/>
            </w:r>
            <w:r w:rsidR="008F6EFA">
              <w:rPr>
                <w:noProof/>
                <w:webHidden/>
              </w:rPr>
              <w:instrText xml:space="preserve"> PAGEREF _Toc40639311 \h </w:instrText>
            </w:r>
            <w:r w:rsidR="008F6EFA">
              <w:rPr>
                <w:noProof/>
                <w:webHidden/>
              </w:rPr>
            </w:r>
            <w:r w:rsidR="008F6EFA">
              <w:rPr>
                <w:noProof/>
                <w:webHidden/>
              </w:rPr>
              <w:fldChar w:fldCharType="separate"/>
            </w:r>
            <w:r w:rsidR="008F6EFA">
              <w:rPr>
                <w:noProof/>
                <w:webHidden/>
              </w:rPr>
              <w:t>71</w:t>
            </w:r>
            <w:r w:rsidR="008F6EFA">
              <w:rPr>
                <w:noProof/>
                <w:webHidden/>
              </w:rPr>
              <w:fldChar w:fldCharType="end"/>
            </w:r>
          </w:hyperlink>
        </w:p>
        <w:p w14:paraId="2EF23BC2" w14:textId="5D275347" w:rsidR="008F6EFA" w:rsidRDefault="00FB68C4">
          <w:pPr>
            <w:pStyle w:val="TOC1"/>
            <w:tabs>
              <w:tab w:val="left" w:pos="660"/>
              <w:tab w:val="right" w:leader="dot" w:pos="9016"/>
            </w:tabs>
            <w:rPr>
              <w:rFonts w:asciiTheme="minorHAnsi" w:eastAsiaTheme="minorEastAsia" w:hAnsiTheme="minorHAnsi"/>
              <w:noProof/>
              <w:sz w:val="22"/>
              <w:lang w:val="en-GB" w:eastAsia="en-GB"/>
            </w:rPr>
          </w:pPr>
          <w:hyperlink w:anchor="_Toc40639429" w:history="1">
            <w:r w:rsidR="008F6EFA" w:rsidRPr="00D14A80">
              <w:rPr>
                <w:rStyle w:val="Hyperlink"/>
                <w:rFonts w:asciiTheme="majorHAnsi" w:hAnsiTheme="majorHAnsi" w:cstheme="majorBidi"/>
                <w:noProof/>
              </w:rPr>
              <w:t>10.</w:t>
            </w:r>
            <w:r w:rsidR="008F6EFA">
              <w:rPr>
                <w:rFonts w:asciiTheme="minorHAnsi" w:eastAsiaTheme="minorEastAsia" w:hAnsiTheme="minorHAnsi"/>
                <w:noProof/>
                <w:sz w:val="22"/>
                <w:lang w:val="en-GB" w:eastAsia="en-GB"/>
              </w:rPr>
              <w:tab/>
            </w:r>
            <w:r w:rsidR="008F6EFA" w:rsidRPr="00D14A80">
              <w:rPr>
                <w:rStyle w:val="Hyperlink"/>
                <w:noProof/>
              </w:rPr>
              <w:t>Conclusions</w:t>
            </w:r>
            <w:r w:rsidR="008F6EFA">
              <w:rPr>
                <w:noProof/>
                <w:webHidden/>
              </w:rPr>
              <w:tab/>
            </w:r>
            <w:r w:rsidR="008F6EFA">
              <w:rPr>
                <w:noProof/>
                <w:webHidden/>
              </w:rPr>
              <w:fldChar w:fldCharType="begin"/>
            </w:r>
            <w:r w:rsidR="008F6EFA">
              <w:rPr>
                <w:noProof/>
                <w:webHidden/>
              </w:rPr>
              <w:instrText xml:space="preserve"> PAGEREF _Toc40639429 \h </w:instrText>
            </w:r>
            <w:r w:rsidR="008F6EFA">
              <w:rPr>
                <w:noProof/>
                <w:webHidden/>
              </w:rPr>
            </w:r>
            <w:r w:rsidR="008F6EFA">
              <w:rPr>
                <w:noProof/>
                <w:webHidden/>
              </w:rPr>
              <w:fldChar w:fldCharType="separate"/>
            </w:r>
            <w:r w:rsidR="008F6EFA">
              <w:rPr>
                <w:noProof/>
                <w:webHidden/>
              </w:rPr>
              <w:t>71</w:t>
            </w:r>
            <w:r w:rsidR="008F6EFA">
              <w:rPr>
                <w:noProof/>
                <w:webHidden/>
              </w:rPr>
              <w:fldChar w:fldCharType="end"/>
            </w:r>
          </w:hyperlink>
        </w:p>
        <w:p w14:paraId="1DEB509A" w14:textId="10CE19E1" w:rsidR="008F6EFA" w:rsidRDefault="00FB68C4">
          <w:pPr>
            <w:pStyle w:val="TOC1"/>
            <w:tabs>
              <w:tab w:val="left" w:pos="660"/>
              <w:tab w:val="right" w:leader="dot" w:pos="9016"/>
            </w:tabs>
            <w:rPr>
              <w:rFonts w:asciiTheme="minorHAnsi" w:eastAsiaTheme="minorEastAsia" w:hAnsiTheme="minorHAnsi"/>
              <w:noProof/>
              <w:sz w:val="22"/>
              <w:lang w:val="en-GB" w:eastAsia="en-GB"/>
            </w:rPr>
          </w:pPr>
          <w:hyperlink w:anchor="_Toc40639430" w:history="1">
            <w:r w:rsidR="008F6EFA" w:rsidRPr="00D14A80">
              <w:rPr>
                <w:rStyle w:val="Hyperlink"/>
                <w:rFonts w:asciiTheme="majorHAnsi" w:hAnsiTheme="majorHAnsi" w:cstheme="majorBidi"/>
                <w:noProof/>
              </w:rPr>
              <w:t>11.</w:t>
            </w:r>
            <w:r w:rsidR="008F6EFA">
              <w:rPr>
                <w:rFonts w:asciiTheme="minorHAnsi" w:eastAsiaTheme="minorEastAsia" w:hAnsiTheme="minorHAnsi"/>
                <w:noProof/>
                <w:sz w:val="22"/>
                <w:lang w:val="en-GB" w:eastAsia="en-GB"/>
              </w:rPr>
              <w:tab/>
            </w:r>
            <w:r w:rsidR="008F6EFA" w:rsidRPr="00D14A80">
              <w:rPr>
                <w:rStyle w:val="Hyperlink"/>
                <w:noProof/>
              </w:rPr>
              <w:t>Appendices</w:t>
            </w:r>
            <w:r w:rsidR="008F6EFA">
              <w:rPr>
                <w:noProof/>
                <w:webHidden/>
              </w:rPr>
              <w:tab/>
            </w:r>
            <w:r w:rsidR="008F6EFA">
              <w:rPr>
                <w:noProof/>
                <w:webHidden/>
              </w:rPr>
              <w:fldChar w:fldCharType="begin"/>
            </w:r>
            <w:r w:rsidR="008F6EFA">
              <w:rPr>
                <w:noProof/>
                <w:webHidden/>
              </w:rPr>
              <w:instrText xml:space="preserve"> PAGEREF _Toc40639430 \h </w:instrText>
            </w:r>
            <w:r w:rsidR="008F6EFA">
              <w:rPr>
                <w:noProof/>
                <w:webHidden/>
              </w:rPr>
            </w:r>
            <w:r w:rsidR="008F6EFA">
              <w:rPr>
                <w:noProof/>
                <w:webHidden/>
              </w:rPr>
              <w:fldChar w:fldCharType="separate"/>
            </w:r>
            <w:r w:rsidR="008F6EFA">
              <w:rPr>
                <w:noProof/>
                <w:webHidden/>
              </w:rPr>
              <w:t>71</w:t>
            </w:r>
            <w:r w:rsidR="008F6EFA">
              <w:rPr>
                <w:noProof/>
                <w:webHidden/>
              </w:rPr>
              <w:fldChar w:fldCharType="end"/>
            </w:r>
          </w:hyperlink>
        </w:p>
        <w:p w14:paraId="677FF697" w14:textId="5940290F" w:rsidR="008F6EFA" w:rsidRDefault="00FB68C4">
          <w:pPr>
            <w:pStyle w:val="TOC1"/>
            <w:tabs>
              <w:tab w:val="left" w:pos="660"/>
              <w:tab w:val="right" w:leader="dot" w:pos="9016"/>
            </w:tabs>
            <w:rPr>
              <w:rFonts w:asciiTheme="minorHAnsi" w:eastAsiaTheme="minorEastAsia" w:hAnsiTheme="minorHAnsi"/>
              <w:noProof/>
              <w:sz w:val="22"/>
              <w:lang w:val="en-GB" w:eastAsia="en-GB"/>
            </w:rPr>
          </w:pPr>
          <w:hyperlink w:anchor="_Toc40639431" w:history="1">
            <w:r w:rsidR="008F6EFA" w:rsidRPr="00D14A80">
              <w:rPr>
                <w:rStyle w:val="Hyperlink"/>
                <w:rFonts w:asciiTheme="majorHAnsi" w:hAnsiTheme="majorHAnsi" w:cstheme="majorBidi"/>
                <w:noProof/>
              </w:rPr>
              <w:t>12.</w:t>
            </w:r>
            <w:r w:rsidR="008F6EFA">
              <w:rPr>
                <w:rFonts w:asciiTheme="minorHAnsi" w:eastAsiaTheme="minorEastAsia" w:hAnsiTheme="minorHAnsi"/>
                <w:noProof/>
                <w:sz w:val="22"/>
                <w:lang w:val="en-GB" w:eastAsia="en-GB"/>
              </w:rPr>
              <w:tab/>
            </w:r>
            <w:r w:rsidR="008F6EFA" w:rsidRPr="00D14A80">
              <w:rPr>
                <w:rStyle w:val="Hyperlink"/>
                <w:noProof/>
              </w:rPr>
              <w:t>References</w:t>
            </w:r>
            <w:r w:rsidR="008F6EFA">
              <w:rPr>
                <w:noProof/>
                <w:webHidden/>
              </w:rPr>
              <w:tab/>
            </w:r>
            <w:r w:rsidR="008F6EFA">
              <w:rPr>
                <w:noProof/>
                <w:webHidden/>
              </w:rPr>
              <w:fldChar w:fldCharType="begin"/>
            </w:r>
            <w:r w:rsidR="008F6EFA">
              <w:rPr>
                <w:noProof/>
                <w:webHidden/>
              </w:rPr>
              <w:instrText xml:space="preserve"> PAGEREF _Toc40639431 \h </w:instrText>
            </w:r>
            <w:r w:rsidR="008F6EFA">
              <w:rPr>
                <w:noProof/>
                <w:webHidden/>
              </w:rPr>
            </w:r>
            <w:r w:rsidR="008F6EFA">
              <w:rPr>
                <w:noProof/>
                <w:webHidden/>
              </w:rPr>
              <w:fldChar w:fldCharType="separate"/>
            </w:r>
            <w:r w:rsidR="008F6EFA">
              <w:rPr>
                <w:noProof/>
                <w:webHidden/>
              </w:rPr>
              <w:t>71</w:t>
            </w:r>
            <w:r w:rsidR="008F6EFA">
              <w:rPr>
                <w:noProof/>
                <w:webHidden/>
              </w:rPr>
              <w:fldChar w:fldCharType="end"/>
            </w:r>
          </w:hyperlink>
        </w:p>
        <w:p w14:paraId="6A6C75CD" w14:textId="2C44B1BA" w:rsidR="00C75AD4" w:rsidRPr="00C75AD4" w:rsidRDefault="00823CB7" w:rsidP="00C75AD4">
          <w:r>
            <w:rPr>
              <w:b/>
              <w:bCs/>
              <w:noProof/>
            </w:rPr>
            <w:fldChar w:fldCharType="end"/>
          </w:r>
        </w:p>
      </w:sdtContent>
    </w:sdt>
    <w:p w14:paraId="78C83751" w14:textId="7C2F8129" w:rsidR="00C75AD4" w:rsidRPr="00C75AD4" w:rsidRDefault="00C75AD4">
      <w:pPr>
        <w:pStyle w:val="Heading1"/>
        <w:numPr>
          <w:ilvl w:val="0"/>
          <w:numId w:val="0"/>
        </w:numPr>
      </w:pPr>
      <w:r>
        <w:br w:type="page"/>
      </w:r>
    </w:p>
    <w:p w14:paraId="070542C2" w14:textId="5B98478D" w:rsidR="00A51210" w:rsidRDefault="00A51210">
      <w:pPr>
        <w:pStyle w:val="Heading1"/>
        <w:rPr>
          <w:ins w:id="27" w:author="Luke Slemon" w:date="2020-05-19T17:12:00Z"/>
        </w:rPr>
      </w:pPr>
      <w:bookmarkStart w:id="28" w:name="_Toc40639072"/>
      <w:r w:rsidRPr="00C75AD4">
        <w:lastRenderedPageBreak/>
        <w:t>Tables</w:t>
      </w:r>
      <w:bookmarkEnd w:id="28"/>
    </w:p>
    <w:p w14:paraId="5A50014C" w14:textId="25307C4A" w:rsidR="00437D02" w:rsidRDefault="00437D02" w:rsidP="00437D02">
      <w:pPr>
        <w:pStyle w:val="GlossaryList"/>
        <w:rPr>
          <w:ins w:id="29" w:author="Luke Slemon" w:date="2020-05-19T17:12:00Z"/>
        </w:rPr>
        <w:pPrChange w:id="30" w:author="Luke Slemon" w:date="2020-05-19T17:12:00Z">
          <w:pPr/>
        </w:pPrChange>
      </w:pPr>
      <w:ins w:id="31" w:author="Luke Slemon" w:date="2020-05-19T17:12:00Z">
        <w:r>
          <w:t>Table 7.1 Results from Benchmark acquired from Christopher Cullinan’s work</w:t>
        </w:r>
      </w:ins>
    </w:p>
    <w:p w14:paraId="473FA027" w14:textId="1A0AA389" w:rsidR="00437D02" w:rsidRDefault="00437D02" w:rsidP="00437D02">
      <w:pPr>
        <w:pStyle w:val="GlossaryList"/>
        <w:rPr>
          <w:ins w:id="32" w:author="Luke Slemon" w:date="2020-05-19T17:12:00Z"/>
        </w:rPr>
        <w:pPrChange w:id="33" w:author="Luke Slemon" w:date="2020-05-19T17:12:00Z">
          <w:pPr/>
        </w:pPrChange>
      </w:pPr>
      <w:ins w:id="34" w:author="Luke Slemon" w:date="2020-05-19T17:12:00Z">
        <w:r>
          <w:t>Table 7.2 Resource count between previously utilised FPGA devices.</w:t>
        </w:r>
      </w:ins>
    </w:p>
    <w:p w14:paraId="014CE8EB" w14:textId="045E32DC" w:rsidR="00437D02" w:rsidRDefault="00437D02" w:rsidP="00437D02">
      <w:pPr>
        <w:pStyle w:val="GlossaryList"/>
        <w:rPr>
          <w:ins w:id="35" w:author="Luke Slemon" w:date="2020-05-19T17:12:00Z"/>
        </w:rPr>
        <w:pPrChange w:id="36" w:author="Luke Slemon" w:date="2020-05-19T17:12:00Z">
          <w:pPr/>
        </w:pPrChange>
      </w:pPr>
      <w:ins w:id="37" w:author="Luke Slemon" w:date="2020-05-19T17:12:00Z">
        <w:r>
          <w:t>Table 8.1 General Purpose IO Register Space</w:t>
        </w:r>
      </w:ins>
    </w:p>
    <w:p w14:paraId="7F686491" w14:textId="7981D1E5" w:rsidR="00437D02" w:rsidRDefault="00437D02" w:rsidP="00437D02">
      <w:pPr>
        <w:pStyle w:val="GlossaryList"/>
        <w:rPr>
          <w:ins w:id="38" w:author="Luke Slemon" w:date="2020-05-19T17:12:00Z"/>
        </w:rPr>
        <w:pPrChange w:id="39" w:author="Luke Slemon" w:date="2020-05-19T17:12:00Z">
          <w:pPr/>
        </w:pPrChange>
      </w:pPr>
      <w:ins w:id="40" w:author="Luke Slemon" w:date="2020-05-19T17:12:00Z">
        <w:r>
          <w:t>Table 8.2 Direct Memory Access Address Space.</w:t>
        </w:r>
      </w:ins>
    </w:p>
    <w:p w14:paraId="55B119CB" w14:textId="13E5FF5A" w:rsidR="00437D02" w:rsidRDefault="00437D02" w:rsidP="00437D02">
      <w:pPr>
        <w:pStyle w:val="GlossaryList"/>
        <w:rPr>
          <w:ins w:id="41" w:author="Luke Slemon" w:date="2020-05-19T17:12:00Z"/>
        </w:rPr>
        <w:pPrChange w:id="42" w:author="Luke Slemon" w:date="2020-05-19T17:12:00Z">
          <w:pPr/>
        </w:pPrChange>
      </w:pPr>
      <w:ins w:id="43" w:author="Luke Slemon" w:date="2020-05-19T17:12:00Z">
        <w:r>
          <w:t>Table 8.3 Scaling schedules and the difference they cause between Software and Hardware FFT output</w:t>
        </w:r>
      </w:ins>
    </w:p>
    <w:p w14:paraId="172780CF" w14:textId="501CDB3A" w:rsidR="00437D02" w:rsidRDefault="00437D02" w:rsidP="00437D02">
      <w:pPr>
        <w:pStyle w:val="GlossaryList"/>
        <w:rPr>
          <w:ins w:id="44" w:author="Luke Slemon" w:date="2020-05-19T17:12:00Z"/>
        </w:rPr>
        <w:pPrChange w:id="45" w:author="Luke Slemon" w:date="2020-05-19T17:12:00Z">
          <w:pPr/>
        </w:pPrChange>
      </w:pPr>
      <w:ins w:id="46" w:author="Luke Slemon" w:date="2020-05-19T17:12:00Z">
        <w:r>
          <w:t xml:space="preserve">Table 9.1 Classes and their associated energy values for a particular frame while a </w:t>
        </w:r>
        <w:proofErr w:type="gramStart"/>
        <w:r>
          <w:t>subject focuses</w:t>
        </w:r>
        <w:proofErr w:type="gramEnd"/>
        <w:r>
          <w:t xml:space="preserve"> on a 7.5Hz stimulus</w:t>
        </w:r>
      </w:ins>
    </w:p>
    <w:p w14:paraId="52544E8F" w14:textId="7E1330AF" w:rsidR="00437D02" w:rsidRDefault="00437D02" w:rsidP="00437D02">
      <w:pPr>
        <w:pStyle w:val="GlossaryList"/>
        <w:rPr>
          <w:ins w:id="47" w:author="Luke Slemon" w:date="2020-05-19T17:12:00Z"/>
        </w:rPr>
        <w:pPrChange w:id="48" w:author="Luke Slemon" w:date="2020-05-19T17:12:00Z">
          <w:pPr/>
        </w:pPrChange>
      </w:pPr>
      <w:ins w:id="49" w:author="Luke Slemon" w:date="2020-05-19T17:12:00Z">
        <w:r>
          <w:t>Table 9.2 Accuracies of Hardware and Software implementations.</w:t>
        </w:r>
      </w:ins>
    </w:p>
    <w:p w14:paraId="54F9F32E" w14:textId="66B797E2" w:rsidR="00437D02" w:rsidRPr="00437D02" w:rsidRDefault="00437D02" w:rsidP="00437D02">
      <w:pPr>
        <w:pStyle w:val="GlossaryList"/>
        <w:rPr>
          <w:rPrChange w:id="50" w:author="Luke Slemon" w:date="2020-05-19T17:12:00Z">
            <w:rPr/>
          </w:rPrChange>
        </w:rPr>
        <w:pPrChange w:id="51" w:author="Luke Slemon" w:date="2020-05-19T17:13:00Z">
          <w:pPr>
            <w:pStyle w:val="Heading1"/>
          </w:pPr>
        </w:pPrChange>
      </w:pPr>
      <w:ins w:id="52" w:author="Luke Slemon" w:date="2020-05-19T17:12:00Z">
        <w:r>
          <w:t>Table 9.3 False positives generated while both systems process white noise signals</w:t>
        </w:r>
      </w:ins>
    </w:p>
    <w:p w14:paraId="73E3582A" w14:textId="51EAAB2E" w:rsidR="00A51210" w:rsidRDefault="00A51210">
      <w:pPr>
        <w:pStyle w:val="Heading1"/>
        <w:rPr>
          <w:ins w:id="53" w:author="Luke Slemon" w:date="2020-05-19T17:07:00Z"/>
        </w:rPr>
      </w:pPr>
      <w:bookmarkStart w:id="54" w:name="_Toc40639073"/>
      <w:r>
        <w:t>Figures</w:t>
      </w:r>
      <w:bookmarkEnd w:id="54"/>
    </w:p>
    <w:p w14:paraId="65BEF9F6" w14:textId="4D2D4431" w:rsidR="00437D02" w:rsidRPr="00437D02" w:rsidRDefault="00437D02" w:rsidP="00437D02">
      <w:pPr>
        <w:pStyle w:val="GlossaryList"/>
        <w:numPr>
          <w:ilvl w:val="0"/>
          <w:numId w:val="40"/>
        </w:numPr>
        <w:rPr>
          <w:ins w:id="55" w:author="Luke Slemon" w:date="2020-05-19T17:07:00Z"/>
          <w:rStyle w:val="Strong"/>
          <w:b/>
          <w:bCs w:val="0"/>
          <w:rPrChange w:id="56" w:author="Luke Slemon" w:date="2020-05-19T17:13:00Z">
            <w:rPr>
              <w:ins w:id="57" w:author="Luke Slemon" w:date="2020-05-19T17:07:00Z"/>
            </w:rPr>
          </w:rPrChange>
        </w:rPr>
        <w:pPrChange w:id="58" w:author="Luke Slemon" w:date="2020-05-19T17:13:00Z">
          <w:pPr/>
        </w:pPrChange>
      </w:pPr>
      <w:ins w:id="59" w:author="Luke Slemon" w:date="2020-05-19T17:07:00Z">
        <w:r w:rsidRPr="00437D02">
          <w:rPr>
            <w:rStyle w:val="Strong"/>
            <w:b/>
            <w:bCs w:val="0"/>
            <w:rPrChange w:id="60" w:author="Luke Slemon" w:date="2020-05-19T17:13:00Z">
              <w:rPr/>
            </w:rPrChange>
          </w:rPr>
          <w:t>Figure 6.1 SSVEP based Brain to Computer Interface</w:t>
        </w:r>
      </w:ins>
    </w:p>
    <w:p w14:paraId="0A4A82EC" w14:textId="5C9DE5F0" w:rsidR="00437D02" w:rsidRPr="00437D02" w:rsidRDefault="00437D02" w:rsidP="00437D02">
      <w:pPr>
        <w:pStyle w:val="GlossaryList"/>
        <w:numPr>
          <w:ilvl w:val="0"/>
          <w:numId w:val="39"/>
        </w:numPr>
        <w:rPr>
          <w:ins w:id="61" w:author="Luke Slemon" w:date="2020-05-19T17:07:00Z"/>
          <w:rStyle w:val="Strong"/>
          <w:b/>
          <w:bCs w:val="0"/>
          <w:rPrChange w:id="62" w:author="Luke Slemon" w:date="2020-05-19T17:13:00Z">
            <w:rPr>
              <w:ins w:id="63" w:author="Luke Slemon" w:date="2020-05-19T17:07:00Z"/>
            </w:rPr>
          </w:rPrChange>
        </w:rPr>
        <w:pPrChange w:id="64" w:author="Luke Slemon" w:date="2020-05-19T17:13:00Z">
          <w:pPr/>
        </w:pPrChange>
      </w:pPr>
      <w:ins w:id="65" w:author="Luke Slemon" w:date="2020-05-19T17:07:00Z">
        <w:r w:rsidRPr="00437D02">
          <w:rPr>
            <w:rStyle w:val="Strong"/>
            <w:b/>
            <w:bCs w:val="0"/>
            <w:rPrChange w:id="66" w:author="Luke Slemon" w:date="2020-05-19T17:13:00Z">
              <w:rPr/>
            </w:rPrChange>
          </w:rPr>
          <w:t>Figure 6.2 Proposed BCI Solution with Hardware Accelerator.</w:t>
        </w:r>
      </w:ins>
    </w:p>
    <w:p w14:paraId="335FDEB8" w14:textId="15CC3A00" w:rsidR="00437D02" w:rsidRPr="00437D02" w:rsidRDefault="00437D02" w:rsidP="00437D02">
      <w:pPr>
        <w:pStyle w:val="GlossaryList"/>
        <w:numPr>
          <w:ilvl w:val="0"/>
          <w:numId w:val="39"/>
        </w:numPr>
        <w:rPr>
          <w:ins w:id="67" w:author="Luke Slemon" w:date="2020-05-19T17:07:00Z"/>
          <w:rStyle w:val="Strong"/>
          <w:b/>
          <w:bCs w:val="0"/>
          <w:rPrChange w:id="68" w:author="Luke Slemon" w:date="2020-05-19T17:13:00Z">
            <w:rPr>
              <w:ins w:id="69" w:author="Luke Slemon" w:date="2020-05-19T17:07:00Z"/>
            </w:rPr>
          </w:rPrChange>
        </w:rPr>
        <w:pPrChange w:id="70" w:author="Luke Slemon" w:date="2020-05-19T17:13:00Z">
          <w:pPr/>
        </w:pPrChange>
      </w:pPr>
      <w:ins w:id="71" w:author="Luke Slemon" w:date="2020-05-19T17:07:00Z">
        <w:r w:rsidRPr="00437D02">
          <w:rPr>
            <w:rStyle w:val="Strong"/>
            <w:b/>
            <w:bCs w:val="0"/>
            <w:rPrChange w:id="72" w:author="Luke Slemon" w:date="2020-05-19T17:13:00Z">
              <w:rPr/>
            </w:rPrChange>
          </w:rPr>
          <w:t>Figure 6.3 Processing steps for detecting the SSVEP</w:t>
        </w:r>
      </w:ins>
      <w:ins w:id="73" w:author="Luke Slemon" w:date="2020-05-19T18:40:00Z">
        <w:r w:rsidR="00E24817">
          <w:rPr>
            <w:rStyle w:val="Strong"/>
            <w:b/>
            <w:bCs w:val="0"/>
          </w:rPr>
          <w:t>.</w:t>
        </w:r>
      </w:ins>
    </w:p>
    <w:p w14:paraId="384312A9" w14:textId="08829CF6" w:rsidR="00437D02" w:rsidRPr="00437D02" w:rsidRDefault="00437D02" w:rsidP="00437D02">
      <w:pPr>
        <w:pStyle w:val="GlossaryList"/>
        <w:numPr>
          <w:ilvl w:val="0"/>
          <w:numId w:val="39"/>
        </w:numPr>
        <w:rPr>
          <w:ins w:id="74" w:author="Luke Slemon" w:date="2020-05-19T17:07:00Z"/>
          <w:rStyle w:val="Strong"/>
          <w:b/>
          <w:bCs w:val="0"/>
          <w:rPrChange w:id="75" w:author="Luke Slemon" w:date="2020-05-19T17:13:00Z">
            <w:rPr>
              <w:ins w:id="76" w:author="Luke Slemon" w:date="2020-05-19T17:07:00Z"/>
            </w:rPr>
          </w:rPrChange>
        </w:rPr>
        <w:pPrChange w:id="77" w:author="Luke Slemon" w:date="2020-05-19T17:13:00Z">
          <w:pPr/>
        </w:pPrChange>
      </w:pPr>
      <w:ins w:id="78" w:author="Luke Slemon" w:date="2020-05-19T17:07:00Z">
        <w:r w:rsidRPr="00437D02">
          <w:rPr>
            <w:rStyle w:val="Strong"/>
            <w:b/>
            <w:bCs w:val="0"/>
            <w:rPrChange w:id="79" w:author="Luke Slemon" w:date="2020-05-19T17:13:00Z">
              <w:rPr/>
            </w:rPrChange>
          </w:rPr>
          <w:t>Figure 7.1 Brain to Computer Interface</w:t>
        </w:r>
      </w:ins>
      <w:ins w:id="80" w:author="Luke Slemon" w:date="2020-05-19T18:40:00Z">
        <w:r w:rsidR="00E24817">
          <w:rPr>
            <w:rStyle w:val="Strong"/>
            <w:b/>
            <w:bCs w:val="0"/>
          </w:rPr>
          <w:t>.</w:t>
        </w:r>
      </w:ins>
    </w:p>
    <w:p w14:paraId="40AF54D1" w14:textId="632473FD" w:rsidR="00437D02" w:rsidRPr="00437D02" w:rsidRDefault="00437D02" w:rsidP="00437D02">
      <w:pPr>
        <w:pStyle w:val="GlossaryList"/>
        <w:numPr>
          <w:ilvl w:val="0"/>
          <w:numId w:val="39"/>
        </w:numPr>
        <w:rPr>
          <w:ins w:id="81" w:author="Luke Slemon" w:date="2020-05-19T17:07:00Z"/>
          <w:rStyle w:val="Strong"/>
          <w:b/>
          <w:bCs w:val="0"/>
          <w:rPrChange w:id="82" w:author="Luke Slemon" w:date="2020-05-19T17:13:00Z">
            <w:rPr>
              <w:ins w:id="83" w:author="Luke Slemon" w:date="2020-05-19T17:07:00Z"/>
            </w:rPr>
          </w:rPrChange>
        </w:rPr>
        <w:pPrChange w:id="84" w:author="Luke Slemon" w:date="2020-05-19T17:13:00Z">
          <w:pPr/>
        </w:pPrChange>
      </w:pPr>
      <w:ins w:id="85" w:author="Luke Slemon" w:date="2020-05-19T17:07:00Z">
        <w:r w:rsidRPr="00437D02">
          <w:rPr>
            <w:rStyle w:val="Strong"/>
            <w:b/>
            <w:bCs w:val="0"/>
            <w:rPrChange w:id="86" w:author="Luke Slemon" w:date="2020-05-19T17:13:00Z">
              <w:rPr/>
            </w:rPrChange>
          </w:rPr>
          <w:t>Figure 7.2 P300 based Brain to Computer Interface</w:t>
        </w:r>
      </w:ins>
      <w:ins w:id="87" w:author="Luke Slemon" w:date="2020-05-19T18:40:00Z">
        <w:r w:rsidR="00E24817">
          <w:rPr>
            <w:rStyle w:val="Strong"/>
            <w:b/>
            <w:bCs w:val="0"/>
          </w:rPr>
          <w:t>.</w:t>
        </w:r>
      </w:ins>
    </w:p>
    <w:p w14:paraId="6CDDADEF" w14:textId="05BA9CF7" w:rsidR="00437D02" w:rsidRPr="00437D02" w:rsidRDefault="00437D02" w:rsidP="00437D02">
      <w:pPr>
        <w:pStyle w:val="GlossaryList"/>
        <w:numPr>
          <w:ilvl w:val="0"/>
          <w:numId w:val="39"/>
        </w:numPr>
        <w:rPr>
          <w:ins w:id="88" w:author="Luke Slemon" w:date="2020-05-19T17:07:00Z"/>
          <w:rStyle w:val="Strong"/>
          <w:b/>
          <w:bCs w:val="0"/>
          <w:rPrChange w:id="89" w:author="Luke Slemon" w:date="2020-05-19T17:13:00Z">
            <w:rPr>
              <w:ins w:id="90" w:author="Luke Slemon" w:date="2020-05-19T17:07:00Z"/>
            </w:rPr>
          </w:rPrChange>
        </w:rPr>
        <w:pPrChange w:id="91" w:author="Luke Slemon" w:date="2020-05-19T17:13:00Z">
          <w:pPr/>
        </w:pPrChange>
      </w:pPr>
      <w:ins w:id="92" w:author="Luke Slemon" w:date="2020-05-19T17:07:00Z">
        <w:r w:rsidRPr="00437D02">
          <w:rPr>
            <w:rStyle w:val="Strong"/>
            <w:b/>
            <w:bCs w:val="0"/>
            <w:rPrChange w:id="93" w:author="Luke Slemon" w:date="2020-05-19T17:13:00Z">
              <w:rPr/>
            </w:rPrChange>
          </w:rPr>
          <w:t>Figure 7.3 Panel of Stimuli where each flashing stripe is associated with a room</w:t>
        </w:r>
      </w:ins>
      <w:ins w:id="94" w:author="Luke Slemon" w:date="2020-05-19T18:40:00Z">
        <w:r w:rsidR="00E24817">
          <w:rPr>
            <w:rStyle w:val="Strong"/>
            <w:b/>
            <w:bCs w:val="0"/>
          </w:rPr>
          <w:t>.</w:t>
        </w:r>
      </w:ins>
    </w:p>
    <w:p w14:paraId="6FBB2A1E" w14:textId="6B3F0975" w:rsidR="00437D02" w:rsidRPr="00437D02" w:rsidRDefault="00437D02" w:rsidP="00437D02">
      <w:pPr>
        <w:pStyle w:val="GlossaryList"/>
        <w:numPr>
          <w:ilvl w:val="0"/>
          <w:numId w:val="39"/>
        </w:numPr>
        <w:rPr>
          <w:ins w:id="95" w:author="Luke Slemon" w:date="2020-05-19T17:07:00Z"/>
          <w:rStyle w:val="Strong"/>
          <w:b/>
          <w:bCs w:val="0"/>
          <w:rPrChange w:id="96" w:author="Luke Slemon" w:date="2020-05-19T17:13:00Z">
            <w:rPr>
              <w:ins w:id="97" w:author="Luke Slemon" w:date="2020-05-19T17:07:00Z"/>
            </w:rPr>
          </w:rPrChange>
        </w:rPr>
        <w:pPrChange w:id="98" w:author="Luke Slemon" w:date="2020-05-19T17:13:00Z">
          <w:pPr/>
        </w:pPrChange>
      </w:pPr>
      <w:ins w:id="99" w:author="Luke Slemon" w:date="2020-05-19T17:07:00Z">
        <w:r w:rsidRPr="00437D02">
          <w:rPr>
            <w:rStyle w:val="Strong"/>
            <w:b/>
            <w:bCs w:val="0"/>
            <w:rPrChange w:id="100" w:author="Luke Slemon" w:date="2020-05-19T17:13:00Z">
              <w:rPr/>
            </w:rPrChange>
          </w:rPr>
          <w:t>Figure 7.4 Power Spectrum of EEG recordings while subject focuses on different flashing stimuli.</w:t>
        </w:r>
      </w:ins>
    </w:p>
    <w:p w14:paraId="4367A05E" w14:textId="6C5AB5E0" w:rsidR="00437D02" w:rsidRPr="00437D02" w:rsidRDefault="00437D02" w:rsidP="00437D02">
      <w:pPr>
        <w:pStyle w:val="GlossaryList"/>
        <w:numPr>
          <w:ilvl w:val="0"/>
          <w:numId w:val="39"/>
        </w:numPr>
        <w:rPr>
          <w:ins w:id="101" w:author="Luke Slemon" w:date="2020-05-19T17:07:00Z"/>
          <w:rStyle w:val="Strong"/>
          <w:b/>
          <w:bCs w:val="0"/>
          <w:rPrChange w:id="102" w:author="Luke Slemon" w:date="2020-05-19T17:13:00Z">
            <w:rPr>
              <w:ins w:id="103" w:author="Luke Slemon" w:date="2020-05-19T17:07:00Z"/>
            </w:rPr>
          </w:rPrChange>
        </w:rPr>
        <w:pPrChange w:id="104" w:author="Luke Slemon" w:date="2020-05-19T17:13:00Z">
          <w:pPr/>
        </w:pPrChange>
      </w:pPr>
      <w:ins w:id="105" w:author="Luke Slemon" w:date="2020-05-19T17:07:00Z">
        <w:r w:rsidRPr="00437D02">
          <w:rPr>
            <w:rStyle w:val="Strong"/>
            <w:b/>
            <w:bCs w:val="0"/>
            <w:rPrChange w:id="106" w:author="Luke Slemon" w:date="2020-05-19T17:13:00Z">
              <w:rPr/>
            </w:rPrChange>
          </w:rPr>
          <w:t>Figure 7.5 Magnitude Response of Filter with stimulus frequencies and harmonics marked.</w:t>
        </w:r>
      </w:ins>
    </w:p>
    <w:p w14:paraId="40DB2F9E" w14:textId="6F0053A0" w:rsidR="00437D02" w:rsidRPr="00437D02" w:rsidRDefault="00437D02" w:rsidP="00437D02">
      <w:pPr>
        <w:pStyle w:val="GlossaryList"/>
        <w:numPr>
          <w:ilvl w:val="0"/>
          <w:numId w:val="39"/>
        </w:numPr>
        <w:rPr>
          <w:ins w:id="107" w:author="Luke Slemon" w:date="2020-05-19T17:07:00Z"/>
          <w:rStyle w:val="Strong"/>
          <w:b/>
          <w:bCs w:val="0"/>
          <w:rPrChange w:id="108" w:author="Luke Slemon" w:date="2020-05-19T17:13:00Z">
            <w:rPr>
              <w:ins w:id="109" w:author="Luke Slemon" w:date="2020-05-19T17:07:00Z"/>
            </w:rPr>
          </w:rPrChange>
        </w:rPr>
        <w:pPrChange w:id="110" w:author="Luke Slemon" w:date="2020-05-19T17:13:00Z">
          <w:pPr/>
        </w:pPrChange>
      </w:pPr>
      <w:ins w:id="111" w:author="Luke Slemon" w:date="2020-05-19T17:07:00Z">
        <w:r w:rsidRPr="00437D02">
          <w:rPr>
            <w:rStyle w:val="Strong"/>
            <w:b/>
            <w:bCs w:val="0"/>
            <w:rPrChange w:id="112" w:author="Luke Slemon" w:date="2020-05-19T17:13:00Z">
              <w:rPr/>
            </w:rPrChange>
          </w:rPr>
          <w:t>Figure 7.6 The Power Spectral Density of the signal over 512 samples</w:t>
        </w:r>
      </w:ins>
    </w:p>
    <w:p w14:paraId="315571A9" w14:textId="7FB0522B" w:rsidR="00437D02" w:rsidRPr="00437D02" w:rsidRDefault="00437D02" w:rsidP="00437D02">
      <w:pPr>
        <w:pStyle w:val="GlossaryList"/>
        <w:numPr>
          <w:ilvl w:val="0"/>
          <w:numId w:val="39"/>
        </w:numPr>
        <w:rPr>
          <w:ins w:id="113" w:author="Luke Slemon" w:date="2020-05-19T17:07:00Z"/>
          <w:rStyle w:val="Strong"/>
          <w:b/>
          <w:bCs w:val="0"/>
          <w:rPrChange w:id="114" w:author="Luke Slemon" w:date="2020-05-19T17:13:00Z">
            <w:rPr>
              <w:ins w:id="115" w:author="Luke Slemon" w:date="2020-05-19T17:07:00Z"/>
            </w:rPr>
          </w:rPrChange>
        </w:rPr>
        <w:pPrChange w:id="116" w:author="Luke Slemon" w:date="2020-05-19T17:13:00Z">
          <w:pPr/>
        </w:pPrChange>
      </w:pPr>
      <w:ins w:id="117" w:author="Luke Slemon" w:date="2020-05-19T17:07:00Z">
        <w:r w:rsidRPr="00437D02">
          <w:rPr>
            <w:rStyle w:val="Strong"/>
            <w:b/>
            <w:bCs w:val="0"/>
            <w:rPrChange w:id="118" w:author="Luke Slemon" w:date="2020-05-19T17:13:00Z">
              <w:rPr/>
            </w:rPrChange>
          </w:rPr>
          <w:t>Figure 7.7 8-point DFT decomposed into smaller DFT operations to form FFT, where ∑ denotes DFT</w:t>
        </w:r>
      </w:ins>
    </w:p>
    <w:p w14:paraId="43051762" w14:textId="5AC4DB7B" w:rsidR="00437D02" w:rsidRPr="00437D02" w:rsidRDefault="00437D02" w:rsidP="00437D02">
      <w:pPr>
        <w:pStyle w:val="GlossaryList"/>
        <w:numPr>
          <w:ilvl w:val="0"/>
          <w:numId w:val="39"/>
        </w:numPr>
        <w:rPr>
          <w:ins w:id="119" w:author="Luke Slemon" w:date="2020-05-19T17:07:00Z"/>
          <w:rStyle w:val="Strong"/>
          <w:b/>
          <w:bCs w:val="0"/>
          <w:rPrChange w:id="120" w:author="Luke Slemon" w:date="2020-05-19T17:13:00Z">
            <w:rPr>
              <w:ins w:id="121" w:author="Luke Slemon" w:date="2020-05-19T17:07:00Z"/>
            </w:rPr>
          </w:rPrChange>
        </w:rPr>
        <w:pPrChange w:id="122" w:author="Luke Slemon" w:date="2020-05-19T17:13:00Z">
          <w:pPr/>
        </w:pPrChange>
      </w:pPr>
      <w:ins w:id="123" w:author="Luke Slemon" w:date="2020-05-19T17:07:00Z">
        <w:r w:rsidRPr="00437D02">
          <w:rPr>
            <w:rStyle w:val="Strong"/>
            <w:b/>
            <w:bCs w:val="0"/>
            <w:rPrChange w:id="124" w:author="Luke Slemon" w:date="2020-05-19T17:13:00Z">
              <w:rPr/>
            </w:rPrChange>
          </w:rPr>
          <w:t>Figure 7.8 FPGA architecture showing the network of logic blocks and their connections.</w:t>
        </w:r>
      </w:ins>
    </w:p>
    <w:p w14:paraId="122FAE97" w14:textId="7169EF0C" w:rsidR="00437D02" w:rsidRPr="00437D02" w:rsidRDefault="00437D02" w:rsidP="00437D02">
      <w:pPr>
        <w:pStyle w:val="GlossaryList"/>
        <w:numPr>
          <w:ilvl w:val="0"/>
          <w:numId w:val="39"/>
        </w:numPr>
        <w:rPr>
          <w:ins w:id="125" w:author="Luke Slemon" w:date="2020-05-19T17:07:00Z"/>
          <w:rStyle w:val="Strong"/>
          <w:b/>
          <w:bCs w:val="0"/>
          <w:rPrChange w:id="126" w:author="Luke Slemon" w:date="2020-05-19T17:13:00Z">
            <w:rPr>
              <w:ins w:id="127" w:author="Luke Slemon" w:date="2020-05-19T17:07:00Z"/>
            </w:rPr>
          </w:rPrChange>
        </w:rPr>
        <w:pPrChange w:id="128" w:author="Luke Slemon" w:date="2020-05-19T17:13:00Z">
          <w:pPr/>
        </w:pPrChange>
      </w:pPr>
      <w:ins w:id="129" w:author="Luke Slemon" w:date="2020-05-19T17:07:00Z">
        <w:r w:rsidRPr="00437D02">
          <w:rPr>
            <w:rStyle w:val="Strong"/>
            <w:b/>
            <w:bCs w:val="0"/>
            <w:rPrChange w:id="130" w:author="Luke Slemon" w:date="2020-05-19T17:13:00Z">
              <w:rPr/>
            </w:rPrChange>
          </w:rPr>
          <w:t>Figure 7.9 An FPGA implemented Counter, where each component is a combination of different Logic blocks.</w:t>
        </w:r>
      </w:ins>
    </w:p>
    <w:p w14:paraId="05045142" w14:textId="08049467" w:rsidR="00437D02" w:rsidRPr="00437D02" w:rsidRDefault="00437D02" w:rsidP="00437D02">
      <w:pPr>
        <w:pStyle w:val="GlossaryList"/>
        <w:numPr>
          <w:ilvl w:val="0"/>
          <w:numId w:val="39"/>
        </w:numPr>
        <w:rPr>
          <w:ins w:id="131" w:author="Luke Slemon" w:date="2020-05-19T17:07:00Z"/>
          <w:rStyle w:val="Strong"/>
          <w:b/>
          <w:bCs w:val="0"/>
          <w:rPrChange w:id="132" w:author="Luke Slemon" w:date="2020-05-19T17:13:00Z">
            <w:rPr>
              <w:ins w:id="133" w:author="Luke Slemon" w:date="2020-05-19T17:07:00Z"/>
            </w:rPr>
          </w:rPrChange>
        </w:rPr>
        <w:pPrChange w:id="134" w:author="Luke Slemon" w:date="2020-05-19T17:13:00Z">
          <w:pPr/>
        </w:pPrChange>
      </w:pPr>
      <w:ins w:id="135" w:author="Luke Slemon" w:date="2020-05-19T17:07:00Z">
        <w:r w:rsidRPr="00437D02">
          <w:rPr>
            <w:rStyle w:val="Strong"/>
            <w:b/>
            <w:bCs w:val="0"/>
            <w:rPrChange w:id="136" w:author="Luke Slemon" w:date="2020-05-19T17:13:00Z">
              <w:rPr/>
            </w:rPrChange>
          </w:rPr>
          <w:t>Figure 7.10 CPU based Signal Processor vs FPGA based Signal Processor</w:t>
        </w:r>
      </w:ins>
    </w:p>
    <w:p w14:paraId="5BE22854" w14:textId="32BDDC68" w:rsidR="00437D02" w:rsidRPr="00437D02" w:rsidRDefault="00437D02" w:rsidP="00437D02">
      <w:pPr>
        <w:pStyle w:val="GlossaryList"/>
        <w:numPr>
          <w:ilvl w:val="0"/>
          <w:numId w:val="39"/>
        </w:numPr>
        <w:rPr>
          <w:ins w:id="137" w:author="Luke Slemon" w:date="2020-05-19T17:07:00Z"/>
          <w:rStyle w:val="Strong"/>
          <w:b/>
          <w:bCs w:val="0"/>
          <w:rPrChange w:id="138" w:author="Luke Slemon" w:date="2020-05-19T17:13:00Z">
            <w:rPr>
              <w:ins w:id="139" w:author="Luke Slemon" w:date="2020-05-19T17:07:00Z"/>
            </w:rPr>
          </w:rPrChange>
        </w:rPr>
        <w:pPrChange w:id="140" w:author="Luke Slemon" w:date="2020-05-19T17:13:00Z">
          <w:pPr/>
        </w:pPrChange>
      </w:pPr>
      <w:ins w:id="141" w:author="Luke Slemon" w:date="2020-05-19T17:07:00Z">
        <w:r w:rsidRPr="00437D02">
          <w:rPr>
            <w:rStyle w:val="Strong"/>
            <w:b/>
            <w:bCs w:val="0"/>
            <w:rPrChange w:id="142" w:author="Luke Slemon" w:date="2020-05-19T17:13:00Z">
              <w:rPr/>
            </w:rPrChange>
          </w:rPr>
          <w:t>Figure 7.11 High Level ZYNQ system on chip architecture</w:t>
        </w:r>
      </w:ins>
    </w:p>
    <w:p w14:paraId="3078B10E" w14:textId="38BD42F8" w:rsidR="00437D02" w:rsidRPr="00437D02" w:rsidRDefault="00437D02" w:rsidP="00437D02">
      <w:pPr>
        <w:pStyle w:val="GlossaryList"/>
        <w:numPr>
          <w:ilvl w:val="0"/>
          <w:numId w:val="39"/>
        </w:numPr>
        <w:rPr>
          <w:ins w:id="143" w:author="Luke Slemon" w:date="2020-05-19T17:07:00Z"/>
          <w:rStyle w:val="Strong"/>
          <w:b/>
          <w:bCs w:val="0"/>
          <w:rPrChange w:id="144" w:author="Luke Slemon" w:date="2020-05-19T17:13:00Z">
            <w:rPr>
              <w:ins w:id="145" w:author="Luke Slemon" w:date="2020-05-19T17:07:00Z"/>
            </w:rPr>
          </w:rPrChange>
        </w:rPr>
        <w:pPrChange w:id="146" w:author="Luke Slemon" w:date="2020-05-19T17:13:00Z">
          <w:pPr/>
        </w:pPrChange>
      </w:pPr>
      <w:ins w:id="147" w:author="Luke Slemon" w:date="2020-05-19T17:07:00Z">
        <w:r w:rsidRPr="00437D02">
          <w:rPr>
            <w:rStyle w:val="Strong"/>
            <w:b/>
            <w:bCs w:val="0"/>
            <w:rPrChange w:id="148" w:author="Luke Slemon" w:date="2020-05-19T17:13:00Z">
              <w:rPr/>
            </w:rPrChange>
          </w:rPr>
          <w:t>Figure 7.12 High level SoC Layout of ZYNQ</w:t>
        </w:r>
      </w:ins>
    </w:p>
    <w:p w14:paraId="5FFA38C5" w14:textId="4FBEFEFB" w:rsidR="00437D02" w:rsidRPr="00437D02" w:rsidRDefault="00437D02" w:rsidP="00437D02">
      <w:pPr>
        <w:pStyle w:val="GlossaryList"/>
        <w:numPr>
          <w:ilvl w:val="0"/>
          <w:numId w:val="39"/>
        </w:numPr>
        <w:rPr>
          <w:ins w:id="149" w:author="Luke Slemon" w:date="2020-05-19T17:07:00Z"/>
          <w:rStyle w:val="Strong"/>
          <w:b/>
          <w:bCs w:val="0"/>
          <w:rPrChange w:id="150" w:author="Luke Slemon" w:date="2020-05-19T17:13:00Z">
            <w:rPr>
              <w:ins w:id="151" w:author="Luke Slemon" w:date="2020-05-19T17:07:00Z"/>
            </w:rPr>
          </w:rPrChange>
        </w:rPr>
        <w:pPrChange w:id="152" w:author="Luke Slemon" w:date="2020-05-19T17:13:00Z">
          <w:pPr/>
        </w:pPrChange>
      </w:pPr>
      <w:ins w:id="153" w:author="Luke Slemon" w:date="2020-05-19T17:07:00Z">
        <w:r w:rsidRPr="00437D02">
          <w:rPr>
            <w:rStyle w:val="Strong"/>
            <w:b/>
            <w:bCs w:val="0"/>
            <w:rPrChange w:id="154" w:author="Luke Slemon" w:date="2020-05-19T17:13:00Z">
              <w:rPr/>
            </w:rPrChange>
          </w:rPr>
          <w:lastRenderedPageBreak/>
          <w:t>Figure 7.13 Logic based Non-Recursive Filter</w:t>
        </w:r>
      </w:ins>
    </w:p>
    <w:p w14:paraId="2257A33B" w14:textId="6D48C9AF" w:rsidR="00437D02" w:rsidRPr="00437D02" w:rsidRDefault="00437D02" w:rsidP="00437D02">
      <w:pPr>
        <w:pStyle w:val="GlossaryList"/>
        <w:numPr>
          <w:ilvl w:val="0"/>
          <w:numId w:val="39"/>
        </w:numPr>
        <w:rPr>
          <w:ins w:id="155" w:author="Luke Slemon" w:date="2020-05-19T17:07:00Z"/>
          <w:rStyle w:val="Strong"/>
          <w:b/>
          <w:bCs w:val="0"/>
          <w:rPrChange w:id="156" w:author="Luke Slemon" w:date="2020-05-19T17:13:00Z">
            <w:rPr>
              <w:ins w:id="157" w:author="Luke Slemon" w:date="2020-05-19T17:07:00Z"/>
            </w:rPr>
          </w:rPrChange>
        </w:rPr>
        <w:pPrChange w:id="158" w:author="Luke Slemon" w:date="2020-05-19T17:13:00Z">
          <w:pPr/>
        </w:pPrChange>
      </w:pPr>
      <w:ins w:id="159" w:author="Luke Slemon" w:date="2020-05-19T17:07:00Z">
        <w:r w:rsidRPr="00437D02">
          <w:rPr>
            <w:rStyle w:val="Strong"/>
            <w:b/>
            <w:bCs w:val="0"/>
            <w:rPrChange w:id="160" w:author="Luke Slemon" w:date="2020-05-19T17:13:00Z">
              <w:rPr/>
            </w:rPrChange>
          </w:rPr>
          <w:t xml:space="preserve">Figure 7.14 Lower Level ZYNQ SoC Processing System Architecture </w:t>
        </w:r>
      </w:ins>
    </w:p>
    <w:p w14:paraId="6F482F6A" w14:textId="1C6E2AFF" w:rsidR="00437D02" w:rsidRPr="00437D02" w:rsidRDefault="00437D02" w:rsidP="00437D02">
      <w:pPr>
        <w:pStyle w:val="GlossaryList"/>
        <w:numPr>
          <w:ilvl w:val="0"/>
          <w:numId w:val="39"/>
        </w:numPr>
        <w:rPr>
          <w:ins w:id="161" w:author="Luke Slemon" w:date="2020-05-19T17:07:00Z"/>
          <w:rStyle w:val="Strong"/>
          <w:b/>
          <w:bCs w:val="0"/>
          <w:rPrChange w:id="162" w:author="Luke Slemon" w:date="2020-05-19T17:13:00Z">
            <w:rPr>
              <w:ins w:id="163" w:author="Luke Slemon" w:date="2020-05-19T17:07:00Z"/>
            </w:rPr>
          </w:rPrChange>
        </w:rPr>
        <w:pPrChange w:id="164" w:author="Luke Slemon" w:date="2020-05-19T17:13:00Z">
          <w:pPr/>
        </w:pPrChange>
      </w:pPr>
      <w:ins w:id="165" w:author="Luke Slemon" w:date="2020-05-19T17:07:00Z">
        <w:r w:rsidRPr="00437D02">
          <w:rPr>
            <w:rStyle w:val="Strong"/>
            <w:b/>
            <w:bCs w:val="0"/>
            <w:rPrChange w:id="166" w:author="Luke Slemon" w:date="2020-05-19T17:13:00Z">
              <w:rPr/>
            </w:rPrChange>
          </w:rPr>
          <w:t xml:space="preserve">Figure 7.15 Programmable Logic Slice </w:t>
        </w:r>
      </w:ins>
    </w:p>
    <w:p w14:paraId="74E08EEB" w14:textId="49744C2E" w:rsidR="00437D02" w:rsidRPr="00437D02" w:rsidRDefault="00437D02" w:rsidP="00437D02">
      <w:pPr>
        <w:pStyle w:val="GlossaryList"/>
        <w:numPr>
          <w:ilvl w:val="0"/>
          <w:numId w:val="39"/>
        </w:numPr>
        <w:rPr>
          <w:ins w:id="167" w:author="Luke Slemon" w:date="2020-05-19T17:07:00Z"/>
          <w:rStyle w:val="Strong"/>
          <w:b/>
          <w:bCs w:val="0"/>
          <w:rPrChange w:id="168" w:author="Luke Slemon" w:date="2020-05-19T17:13:00Z">
            <w:rPr>
              <w:ins w:id="169" w:author="Luke Slemon" w:date="2020-05-19T17:07:00Z"/>
            </w:rPr>
          </w:rPrChange>
        </w:rPr>
        <w:pPrChange w:id="170" w:author="Luke Slemon" w:date="2020-05-19T17:13:00Z">
          <w:pPr/>
        </w:pPrChange>
      </w:pPr>
      <w:ins w:id="171" w:author="Luke Slemon" w:date="2020-05-19T17:07:00Z">
        <w:r w:rsidRPr="00437D02">
          <w:rPr>
            <w:rStyle w:val="Strong"/>
            <w:b/>
            <w:bCs w:val="0"/>
            <w:rPrChange w:id="172" w:author="Luke Slemon" w:date="2020-05-19T17:13:00Z">
              <w:rPr/>
            </w:rPrChange>
          </w:rPr>
          <w:t>Figure 7.16 DSP48E1 Resource Slice</w:t>
        </w:r>
      </w:ins>
    </w:p>
    <w:p w14:paraId="2360AD4B" w14:textId="0D9B6EDC" w:rsidR="00437D02" w:rsidRPr="00437D02" w:rsidRDefault="00437D02" w:rsidP="00437D02">
      <w:pPr>
        <w:pStyle w:val="GlossaryList"/>
        <w:numPr>
          <w:ilvl w:val="0"/>
          <w:numId w:val="39"/>
        </w:numPr>
        <w:rPr>
          <w:ins w:id="173" w:author="Luke Slemon" w:date="2020-05-19T17:07:00Z"/>
          <w:rStyle w:val="Strong"/>
          <w:b/>
          <w:bCs w:val="0"/>
          <w:rPrChange w:id="174" w:author="Luke Slemon" w:date="2020-05-19T17:13:00Z">
            <w:rPr>
              <w:ins w:id="175" w:author="Luke Slemon" w:date="2020-05-19T17:07:00Z"/>
            </w:rPr>
          </w:rPrChange>
        </w:rPr>
        <w:pPrChange w:id="176" w:author="Luke Slemon" w:date="2020-05-19T17:13:00Z">
          <w:pPr/>
        </w:pPrChange>
      </w:pPr>
      <w:ins w:id="177" w:author="Luke Slemon" w:date="2020-05-19T17:07:00Z">
        <w:r w:rsidRPr="00437D02">
          <w:rPr>
            <w:rStyle w:val="Strong"/>
            <w:b/>
            <w:bCs w:val="0"/>
            <w:rPrChange w:id="178" w:author="Luke Slemon" w:date="2020-05-19T17:13:00Z">
              <w:rPr/>
            </w:rPrChange>
          </w:rPr>
          <w:t>Figure 7.17 Jupytr Notebooks webserver hosted on the PYNQ board.</w:t>
        </w:r>
      </w:ins>
    </w:p>
    <w:p w14:paraId="3A2FAEF9" w14:textId="1EF8A1D9" w:rsidR="00437D02" w:rsidRPr="00437D02" w:rsidRDefault="00437D02" w:rsidP="00437D02">
      <w:pPr>
        <w:pStyle w:val="GlossaryList"/>
        <w:numPr>
          <w:ilvl w:val="0"/>
          <w:numId w:val="39"/>
        </w:numPr>
        <w:rPr>
          <w:ins w:id="179" w:author="Luke Slemon" w:date="2020-05-19T17:07:00Z"/>
          <w:rStyle w:val="Strong"/>
          <w:b/>
          <w:bCs w:val="0"/>
          <w:rPrChange w:id="180" w:author="Luke Slemon" w:date="2020-05-19T17:13:00Z">
            <w:rPr>
              <w:ins w:id="181" w:author="Luke Slemon" w:date="2020-05-19T17:07:00Z"/>
            </w:rPr>
          </w:rPrChange>
        </w:rPr>
        <w:pPrChange w:id="182" w:author="Luke Slemon" w:date="2020-05-19T17:13:00Z">
          <w:pPr/>
        </w:pPrChange>
      </w:pPr>
      <w:ins w:id="183" w:author="Luke Slemon" w:date="2020-05-19T17:07:00Z">
        <w:r w:rsidRPr="00437D02">
          <w:rPr>
            <w:rStyle w:val="Strong"/>
            <w:b/>
            <w:bCs w:val="0"/>
            <w:rPrChange w:id="184" w:author="Luke Slemon" w:date="2020-05-19T17:13:00Z">
              <w:rPr/>
            </w:rPrChange>
          </w:rPr>
          <w:t>Figure 7.18 Putty SSH connection to PYNQ OS</w:t>
        </w:r>
      </w:ins>
    </w:p>
    <w:p w14:paraId="24CEE5A3" w14:textId="4365D6F3" w:rsidR="00437D02" w:rsidRPr="00437D02" w:rsidRDefault="00437D02" w:rsidP="00437D02">
      <w:pPr>
        <w:pStyle w:val="GlossaryList"/>
        <w:numPr>
          <w:ilvl w:val="0"/>
          <w:numId w:val="39"/>
        </w:numPr>
        <w:rPr>
          <w:ins w:id="185" w:author="Luke Slemon" w:date="2020-05-19T17:07:00Z"/>
          <w:rStyle w:val="Strong"/>
          <w:b/>
          <w:bCs w:val="0"/>
          <w:rPrChange w:id="186" w:author="Luke Slemon" w:date="2020-05-19T17:13:00Z">
            <w:rPr>
              <w:ins w:id="187" w:author="Luke Slemon" w:date="2020-05-19T17:07:00Z"/>
            </w:rPr>
          </w:rPrChange>
        </w:rPr>
        <w:pPrChange w:id="188" w:author="Luke Slemon" w:date="2020-05-19T17:13:00Z">
          <w:pPr/>
        </w:pPrChange>
      </w:pPr>
      <w:ins w:id="189" w:author="Luke Slemon" w:date="2020-05-19T17:07:00Z">
        <w:r w:rsidRPr="00437D02">
          <w:rPr>
            <w:rStyle w:val="Strong"/>
            <w:b/>
            <w:bCs w:val="0"/>
            <w:rPrChange w:id="190" w:author="Luke Slemon" w:date="2020-05-19T17:13:00Z">
              <w:rPr/>
            </w:rPrChange>
          </w:rPr>
          <w:t>Figure 7.19 Example Hardware Overlay demonstrating Hardware structure</w:t>
        </w:r>
      </w:ins>
    </w:p>
    <w:p w14:paraId="7AD8659E" w14:textId="34F40F4E" w:rsidR="00437D02" w:rsidRPr="00437D02" w:rsidRDefault="00437D02" w:rsidP="00437D02">
      <w:pPr>
        <w:pStyle w:val="GlossaryList"/>
        <w:numPr>
          <w:ilvl w:val="0"/>
          <w:numId w:val="39"/>
        </w:numPr>
        <w:rPr>
          <w:ins w:id="191" w:author="Luke Slemon" w:date="2020-05-19T17:07:00Z"/>
          <w:rStyle w:val="Strong"/>
          <w:b/>
          <w:bCs w:val="0"/>
          <w:rPrChange w:id="192" w:author="Luke Slemon" w:date="2020-05-19T17:13:00Z">
            <w:rPr>
              <w:ins w:id="193" w:author="Luke Slemon" w:date="2020-05-19T17:07:00Z"/>
            </w:rPr>
          </w:rPrChange>
        </w:rPr>
        <w:pPrChange w:id="194" w:author="Luke Slemon" w:date="2020-05-19T17:13:00Z">
          <w:pPr/>
        </w:pPrChange>
      </w:pPr>
      <w:ins w:id="195" w:author="Luke Slemon" w:date="2020-05-19T17:07:00Z">
        <w:r w:rsidRPr="00437D02">
          <w:rPr>
            <w:rStyle w:val="Strong"/>
            <w:b/>
            <w:bCs w:val="0"/>
            <w:rPrChange w:id="196" w:author="Luke Slemon" w:date="2020-05-19T17:13:00Z">
              <w:rPr/>
            </w:rPrChange>
          </w:rPr>
          <w:t>Figure 7.20 Example of DMA Interface</w:t>
        </w:r>
      </w:ins>
    </w:p>
    <w:p w14:paraId="77E28B0A" w14:textId="11FBF3D0" w:rsidR="00437D02" w:rsidRPr="00437D02" w:rsidRDefault="00437D02" w:rsidP="00437D02">
      <w:pPr>
        <w:pStyle w:val="GlossaryList"/>
        <w:numPr>
          <w:ilvl w:val="0"/>
          <w:numId w:val="39"/>
        </w:numPr>
        <w:rPr>
          <w:ins w:id="197" w:author="Luke Slemon" w:date="2020-05-19T17:07:00Z"/>
          <w:rStyle w:val="Strong"/>
          <w:b/>
          <w:bCs w:val="0"/>
          <w:rPrChange w:id="198" w:author="Luke Slemon" w:date="2020-05-19T17:13:00Z">
            <w:rPr>
              <w:ins w:id="199" w:author="Luke Slemon" w:date="2020-05-19T17:07:00Z"/>
            </w:rPr>
          </w:rPrChange>
        </w:rPr>
        <w:pPrChange w:id="200" w:author="Luke Slemon" w:date="2020-05-19T17:13:00Z">
          <w:pPr/>
        </w:pPrChange>
      </w:pPr>
      <w:ins w:id="201" w:author="Luke Slemon" w:date="2020-05-19T17:07:00Z">
        <w:r w:rsidRPr="00437D02">
          <w:rPr>
            <w:rStyle w:val="Strong"/>
            <w:b/>
            <w:bCs w:val="0"/>
            <w:rPrChange w:id="202" w:author="Luke Slemon" w:date="2020-05-19T17:13:00Z">
              <w:rPr/>
            </w:rPrChange>
          </w:rPr>
          <w:t>Figure 7.21 AXI Interconnect Multi-Master/Multi-Slave</w:t>
        </w:r>
      </w:ins>
    </w:p>
    <w:p w14:paraId="2D50437D" w14:textId="09C52930" w:rsidR="00437D02" w:rsidRPr="00437D02" w:rsidRDefault="00437D02" w:rsidP="00437D02">
      <w:pPr>
        <w:pStyle w:val="GlossaryList"/>
        <w:numPr>
          <w:ilvl w:val="0"/>
          <w:numId w:val="39"/>
        </w:numPr>
        <w:rPr>
          <w:ins w:id="203" w:author="Luke Slemon" w:date="2020-05-19T17:07:00Z"/>
          <w:rStyle w:val="Strong"/>
          <w:b/>
          <w:bCs w:val="0"/>
          <w:rPrChange w:id="204" w:author="Luke Slemon" w:date="2020-05-19T17:13:00Z">
            <w:rPr>
              <w:ins w:id="205" w:author="Luke Slemon" w:date="2020-05-19T17:07:00Z"/>
            </w:rPr>
          </w:rPrChange>
        </w:rPr>
        <w:pPrChange w:id="206" w:author="Luke Slemon" w:date="2020-05-19T17:13:00Z">
          <w:pPr/>
        </w:pPrChange>
      </w:pPr>
      <w:ins w:id="207" w:author="Luke Slemon" w:date="2020-05-19T17:07:00Z">
        <w:r w:rsidRPr="00437D02">
          <w:rPr>
            <w:rStyle w:val="Strong"/>
            <w:b/>
            <w:bCs w:val="0"/>
            <w:rPrChange w:id="208" w:author="Luke Slemon" w:date="2020-05-19T17:13:00Z">
              <w:rPr/>
            </w:rPrChange>
          </w:rPr>
          <w:t>Figure 7.22 Processing System AXI Interface Ports</w:t>
        </w:r>
      </w:ins>
    </w:p>
    <w:p w14:paraId="7426F317" w14:textId="6BC9D9DF" w:rsidR="00437D02" w:rsidRPr="00437D02" w:rsidRDefault="00437D02" w:rsidP="00437D02">
      <w:pPr>
        <w:pStyle w:val="GlossaryList"/>
        <w:numPr>
          <w:ilvl w:val="0"/>
          <w:numId w:val="39"/>
        </w:numPr>
        <w:rPr>
          <w:ins w:id="209" w:author="Luke Slemon" w:date="2020-05-19T17:07:00Z"/>
          <w:rStyle w:val="Strong"/>
          <w:b/>
          <w:bCs w:val="0"/>
          <w:rPrChange w:id="210" w:author="Luke Slemon" w:date="2020-05-19T17:13:00Z">
            <w:rPr>
              <w:ins w:id="211" w:author="Luke Slemon" w:date="2020-05-19T17:07:00Z"/>
            </w:rPr>
          </w:rPrChange>
        </w:rPr>
        <w:pPrChange w:id="212" w:author="Luke Slemon" w:date="2020-05-19T17:13:00Z">
          <w:pPr/>
        </w:pPrChange>
      </w:pPr>
      <w:ins w:id="213" w:author="Luke Slemon" w:date="2020-05-19T17:07:00Z">
        <w:r w:rsidRPr="00437D02">
          <w:rPr>
            <w:rStyle w:val="Strong"/>
            <w:b/>
            <w:bCs w:val="0"/>
            <w:rPrChange w:id="214" w:author="Luke Slemon" w:date="2020-05-19T17:13:00Z">
              <w:rPr/>
            </w:rPrChange>
          </w:rPr>
          <w:t>Figure 7.23 AXI Writing Transaction between Master and Slave</w:t>
        </w:r>
      </w:ins>
    </w:p>
    <w:p w14:paraId="1E37E069" w14:textId="39B82C22" w:rsidR="00437D02" w:rsidRPr="00437D02" w:rsidRDefault="00437D02" w:rsidP="00437D02">
      <w:pPr>
        <w:pStyle w:val="GlossaryList"/>
        <w:numPr>
          <w:ilvl w:val="0"/>
          <w:numId w:val="39"/>
        </w:numPr>
        <w:rPr>
          <w:ins w:id="215" w:author="Luke Slemon" w:date="2020-05-19T17:07:00Z"/>
          <w:rStyle w:val="Strong"/>
          <w:b/>
          <w:bCs w:val="0"/>
          <w:rPrChange w:id="216" w:author="Luke Slemon" w:date="2020-05-19T17:13:00Z">
            <w:rPr>
              <w:ins w:id="217" w:author="Luke Slemon" w:date="2020-05-19T17:07:00Z"/>
            </w:rPr>
          </w:rPrChange>
        </w:rPr>
        <w:pPrChange w:id="218" w:author="Luke Slemon" w:date="2020-05-19T17:13:00Z">
          <w:pPr/>
        </w:pPrChange>
      </w:pPr>
      <w:ins w:id="219" w:author="Luke Slemon" w:date="2020-05-19T17:07:00Z">
        <w:r w:rsidRPr="00437D02">
          <w:rPr>
            <w:rStyle w:val="Strong"/>
            <w:b/>
            <w:bCs w:val="0"/>
            <w:rPrChange w:id="220" w:author="Luke Slemon" w:date="2020-05-19T17:13:00Z">
              <w:rPr/>
            </w:rPrChange>
          </w:rPr>
          <w:t>Figure 7.24 AXI Reading Transaction between Master and Slave</w:t>
        </w:r>
      </w:ins>
    </w:p>
    <w:p w14:paraId="49F218C0" w14:textId="6981F262" w:rsidR="00437D02" w:rsidRPr="00437D02" w:rsidRDefault="00437D02" w:rsidP="00437D02">
      <w:pPr>
        <w:pStyle w:val="GlossaryList"/>
        <w:numPr>
          <w:ilvl w:val="0"/>
          <w:numId w:val="39"/>
        </w:numPr>
        <w:rPr>
          <w:ins w:id="221" w:author="Luke Slemon" w:date="2020-05-19T17:07:00Z"/>
          <w:rStyle w:val="Strong"/>
          <w:b/>
          <w:bCs w:val="0"/>
          <w:rPrChange w:id="222" w:author="Luke Slemon" w:date="2020-05-19T17:13:00Z">
            <w:rPr>
              <w:ins w:id="223" w:author="Luke Slemon" w:date="2020-05-19T17:07:00Z"/>
            </w:rPr>
          </w:rPrChange>
        </w:rPr>
        <w:pPrChange w:id="224" w:author="Luke Slemon" w:date="2020-05-19T17:13:00Z">
          <w:pPr/>
        </w:pPrChange>
      </w:pPr>
      <w:ins w:id="225" w:author="Luke Slemon" w:date="2020-05-19T17:07:00Z">
        <w:r w:rsidRPr="00437D02">
          <w:rPr>
            <w:rStyle w:val="Strong"/>
            <w:b/>
            <w:bCs w:val="0"/>
            <w:rPrChange w:id="226" w:author="Luke Slemon" w:date="2020-05-19T17:13:00Z">
              <w:rPr/>
            </w:rPrChange>
          </w:rPr>
          <w:t>Figure 7.25 AXI VALID/READY handshake.</w:t>
        </w:r>
      </w:ins>
    </w:p>
    <w:p w14:paraId="57C34362" w14:textId="393C983B" w:rsidR="00437D02" w:rsidRPr="00437D02" w:rsidRDefault="00437D02" w:rsidP="00437D02">
      <w:pPr>
        <w:pStyle w:val="GlossaryList"/>
        <w:numPr>
          <w:ilvl w:val="0"/>
          <w:numId w:val="39"/>
        </w:numPr>
        <w:rPr>
          <w:ins w:id="227" w:author="Luke Slemon" w:date="2020-05-19T17:07:00Z"/>
          <w:rStyle w:val="Strong"/>
          <w:b/>
          <w:bCs w:val="0"/>
          <w:rPrChange w:id="228" w:author="Luke Slemon" w:date="2020-05-19T17:13:00Z">
            <w:rPr>
              <w:ins w:id="229" w:author="Luke Slemon" w:date="2020-05-19T17:07:00Z"/>
            </w:rPr>
          </w:rPrChange>
        </w:rPr>
        <w:pPrChange w:id="230" w:author="Luke Slemon" w:date="2020-05-19T17:13:00Z">
          <w:pPr/>
        </w:pPrChange>
      </w:pPr>
      <w:ins w:id="231" w:author="Luke Slemon" w:date="2020-05-19T17:07:00Z">
        <w:r w:rsidRPr="00437D02">
          <w:rPr>
            <w:rStyle w:val="Strong"/>
            <w:b/>
            <w:bCs w:val="0"/>
            <w:rPrChange w:id="232" w:author="Luke Slemon" w:date="2020-05-19T17:13:00Z">
              <w:rPr/>
            </w:rPrChange>
          </w:rPr>
          <w:t>Figure 8.1 High Level System Architecture for Hardware Accelerated Brain to Computer Interface.</w:t>
        </w:r>
      </w:ins>
    </w:p>
    <w:p w14:paraId="190CF749" w14:textId="64A8E839" w:rsidR="00437D02" w:rsidRPr="00437D02" w:rsidRDefault="00437D02" w:rsidP="00437D02">
      <w:pPr>
        <w:pStyle w:val="GlossaryList"/>
        <w:numPr>
          <w:ilvl w:val="0"/>
          <w:numId w:val="39"/>
        </w:numPr>
        <w:rPr>
          <w:ins w:id="233" w:author="Luke Slemon" w:date="2020-05-19T17:07:00Z"/>
          <w:rStyle w:val="Strong"/>
          <w:b/>
          <w:bCs w:val="0"/>
          <w:rPrChange w:id="234" w:author="Luke Slemon" w:date="2020-05-19T17:13:00Z">
            <w:rPr>
              <w:ins w:id="235" w:author="Luke Slemon" w:date="2020-05-19T17:07:00Z"/>
            </w:rPr>
          </w:rPrChange>
        </w:rPr>
        <w:pPrChange w:id="236" w:author="Luke Slemon" w:date="2020-05-19T17:13:00Z">
          <w:pPr/>
        </w:pPrChange>
      </w:pPr>
      <w:ins w:id="237" w:author="Luke Slemon" w:date="2020-05-19T17:07:00Z">
        <w:r w:rsidRPr="00437D02">
          <w:rPr>
            <w:rStyle w:val="Strong"/>
            <w:b/>
            <w:bCs w:val="0"/>
            <w:rPrChange w:id="238" w:author="Luke Slemon" w:date="2020-05-19T17:13:00Z">
              <w:rPr/>
            </w:rPrChange>
          </w:rPr>
          <w:t>Figure 8.2 Processing Core interacting with the Peripheral Interface.</w:t>
        </w:r>
      </w:ins>
    </w:p>
    <w:p w14:paraId="7C5EA47A" w14:textId="3EE1B5EA" w:rsidR="00437D02" w:rsidRPr="00437D02" w:rsidRDefault="00437D02" w:rsidP="00437D02">
      <w:pPr>
        <w:pStyle w:val="GlossaryList"/>
        <w:numPr>
          <w:ilvl w:val="0"/>
          <w:numId w:val="39"/>
        </w:numPr>
        <w:rPr>
          <w:ins w:id="239" w:author="Luke Slemon" w:date="2020-05-19T17:07:00Z"/>
          <w:rStyle w:val="Strong"/>
          <w:b/>
          <w:bCs w:val="0"/>
          <w:rPrChange w:id="240" w:author="Luke Slemon" w:date="2020-05-19T17:13:00Z">
            <w:rPr>
              <w:ins w:id="241" w:author="Luke Slemon" w:date="2020-05-19T17:07:00Z"/>
            </w:rPr>
          </w:rPrChange>
        </w:rPr>
        <w:pPrChange w:id="242" w:author="Luke Slemon" w:date="2020-05-19T17:13:00Z">
          <w:pPr/>
        </w:pPrChange>
      </w:pPr>
      <w:ins w:id="243" w:author="Luke Slemon" w:date="2020-05-19T17:07:00Z">
        <w:r w:rsidRPr="00437D02">
          <w:rPr>
            <w:rStyle w:val="Strong"/>
            <w:b/>
            <w:bCs w:val="0"/>
            <w:rPrChange w:id="244" w:author="Luke Slemon" w:date="2020-05-19T17:13:00Z">
              <w:rPr/>
            </w:rPrChange>
          </w:rPr>
          <w:t>Figure 8.3 General Purpose Interface.</w:t>
        </w:r>
      </w:ins>
    </w:p>
    <w:p w14:paraId="7A8E1E10" w14:textId="740C985D" w:rsidR="00437D02" w:rsidRPr="00437D02" w:rsidRDefault="00437D02" w:rsidP="00437D02">
      <w:pPr>
        <w:pStyle w:val="GlossaryList"/>
        <w:numPr>
          <w:ilvl w:val="0"/>
          <w:numId w:val="39"/>
        </w:numPr>
        <w:rPr>
          <w:ins w:id="245" w:author="Luke Slemon" w:date="2020-05-19T17:07:00Z"/>
          <w:rStyle w:val="Strong"/>
          <w:b/>
          <w:bCs w:val="0"/>
          <w:rPrChange w:id="246" w:author="Luke Slemon" w:date="2020-05-19T17:13:00Z">
            <w:rPr>
              <w:ins w:id="247" w:author="Luke Slemon" w:date="2020-05-19T17:07:00Z"/>
            </w:rPr>
          </w:rPrChange>
        </w:rPr>
        <w:pPrChange w:id="248" w:author="Luke Slemon" w:date="2020-05-19T17:13:00Z">
          <w:pPr/>
        </w:pPrChange>
      </w:pPr>
      <w:ins w:id="249" w:author="Luke Slemon" w:date="2020-05-19T17:07:00Z">
        <w:r w:rsidRPr="00437D02">
          <w:rPr>
            <w:rStyle w:val="Strong"/>
            <w:b/>
            <w:bCs w:val="0"/>
            <w:rPrChange w:id="250" w:author="Luke Slemon" w:date="2020-05-19T17:13:00Z">
              <w:rPr/>
            </w:rPrChange>
          </w:rPr>
          <w:t xml:space="preserve">Figure 8.4 High Performance AXI transaction in the context of the Brain to Computer </w:t>
        </w:r>
      </w:ins>
    </w:p>
    <w:p w14:paraId="3F9671DC" w14:textId="223E1721" w:rsidR="00437D02" w:rsidRPr="00437D02" w:rsidRDefault="00437D02" w:rsidP="00437D02">
      <w:pPr>
        <w:pStyle w:val="GlossaryList"/>
        <w:numPr>
          <w:ilvl w:val="0"/>
          <w:numId w:val="39"/>
        </w:numPr>
        <w:rPr>
          <w:ins w:id="251" w:author="Luke Slemon" w:date="2020-05-19T17:07:00Z"/>
          <w:rStyle w:val="Strong"/>
          <w:b/>
          <w:bCs w:val="0"/>
          <w:rPrChange w:id="252" w:author="Luke Slemon" w:date="2020-05-19T17:13:00Z">
            <w:rPr>
              <w:ins w:id="253" w:author="Luke Slemon" w:date="2020-05-19T17:07:00Z"/>
            </w:rPr>
          </w:rPrChange>
        </w:rPr>
        <w:pPrChange w:id="254" w:author="Luke Slemon" w:date="2020-05-19T17:13:00Z">
          <w:pPr/>
        </w:pPrChange>
      </w:pPr>
      <w:ins w:id="255" w:author="Luke Slemon" w:date="2020-05-19T17:07:00Z">
        <w:r w:rsidRPr="00437D02">
          <w:rPr>
            <w:rStyle w:val="Strong"/>
            <w:b/>
            <w:bCs w:val="0"/>
            <w:rPrChange w:id="256" w:author="Luke Slemon" w:date="2020-05-19T17:13:00Z">
              <w:rPr/>
            </w:rPrChange>
          </w:rPr>
          <w:t>Figure 8.5 Top Level Brain to Computer Interface System on Chip.</w:t>
        </w:r>
      </w:ins>
    </w:p>
    <w:p w14:paraId="14D3D6DA" w14:textId="430A23D5" w:rsidR="00437D02" w:rsidRPr="00437D02" w:rsidRDefault="00437D02" w:rsidP="00437D02">
      <w:pPr>
        <w:pStyle w:val="GlossaryList"/>
        <w:numPr>
          <w:ilvl w:val="0"/>
          <w:numId w:val="39"/>
        </w:numPr>
        <w:rPr>
          <w:ins w:id="257" w:author="Luke Slemon" w:date="2020-05-19T17:07:00Z"/>
          <w:rStyle w:val="Strong"/>
          <w:b/>
          <w:bCs w:val="0"/>
          <w:rPrChange w:id="258" w:author="Luke Slemon" w:date="2020-05-19T17:13:00Z">
            <w:rPr>
              <w:ins w:id="259" w:author="Luke Slemon" w:date="2020-05-19T17:07:00Z"/>
            </w:rPr>
          </w:rPrChange>
        </w:rPr>
        <w:pPrChange w:id="260" w:author="Luke Slemon" w:date="2020-05-19T17:13:00Z">
          <w:pPr/>
        </w:pPrChange>
      </w:pPr>
      <w:ins w:id="261" w:author="Luke Slemon" w:date="2020-05-19T17:07:00Z">
        <w:r w:rsidRPr="00437D02">
          <w:rPr>
            <w:rStyle w:val="Strong"/>
            <w:b/>
            <w:bCs w:val="0"/>
            <w:rPrChange w:id="262" w:author="Luke Slemon" w:date="2020-05-19T17:13:00Z">
              <w:rPr/>
            </w:rPrChange>
          </w:rPr>
          <w:t>Figure 8.6 Configuration Menu for the ZYNQ Processing System IP Block</w:t>
        </w:r>
      </w:ins>
    </w:p>
    <w:p w14:paraId="2159937A" w14:textId="770D69DC" w:rsidR="00437D02" w:rsidRPr="00437D02" w:rsidRDefault="00437D02" w:rsidP="00437D02">
      <w:pPr>
        <w:pStyle w:val="GlossaryList"/>
        <w:numPr>
          <w:ilvl w:val="0"/>
          <w:numId w:val="39"/>
        </w:numPr>
        <w:rPr>
          <w:ins w:id="263" w:author="Luke Slemon" w:date="2020-05-19T17:07:00Z"/>
          <w:rStyle w:val="Strong"/>
          <w:b/>
          <w:bCs w:val="0"/>
          <w:rPrChange w:id="264" w:author="Luke Slemon" w:date="2020-05-19T17:13:00Z">
            <w:rPr>
              <w:ins w:id="265" w:author="Luke Slemon" w:date="2020-05-19T17:07:00Z"/>
            </w:rPr>
          </w:rPrChange>
        </w:rPr>
        <w:pPrChange w:id="266" w:author="Luke Slemon" w:date="2020-05-19T17:13:00Z">
          <w:pPr/>
        </w:pPrChange>
      </w:pPr>
      <w:ins w:id="267" w:author="Luke Slemon" w:date="2020-05-19T17:07:00Z">
        <w:r w:rsidRPr="00437D02">
          <w:rPr>
            <w:rStyle w:val="Strong"/>
            <w:b/>
            <w:bCs w:val="0"/>
            <w:rPrChange w:id="268" w:author="Luke Slemon" w:date="2020-05-19T17:13:00Z">
              <w:rPr/>
            </w:rPrChange>
          </w:rPr>
          <w:t>Figure 8.7 AXI Interconnect</w:t>
        </w:r>
      </w:ins>
    </w:p>
    <w:p w14:paraId="0D4A951F" w14:textId="58A301B3" w:rsidR="00437D02" w:rsidRPr="00437D02" w:rsidRDefault="00437D02" w:rsidP="00437D02">
      <w:pPr>
        <w:pStyle w:val="GlossaryList"/>
        <w:numPr>
          <w:ilvl w:val="0"/>
          <w:numId w:val="39"/>
        </w:numPr>
        <w:rPr>
          <w:ins w:id="269" w:author="Luke Slemon" w:date="2020-05-19T17:07:00Z"/>
          <w:rStyle w:val="Strong"/>
          <w:b/>
          <w:bCs w:val="0"/>
          <w:rPrChange w:id="270" w:author="Luke Slemon" w:date="2020-05-19T17:13:00Z">
            <w:rPr>
              <w:ins w:id="271" w:author="Luke Slemon" w:date="2020-05-19T17:07:00Z"/>
            </w:rPr>
          </w:rPrChange>
        </w:rPr>
        <w:pPrChange w:id="272" w:author="Luke Slemon" w:date="2020-05-19T17:13:00Z">
          <w:pPr/>
        </w:pPrChange>
      </w:pPr>
      <w:ins w:id="273" w:author="Luke Slemon" w:date="2020-05-19T17:07:00Z">
        <w:r w:rsidRPr="00437D02">
          <w:rPr>
            <w:rStyle w:val="Strong"/>
            <w:b/>
            <w:bCs w:val="0"/>
            <w:rPrChange w:id="274" w:author="Luke Slemon" w:date="2020-05-19T17:13:00Z">
              <w:rPr/>
            </w:rPrChange>
          </w:rPr>
          <w:t>Figure 8.8 Address Space occupied by IP blocks from GPIO example.</w:t>
        </w:r>
      </w:ins>
    </w:p>
    <w:p w14:paraId="2CE2872C" w14:textId="008515B6" w:rsidR="00437D02" w:rsidRPr="00437D02" w:rsidRDefault="00437D02" w:rsidP="00437D02">
      <w:pPr>
        <w:pStyle w:val="GlossaryList"/>
        <w:numPr>
          <w:ilvl w:val="0"/>
          <w:numId w:val="39"/>
        </w:numPr>
        <w:rPr>
          <w:ins w:id="275" w:author="Luke Slemon" w:date="2020-05-19T17:07:00Z"/>
          <w:rStyle w:val="Strong"/>
          <w:b/>
          <w:bCs w:val="0"/>
          <w:rPrChange w:id="276" w:author="Luke Slemon" w:date="2020-05-19T17:13:00Z">
            <w:rPr>
              <w:ins w:id="277" w:author="Luke Slemon" w:date="2020-05-19T17:07:00Z"/>
            </w:rPr>
          </w:rPrChange>
        </w:rPr>
        <w:pPrChange w:id="278" w:author="Luke Slemon" w:date="2020-05-19T17:13:00Z">
          <w:pPr/>
        </w:pPrChange>
      </w:pPr>
      <w:ins w:id="279" w:author="Luke Slemon" w:date="2020-05-19T17:07:00Z">
        <w:r w:rsidRPr="00437D02">
          <w:rPr>
            <w:rStyle w:val="Strong"/>
            <w:b/>
            <w:bCs w:val="0"/>
            <w:rPrChange w:id="280" w:author="Luke Slemon" w:date="2020-05-19T17:13:00Z">
              <w:rPr/>
            </w:rPrChange>
          </w:rPr>
          <w:t xml:space="preserve">Figure 8.9 Simple example of a </w:t>
        </w:r>
        <w:proofErr w:type="gramStart"/>
        <w:r w:rsidRPr="00437D02">
          <w:rPr>
            <w:rStyle w:val="Strong"/>
            <w:b/>
            <w:bCs w:val="0"/>
            <w:rPrChange w:id="281" w:author="Luke Slemon" w:date="2020-05-19T17:13:00Z">
              <w:rPr/>
            </w:rPrChange>
          </w:rPr>
          <w:t>General Purpose</w:t>
        </w:r>
        <w:proofErr w:type="gramEnd"/>
        <w:r w:rsidRPr="00437D02">
          <w:rPr>
            <w:rStyle w:val="Strong"/>
            <w:b/>
            <w:bCs w:val="0"/>
            <w:rPrChange w:id="282" w:author="Luke Slemon" w:date="2020-05-19T17:13:00Z">
              <w:rPr/>
            </w:rPrChange>
          </w:rPr>
          <w:t xml:space="preserve"> IO interfaced with the ZYNQ PS using the AXI Interface.</w:t>
        </w:r>
      </w:ins>
    </w:p>
    <w:p w14:paraId="058FCA1A" w14:textId="0C9E86E4" w:rsidR="00437D02" w:rsidRPr="00437D02" w:rsidRDefault="00437D02" w:rsidP="00437D02">
      <w:pPr>
        <w:pStyle w:val="GlossaryList"/>
        <w:numPr>
          <w:ilvl w:val="0"/>
          <w:numId w:val="39"/>
        </w:numPr>
        <w:rPr>
          <w:ins w:id="283" w:author="Luke Slemon" w:date="2020-05-19T17:07:00Z"/>
          <w:rStyle w:val="Strong"/>
          <w:b/>
          <w:bCs w:val="0"/>
          <w:rPrChange w:id="284" w:author="Luke Slemon" w:date="2020-05-19T17:13:00Z">
            <w:rPr>
              <w:ins w:id="285" w:author="Luke Slemon" w:date="2020-05-19T17:07:00Z"/>
            </w:rPr>
          </w:rPrChange>
        </w:rPr>
        <w:pPrChange w:id="286" w:author="Luke Slemon" w:date="2020-05-19T17:13:00Z">
          <w:pPr/>
        </w:pPrChange>
      </w:pPr>
      <w:ins w:id="287" w:author="Luke Slemon" w:date="2020-05-19T17:07:00Z">
        <w:r w:rsidRPr="00437D02">
          <w:rPr>
            <w:rStyle w:val="Strong"/>
            <w:b/>
            <w:bCs w:val="0"/>
            <w:rPrChange w:id="288" w:author="Luke Slemon" w:date="2020-05-19T17:13:00Z">
              <w:rPr/>
            </w:rPrChange>
          </w:rPr>
          <w:t>Figure 8.10 General-Purpose IO IP Block internals</w:t>
        </w:r>
      </w:ins>
    </w:p>
    <w:p w14:paraId="21DEFC35" w14:textId="38A98CE8" w:rsidR="00437D02" w:rsidRPr="00437D02" w:rsidRDefault="00437D02" w:rsidP="00437D02">
      <w:pPr>
        <w:pStyle w:val="GlossaryList"/>
        <w:numPr>
          <w:ilvl w:val="0"/>
          <w:numId w:val="39"/>
        </w:numPr>
        <w:rPr>
          <w:ins w:id="289" w:author="Luke Slemon" w:date="2020-05-19T17:07:00Z"/>
          <w:rStyle w:val="Strong"/>
          <w:b/>
          <w:bCs w:val="0"/>
          <w:rPrChange w:id="290" w:author="Luke Slemon" w:date="2020-05-19T17:13:00Z">
            <w:rPr>
              <w:ins w:id="291" w:author="Luke Slemon" w:date="2020-05-19T17:07:00Z"/>
            </w:rPr>
          </w:rPrChange>
        </w:rPr>
        <w:pPrChange w:id="292" w:author="Luke Slemon" w:date="2020-05-19T17:13:00Z">
          <w:pPr/>
        </w:pPrChange>
      </w:pPr>
      <w:ins w:id="293" w:author="Luke Slemon" w:date="2020-05-19T17:07:00Z">
        <w:r w:rsidRPr="00437D02">
          <w:rPr>
            <w:rStyle w:val="Strong"/>
            <w:b/>
            <w:bCs w:val="0"/>
            <w:rPrChange w:id="294" w:author="Luke Slemon" w:date="2020-05-19T17:13:00Z">
              <w:rPr/>
            </w:rPrChange>
          </w:rPr>
          <w:t>Figure 8.11 FFT Hierarchy containing the Four channels and two interconnects for the General Purpose and High-Performance Interfaces.</w:t>
        </w:r>
      </w:ins>
    </w:p>
    <w:p w14:paraId="40C6A916" w14:textId="5B8F6879" w:rsidR="00437D02" w:rsidRPr="00437D02" w:rsidRDefault="00437D02" w:rsidP="00437D02">
      <w:pPr>
        <w:pStyle w:val="GlossaryList"/>
        <w:numPr>
          <w:ilvl w:val="0"/>
          <w:numId w:val="39"/>
        </w:numPr>
        <w:rPr>
          <w:ins w:id="295" w:author="Luke Slemon" w:date="2020-05-19T17:07:00Z"/>
          <w:rStyle w:val="Strong"/>
          <w:b/>
          <w:bCs w:val="0"/>
          <w:rPrChange w:id="296" w:author="Luke Slemon" w:date="2020-05-19T17:13:00Z">
            <w:rPr>
              <w:ins w:id="297" w:author="Luke Slemon" w:date="2020-05-19T17:07:00Z"/>
            </w:rPr>
          </w:rPrChange>
        </w:rPr>
        <w:pPrChange w:id="298" w:author="Luke Slemon" w:date="2020-05-19T17:13:00Z">
          <w:pPr/>
        </w:pPrChange>
      </w:pPr>
      <w:ins w:id="299" w:author="Luke Slemon" w:date="2020-05-19T17:07:00Z">
        <w:r w:rsidRPr="00437D02">
          <w:rPr>
            <w:rStyle w:val="Strong"/>
            <w:b/>
            <w:bCs w:val="0"/>
            <w:rPrChange w:id="300" w:author="Luke Slemon" w:date="2020-05-19T17:13:00Z">
              <w:rPr/>
            </w:rPrChange>
          </w:rPr>
          <w:t>Figure 8.12 FFT Channel containing the Direct Memory Access Components and the FFT Processing Core.</w:t>
        </w:r>
      </w:ins>
    </w:p>
    <w:p w14:paraId="71314E1B" w14:textId="27A7D75B" w:rsidR="00437D02" w:rsidRPr="00437D02" w:rsidRDefault="00437D02" w:rsidP="00437D02">
      <w:pPr>
        <w:pStyle w:val="GlossaryList"/>
        <w:numPr>
          <w:ilvl w:val="0"/>
          <w:numId w:val="39"/>
        </w:numPr>
        <w:rPr>
          <w:ins w:id="301" w:author="Luke Slemon" w:date="2020-05-19T17:07:00Z"/>
          <w:rStyle w:val="Strong"/>
          <w:b/>
          <w:bCs w:val="0"/>
          <w:rPrChange w:id="302" w:author="Luke Slemon" w:date="2020-05-19T17:13:00Z">
            <w:rPr>
              <w:ins w:id="303" w:author="Luke Slemon" w:date="2020-05-19T17:07:00Z"/>
            </w:rPr>
          </w:rPrChange>
        </w:rPr>
        <w:pPrChange w:id="304" w:author="Luke Slemon" w:date="2020-05-19T17:13:00Z">
          <w:pPr/>
        </w:pPrChange>
      </w:pPr>
      <w:ins w:id="305" w:author="Luke Slemon" w:date="2020-05-19T17:07:00Z">
        <w:r w:rsidRPr="00437D02">
          <w:rPr>
            <w:rStyle w:val="Strong"/>
            <w:b/>
            <w:bCs w:val="0"/>
            <w:rPrChange w:id="306" w:author="Luke Slemon" w:date="2020-05-19T17:13:00Z">
              <w:rPr/>
            </w:rPrChange>
          </w:rPr>
          <w:t>Figure 8.13 FFT Processing Core IP Block.</w:t>
        </w:r>
      </w:ins>
    </w:p>
    <w:p w14:paraId="6EC910A0" w14:textId="6CFD7906" w:rsidR="00437D02" w:rsidRPr="00437D02" w:rsidRDefault="00437D02" w:rsidP="00437D02">
      <w:pPr>
        <w:pStyle w:val="GlossaryList"/>
        <w:numPr>
          <w:ilvl w:val="0"/>
          <w:numId w:val="39"/>
        </w:numPr>
        <w:rPr>
          <w:ins w:id="307" w:author="Luke Slemon" w:date="2020-05-19T17:07:00Z"/>
          <w:rStyle w:val="Strong"/>
          <w:b/>
          <w:bCs w:val="0"/>
          <w:rPrChange w:id="308" w:author="Luke Slemon" w:date="2020-05-19T17:13:00Z">
            <w:rPr>
              <w:ins w:id="309" w:author="Luke Slemon" w:date="2020-05-19T17:07:00Z"/>
            </w:rPr>
          </w:rPrChange>
        </w:rPr>
        <w:pPrChange w:id="310" w:author="Luke Slemon" w:date="2020-05-19T17:13:00Z">
          <w:pPr/>
        </w:pPrChange>
      </w:pPr>
      <w:ins w:id="311" w:author="Luke Slemon" w:date="2020-05-19T17:07:00Z">
        <w:r w:rsidRPr="00437D02">
          <w:rPr>
            <w:rStyle w:val="Strong"/>
            <w:b/>
            <w:bCs w:val="0"/>
            <w:rPrChange w:id="312" w:author="Luke Slemon" w:date="2020-05-19T17:13:00Z">
              <w:rPr/>
            </w:rPrChange>
          </w:rPr>
          <w:t>Figure 8.14 FFT Configuration Channel Transaction Format.</w:t>
        </w:r>
      </w:ins>
    </w:p>
    <w:p w14:paraId="51B665CF" w14:textId="5318D982" w:rsidR="00437D02" w:rsidRPr="00437D02" w:rsidRDefault="00437D02" w:rsidP="00437D02">
      <w:pPr>
        <w:pStyle w:val="GlossaryList"/>
        <w:numPr>
          <w:ilvl w:val="0"/>
          <w:numId w:val="39"/>
        </w:numPr>
        <w:rPr>
          <w:ins w:id="313" w:author="Luke Slemon" w:date="2020-05-19T17:07:00Z"/>
          <w:rStyle w:val="Strong"/>
          <w:b/>
          <w:bCs w:val="0"/>
          <w:rPrChange w:id="314" w:author="Luke Slemon" w:date="2020-05-19T17:13:00Z">
            <w:rPr>
              <w:ins w:id="315" w:author="Luke Slemon" w:date="2020-05-19T17:07:00Z"/>
            </w:rPr>
          </w:rPrChange>
        </w:rPr>
        <w:pPrChange w:id="316" w:author="Luke Slemon" w:date="2020-05-19T17:13:00Z">
          <w:pPr/>
        </w:pPrChange>
      </w:pPr>
      <w:ins w:id="317" w:author="Luke Slemon" w:date="2020-05-19T17:07:00Z">
        <w:r w:rsidRPr="00437D02">
          <w:rPr>
            <w:rStyle w:val="Strong"/>
            <w:b/>
            <w:bCs w:val="0"/>
            <w:rPrChange w:id="318" w:author="Luke Slemon" w:date="2020-05-19T17:13:00Z">
              <w:rPr/>
            </w:rPrChange>
          </w:rPr>
          <w:lastRenderedPageBreak/>
          <w:t xml:space="preserve">Figure 8.15 FFT Input / Output Data Channel Transaction Format. </w:t>
        </w:r>
      </w:ins>
    </w:p>
    <w:p w14:paraId="2C459A1F" w14:textId="7B5D33A7" w:rsidR="00437D02" w:rsidRPr="00437D02" w:rsidRDefault="00437D02" w:rsidP="00437D02">
      <w:pPr>
        <w:pStyle w:val="GlossaryList"/>
        <w:numPr>
          <w:ilvl w:val="0"/>
          <w:numId w:val="39"/>
        </w:numPr>
        <w:rPr>
          <w:ins w:id="319" w:author="Luke Slemon" w:date="2020-05-19T17:07:00Z"/>
          <w:rStyle w:val="Strong"/>
          <w:b/>
          <w:bCs w:val="0"/>
          <w:rPrChange w:id="320" w:author="Luke Slemon" w:date="2020-05-19T17:13:00Z">
            <w:rPr>
              <w:ins w:id="321" w:author="Luke Slemon" w:date="2020-05-19T17:07:00Z"/>
            </w:rPr>
          </w:rPrChange>
        </w:rPr>
        <w:pPrChange w:id="322" w:author="Luke Slemon" w:date="2020-05-19T17:13:00Z">
          <w:pPr/>
        </w:pPrChange>
      </w:pPr>
      <w:ins w:id="323" w:author="Luke Slemon" w:date="2020-05-19T17:07:00Z">
        <w:r w:rsidRPr="00437D02">
          <w:rPr>
            <w:rStyle w:val="Strong"/>
            <w:b/>
            <w:bCs w:val="0"/>
            <w:rPrChange w:id="324" w:author="Luke Slemon" w:date="2020-05-19T17:13:00Z">
              <w:rPr/>
            </w:rPrChange>
          </w:rPr>
          <w:t>Figure 8.16 FFT Core implemented in Hardware</w:t>
        </w:r>
      </w:ins>
    </w:p>
    <w:p w14:paraId="1164C93D" w14:textId="41938F4B" w:rsidR="00437D02" w:rsidRPr="00437D02" w:rsidRDefault="00437D02" w:rsidP="00437D02">
      <w:pPr>
        <w:pStyle w:val="GlossaryList"/>
        <w:numPr>
          <w:ilvl w:val="0"/>
          <w:numId w:val="39"/>
        </w:numPr>
        <w:rPr>
          <w:ins w:id="325" w:author="Luke Slemon" w:date="2020-05-19T17:07:00Z"/>
          <w:rStyle w:val="Strong"/>
          <w:b/>
          <w:bCs w:val="0"/>
          <w:rPrChange w:id="326" w:author="Luke Slemon" w:date="2020-05-19T17:13:00Z">
            <w:rPr>
              <w:ins w:id="327" w:author="Luke Slemon" w:date="2020-05-19T17:07:00Z"/>
            </w:rPr>
          </w:rPrChange>
        </w:rPr>
        <w:pPrChange w:id="328" w:author="Luke Slemon" w:date="2020-05-19T17:13:00Z">
          <w:pPr/>
        </w:pPrChange>
      </w:pPr>
      <w:ins w:id="329" w:author="Luke Slemon" w:date="2020-05-19T17:07:00Z">
        <w:r w:rsidRPr="00437D02">
          <w:rPr>
            <w:rStyle w:val="Strong"/>
            <w:b/>
            <w:bCs w:val="0"/>
            <w:rPrChange w:id="330" w:author="Luke Slemon" w:date="2020-05-19T17:13:00Z">
              <w:rPr/>
            </w:rPrChange>
          </w:rPr>
          <w:t>Figure 8.17 Direct Memory Access</w:t>
        </w:r>
      </w:ins>
    </w:p>
    <w:p w14:paraId="3679D6EA" w14:textId="54ED1360" w:rsidR="00437D02" w:rsidRPr="00437D02" w:rsidRDefault="00437D02" w:rsidP="00437D02">
      <w:pPr>
        <w:pStyle w:val="GlossaryList"/>
        <w:numPr>
          <w:ilvl w:val="0"/>
          <w:numId w:val="39"/>
        </w:numPr>
        <w:rPr>
          <w:ins w:id="331" w:author="Luke Slemon" w:date="2020-05-19T17:07:00Z"/>
          <w:rStyle w:val="Strong"/>
          <w:b/>
          <w:bCs w:val="0"/>
          <w:rPrChange w:id="332" w:author="Luke Slemon" w:date="2020-05-19T17:13:00Z">
            <w:rPr>
              <w:ins w:id="333" w:author="Luke Slemon" w:date="2020-05-19T17:07:00Z"/>
            </w:rPr>
          </w:rPrChange>
        </w:rPr>
        <w:pPrChange w:id="334" w:author="Luke Slemon" w:date="2020-05-19T17:13:00Z">
          <w:pPr/>
        </w:pPrChange>
      </w:pPr>
      <w:ins w:id="335" w:author="Luke Slemon" w:date="2020-05-19T17:07:00Z">
        <w:r w:rsidRPr="00437D02">
          <w:rPr>
            <w:rStyle w:val="Strong"/>
            <w:b/>
            <w:bCs w:val="0"/>
            <w:rPrChange w:id="336" w:author="Luke Slemon" w:date="2020-05-19T17:13:00Z">
              <w:rPr/>
            </w:rPrChange>
          </w:rPr>
          <w:t>Figure 8.18 Direct Memory Access Data routing data between the DDR and the FFT.</w:t>
        </w:r>
      </w:ins>
    </w:p>
    <w:p w14:paraId="7AD8BFEC" w14:textId="260D2FA1" w:rsidR="00437D02" w:rsidRPr="00437D02" w:rsidRDefault="00437D02" w:rsidP="00437D02">
      <w:pPr>
        <w:pStyle w:val="GlossaryList"/>
        <w:numPr>
          <w:ilvl w:val="0"/>
          <w:numId w:val="39"/>
        </w:numPr>
        <w:rPr>
          <w:ins w:id="337" w:author="Luke Slemon" w:date="2020-05-19T17:07:00Z"/>
          <w:rStyle w:val="Strong"/>
          <w:b/>
          <w:bCs w:val="0"/>
          <w:rPrChange w:id="338" w:author="Luke Slemon" w:date="2020-05-19T17:13:00Z">
            <w:rPr>
              <w:ins w:id="339" w:author="Luke Slemon" w:date="2020-05-19T17:07:00Z"/>
            </w:rPr>
          </w:rPrChange>
        </w:rPr>
        <w:pPrChange w:id="340" w:author="Luke Slemon" w:date="2020-05-19T17:13:00Z">
          <w:pPr/>
        </w:pPrChange>
      </w:pPr>
      <w:ins w:id="341" w:author="Luke Slemon" w:date="2020-05-19T17:07:00Z">
        <w:r w:rsidRPr="00437D02">
          <w:rPr>
            <w:rStyle w:val="Strong"/>
            <w:b/>
            <w:bCs w:val="0"/>
            <w:rPrChange w:id="342" w:author="Luke Slemon" w:date="2020-05-19T17:13:00Z">
              <w:rPr/>
            </w:rPrChange>
          </w:rPr>
          <w:t>Figure 8.19 Memory Mapped to Stream Conversion</w:t>
        </w:r>
      </w:ins>
    </w:p>
    <w:p w14:paraId="24BE7D8E" w14:textId="62E90096" w:rsidR="00437D02" w:rsidRPr="00437D02" w:rsidRDefault="00437D02" w:rsidP="00437D02">
      <w:pPr>
        <w:pStyle w:val="GlossaryList"/>
        <w:numPr>
          <w:ilvl w:val="0"/>
          <w:numId w:val="39"/>
        </w:numPr>
        <w:rPr>
          <w:ins w:id="343" w:author="Luke Slemon" w:date="2020-05-19T17:07:00Z"/>
          <w:rStyle w:val="Strong"/>
          <w:b/>
          <w:bCs w:val="0"/>
          <w:rPrChange w:id="344" w:author="Luke Slemon" w:date="2020-05-19T17:13:00Z">
            <w:rPr>
              <w:ins w:id="345" w:author="Luke Slemon" w:date="2020-05-19T17:07:00Z"/>
            </w:rPr>
          </w:rPrChange>
        </w:rPr>
        <w:pPrChange w:id="346" w:author="Luke Slemon" w:date="2020-05-19T17:13:00Z">
          <w:pPr/>
        </w:pPrChange>
      </w:pPr>
      <w:ins w:id="347" w:author="Luke Slemon" w:date="2020-05-19T17:07:00Z">
        <w:r w:rsidRPr="00437D02">
          <w:rPr>
            <w:rStyle w:val="Strong"/>
            <w:b/>
            <w:bCs w:val="0"/>
            <w:rPrChange w:id="348" w:author="Luke Slemon" w:date="2020-05-19T17:13:00Z">
              <w:rPr/>
            </w:rPrChange>
          </w:rPr>
          <w:t>Figure 8.20 Stream to Memory Mapped Conversion.</w:t>
        </w:r>
      </w:ins>
    </w:p>
    <w:p w14:paraId="44A17C06" w14:textId="12B2DBC6" w:rsidR="00437D02" w:rsidRPr="00437D02" w:rsidRDefault="00437D02" w:rsidP="00437D02">
      <w:pPr>
        <w:pStyle w:val="GlossaryList"/>
        <w:numPr>
          <w:ilvl w:val="0"/>
          <w:numId w:val="39"/>
        </w:numPr>
        <w:rPr>
          <w:ins w:id="349" w:author="Luke Slemon" w:date="2020-05-19T17:07:00Z"/>
          <w:rStyle w:val="Strong"/>
          <w:b/>
          <w:bCs w:val="0"/>
          <w:rPrChange w:id="350" w:author="Luke Slemon" w:date="2020-05-19T17:13:00Z">
            <w:rPr>
              <w:ins w:id="351" w:author="Luke Slemon" w:date="2020-05-19T17:07:00Z"/>
            </w:rPr>
          </w:rPrChange>
        </w:rPr>
        <w:pPrChange w:id="352" w:author="Luke Slemon" w:date="2020-05-19T17:13:00Z">
          <w:pPr/>
        </w:pPrChange>
      </w:pPr>
      <w:ins w:id="353" w:author="Luke Slemon" w:date="2020-05-19T17:07:00Z">
        <w:r w:rsidRPr="00437D02">
          <w:rPr>
            <w:rStyle w:val="Strong"/>
            <w:b/>
            <w:bCs w:val="0"/>
            <w:rPrChange w:id="354" w:author="Luke Slemon" w:date="2020-05-19T17:13:00Z">
              <w:rPr/>
            </w:rPrChange>
          </w:rPr>
          <w:t>Figure 8.21 FIR Filter Hierarchy containing the four filter channels and the Interconnects for routing them</w:t>
        </w:r>
      </w:ins>
      <w:ins w:id="355" w:author="Luke Slemon" w:date="2020-05-19T17:08:00Z">
        <w:r w:rsidRPr="00437D02">
          <w:rPr>
            <w:rStyle w:val="Strong"/>
            <w:b/>
            <w:bCs w:val="0"/>
            <w:rPrChange w:id="356" w:author="Luke Slemon" w:date="2020-05-19T17:13:00Z">
              <w:rPr/>
            </w:rPrChange>
          </w:rPr>
          <w:t>.</w:t>
        </w:r>
      </w:ins>
    </w:p>
    <w:p w14:paraId="1661AA55" w14:textId="72A5F78B" w:rsidR="00437D02" w:rsidRPr="00437D02" w:rsidRDefault="00437D02" w:rsidP="00437D02">
      <w:pPr>
        <w:pStyle w:val="GlossaryList"/>
        <w:numPr>
          <w:ilvl w:val="0"/>
          <w:numId w:val="39"/>
        </w:numPr>
        <w:rPr>
          <w:ins w:id="357" w:author="Luke Slemon" w:date="2020-05-19T17:07:00Z"/>
          <w:rStyle w:val="Strong"/>
          <w:b/>
          <w:bCs w:val="0"/>
          <w:rPrChange w:id="358" w:author="Luke Slemon" w:date="2020-05-19T17:13:00Z">
            <w:rPr>
              <w:ins w:id="359" w:author="Luke Slemon" w:date="2020-05-19T17:07:00Z"/>
            </w:rPr>
          </w:rPrChange>
        </w:rPr>
        <w:pPrChange w:id="360" w:author="Luke Slemon" w:date="2020-05-19T17:13:00Z">
          <w:pPr/>
        </w:pPrChange>
      </w:pPr>
      <w:ins w:id="361" w:author="Luke Slemon" w:date="2020-05-19T17:07:00Z">
        <w:r w:rsidRPr="00437D02">
          <w:rPr>
            <w:rStyle w:val="Strong"/>
            <w:b/>
            <w:bCs w:val="0"/>
            <w:rPrChange w:id="362" w:author="Luke Slemon" w:date="2020-05-19T17:13:00Z">
              <w:rPr/>
            </w:rPrChange>
          </w:rPr>
          <w:t>Figure 8.22 FIR Filter Channel containing three DMAs interfaced with the FIR Filter Compiler.</w:t>
        </w:r>
      </w:ins>
    </w:p>
    <w:p w14:paraId="3CD5597C" w14:textId="64168DAC" w:rsidR="00437D02" w:rsidRPr="00437D02" w:rsidRDefault="00437D02" w:rsidP="00437D02">
      <w:pPr>
        <w:pStyle w:val="GlossaryList"/>
        <w:numPr>
          <w:ilvl w:val="0"/>
          <w:numId w:val="39"/>
        </w:numPr>
        <w:rPr>
          <w:ins w:id="363" w:author="Luke Slemon" w:date="2020-05-19T17:07:00Z"/>
          <w:rStyle w:val="Strong"/>
          <w:b/>
          <w:bCs w:val="0"/>
          <w:rPrChange w:id="364" w:author="Luke Slemon" w:date="2020-05-19T17:13:00Z">
            <w:rPr>
              <w:ins w:id="365" w:author="Luke Slemon" w:date="2020-05-19T17:07:00Z"/>
            </w:rPr>
          </w:rPrChange>
        </w:rPr>
        <w:pPrChange w:id="366" w:author="Luke Slemon" w:date="2020-05-19T17:13:00Z">
          <w:pPr/>
        </w:pPrChange>
      </w:pPr>
      <w:ins w:id="367" w:author="Luke Slemon" w:date="2020-05-19T17:07:00Z">
        <w:r w:rsidRPr="00437D02">
          <w:rPr>
            <w:rStyle w:val="Strong"/>
            <w:b/>
            <w:bCs w:val="0"/>
            <w:rPrChange w:id="368" w:author="Luke Slemon" w:date="2020-05-19T17:13:00Z">
              <w:rPr/>
            </w:rPrChange>
          </w:rPr>
          <w:t>Figure 8.23 FIR Filter IP Block</w:t>
        </w:r>
      </w:ins>
    </w:p>
    <w:p w14:paraId="4C6235EE" w14:textId="5045FB31" w:rsidR="00437D02" w:rsidRPr="00437D02" w:rsidRDefault="00437D02" w:rsidP="00437D02">
      <w:pPr>
        <w:pStyle w:val="GlossaryList"/>
        <w:numPr>
          <w:ilvl w:val="0"/>
          <w:numId w:val="39"/>
        </w:numPr>
        <w:rPr>
          <w:ins w:id="369" w:author="Luke Slemon" w:date="2020-05-19T17:07:00Z"/>
          <w:rStyle w:val="Strong"/>
          <w:b/>
          <w:bCs w:val="0"/>
          <w:rPrChange w:id="370" w:author="Luke Slemon" w:date="2020-05-19T17:13:00Z">
            <w:rPr>
              <w:ins w:id="371" w:author="Luke Slemon" w:date="2020-05-19T17:07:00Z"/>
            </w:rPr>
          </w:rPrChange>
        </w:rPr>
        <w:pPrChange w:id="372" w:author="Luke Slemon" w:date="2020-05-19T17:13:00Z">
          <w:pPr/>
        </w:pPrChange>
      </w:pPr>
      <w:ins w:id="373" w:author="Luke Slemon" w:date="2020-05-19T17:07:00Z">
        <w:r w:rsidRPr="00437D02">
          <w:rPr>
            <w:rStyle w:val="Strong"/>
            <w:b/>
            <w:bCs w:val="0"/>
            <w:rPrChange w:id="374" w:author="Luke Slemon" w:date="2020-05-19T17:13:00Z">
              <w:rPr/>
            </w:rPrChange>
          </w:rPr>
          <w:t>Figure 8.24 FIR Input and Output Data Channels. The output channel uses a portion of the unused bits to handle post filtering bit growth.</w:t>
        </w:r>
      </w:ins>
    </w:p>
    <w:p w14:paraId="363C193F" w14:textId="27C25C5F" w:rsidR="00437D02" w:rsidRPr="00437D02" w:rsidRDefault="00437D02" w:rsidP="00437D02">
      <w:pPr>
        <w:pStyle w:val="GlossaryList"/>
        <w:numPr>
          <w:ilvl w:val="0"/>
          <w:numId w:val="39"/>
        </w:numPr>
        <w:rPr>
          <w:ins w:id="375" w:author="Luke Slemon" w:date="2020-05-19T17:07:00Z"/>
          <w:rStyle w:val="Strong"/>
          <w:b/>
          <w:bCs w:val="0"/>
          <w:rPrChange w:id="376" w:author="Luke Slemon" w:date="2020-05-19T17:13:00Z">
            <w:rPr>
              <w:ins w:id="377" w:author="Luke Slemon" w:date="2020-05-19T17:07:00Z"/>
            </w:rPr>
          </w:rPrChange>
        </w:rPr>
        <w:pPrChange w:id="378" w:author="Luke Slemon" w:date="2020-05-19T17:13:00Z">
          <w:pPr/>
        </w:pPrChange>
      </w:pPr>
      <w:ins w:id="379" w:author="Luke Slemon" w:date="2020-05-19T17:07:00Z">
        <w:r w:rsidRPr="00437D02">
          <w:rPr>
            <w:rStyle w:val="Strong"/>
            <w:b/>
            <w:bCs w:val="0"/>
            <w:rPrChange w:id="380" w:author="Luke Slemon" w:date="2020-05-19T17:13:00Z">
              <w:rPr/>
            </w:rPrChange>
          </w:rPr>
          <w:t>Figure 8.25 Typical FIR Filter with delayed values and coefficients a(k).</w:t>
        </w:r>
      </w:ins>
    </w:p>
    <w:p w14:paraId="5B2A3C85" w14:textId="665E6C9F" w:rsidR="00437D02" w:rsidRPr="00437D02" w:rsidRDefault="00437D02" w:rsidP="00437D02">
      <w:pPr>
        <w:pStyle w:val="GlossaryList"/>
        <w:numPr>
          <w:ilvl w:val="0"/>
          <w:numId w:val="39"/>
        </w:numPr>
        <w:rPr>
          <w:ins w:id="381" w:author="Luke Slemon" w:date="2020-05-19T17:07:00Z"/>
          <w:rStyle w:val="Strong"/>
          <w:b/>
          <w:bCs w:val="0"/>
          <w:rPrChange w:id="382" w:author="Luke Slemon" w:date="2020-05-19T17:13:00Z">
            <w:rPr>
              <w:ins w:id="383" w:author="Luke Slemon" w:date="2020-05-19T17:07:00Z"/>
            </w:rPr>
          </w:rPrChange>
        </w:rPr>
        <w:pPrChange w:id="384" w:author="Luke Slemon" w:date="2020-05-19T17:13:00Z">
          <w:pPr/>
        </w:pPrChange>
      </w:pPr>
      <w:ins w:id="385" w:author="Luke Slemon" w:date="2020-05-19T17:07:00Z">
        <w:r w:rsidRPr="00437D02">
          <w:rPr>
            <w:rStyle w:val="Strong"/>
            <w:b/>
            <w:bCs w:val="0"/>
            <w:rPrChange w:id="386" w:author="Luke Slemon" w:date="2020-05-19T17:13:00Z">
              <w:rPr/>
            </w:rPrChange>
          </w:rPr>
          <w:t>Figure 8.26 Symmetric Filter implementation.</w:t>
        </w:r>
      </w:ins>
    </w:p>
    <w:p w14:paraId="59575D41" w14:textId="4F79EDDF" w:rsidR="00437D02" w:rsidRPr="00437D02" w:rsidRDefault="00437D02" w:rsidP="00437D02">
      <w:pPr>
        <w:pStyle w:val="GlossaryList"/>
        <w:numPr>
          <w:ilvl w:val="0"/>
          <w:numId w:val="39"/>
        </w:numPr>
        <w:rPr>
          <w:ins w:id="387" w:author="Luke Slemon" w:date="2020-05-19T17:07:00Z"/>
          <w:rStyle w:val="Strong"/>
          <w:b/>
          <w:bCs w:val="0"/>
          <w:rPrChange w:id="388" w:author="Luke Slemon" w:date="2020-05-19T17:13:00Z">
            <w:rPr>
              <w:ins w:id="389" w:author="Luke Slemon" w:date="2020-05-19T17:07:00Z"/>
            </w:rPr>
          </w:rPrChange>
        </w:rPr>
        <w:pPrChange w:id="390" w:author="Luke Slemon" w:date="2020-05-19T17:13:00Z">
          <w:pPr/>
        </w:pPrChange>
      </w:pPr>
      <w:ins w:id="391" w:author="Luke Slemon" w:date="2020-05-19T17:07:00Z">
        <w:r w:rsidRPr="00437D02">
          <w:rPr>
            <w:rStyle w:val="Strong"/>
            <w:b/>
            <w:bCs w:val="0"/>
            <w:rPrChange w:id="392" w:author="Luke Slemon" w:date="2020-05-19T17:13:00Z">
              <w:rPr/>
            </w:rPrChange>
          </w:rPr>
          <w:t xml:space="preserve">Figure 8.27 UML Class diagram with all driver classes and object relations between them.  </w:t>
        </w:r>
      </w:ins>
    </w:p>
    <w:p w14:paraId="57E97230" w14:textId="7837363D" w:rsidR="00437D02" w:rsidRPr="00437D02" w:rsidRDefault="00437D02" w:rsidP="00437D02">
      <w:pPr>
        <w:pStyle w:val="GlossaryList"/>
        <w:numPr>
          <w:ilvl w:val="0"/>
          <w:numId w:val="39"/>
        </w:numPr>
        <w:rPr>
          <w:ins w:id="393" w:author="Luke Slemon" w:date="2020-05-19T17:07:00Z"/>
          <w:rStyle w:val="Strong"/>
          <w:b/>
          <w:bCs w:val="0"/>
          <w:rPrChange w:id="394" w:author="Luke Slemon" w:date="2020-05-19T17:13:00Z">
            <w:rPr>
              <w:ins w:id="395" w:author="Luke Slemon" w:date="2020-05-19T17:07:00Z"/>
            </w:rPr>
          </w:rPrChange>
        </w:rPr>
        <w:pPrChange w:id="396" w:author="Luke Slemon" w:date="2020-05-19T17:13:00Z">
          <w:pPr/>
        </w:pPrChange>
      </w:pPr>
      <w:ins w:id="397" w:author="Luke Slemon" w:date="2020-05-19T17:07:00Z">
        <w:r w:rsidRPr="00437D02">
          <w:rPr>
            <w:rStyle w:val="Strong"/>
            <w:b/>
            <w:bCs w:val="0"/>
            <w:rPrChange w:id="398" w:author="Luke Slemon" w:date="2020-05-19T17:13:00Z">
              <w:rPr/>
            </w:rPrChange>
          </w:rPr>
          <w:t>Figure 8.28 UML Sequence Diagram showing the steps required to configure the FIR Channels</w:t>
        </w:r>
      </w:ins>
      <w:ins w:id="399" w:author="Luke Slemon" w:date="2020-05-19T17:08:00Z">
        <w:r w:rsidRPr="00437D02">
          <w:rPr>
            <w:rStyle w:val="Strong"/>
            <w:b/>
            <w:bCs w:val="0"/>
            <w:rPrChange w:id="400" w:author="Luke Slemon" w:date="2020-05-19T17:13:00Z">
              <w:rPr/>
            </w:rPrChange>
          </w:rPr>
          <w:t>.</w:t>
        </w:r>
      </w:ins>
    </w:p>
    <w:p w14:paraId="58CC3295" w14:textId="7928C129" w:rsidR="00437D02" w:rsidRPr="00437D02" w:rsidRDefault="00437D02" w:rsidP="00437D02">
      <w:pPr>
        <w:pStyle w:val="GlossaryList"/>
        <w:numPr>
          <w:ilvl w:val="0"/>
          <w:numId w:val="39"/>
        </w:numPr>
        <w:rPr>
          <w:ins w:id="401" w:author="Luke Slemon" w:date="2020-05-19T17:07:00Z"/>
          <w:rStyle w:val="Strong"/>
          <w:b/>
          <w:bCs w:val="0"/>
          <w:rPrChange w:id="402" w:author="Luke Slemon" w:date="2020-05-19T17:13:00Z">
            <w:rPr>
              <w:ins w:id="403" w:author="Luke Slemon" w:date="2020-05-19T17:07:00Z"/>
            </w:rPr>
          </w:rPrChange>
        </w:rPr>
        <w:pPrChange w:id="404" w:author="Luke Slemon" w:date="2020-05-19T17:13:00Z">
          <w:pPr/>
        </w:pPrChange>
      </w:pPr>
      <w:ins w:id="405" w:author="Luke Slemon" w:date="2020-05-19T17:07:00Z">
        <w:r w:rsidRPr="00437D02">
          <w:rPr>
            <w:rStyle w:val="Strong"/>
            <w:b/>
            <w:bCs w:val="0"/>
            <w:rPrChange w:id="406" w:author="Luke Slemon" w:date="2020-05-19T17:13:00Z">
              <w:rPr/>
            </w:rPrChange>
          </w:rPr>
          <w:t xml:space="preserve">Figure 8.29 UML Sequence diagram displaying the steps taken to filter a frame of EEG data. </w:t>
        </w:r>
      </w:ins>
    </w:p>
    <w:p w14:paraId="7B4B6411" w14:textId="2B873D9A" w:rsidR="00437D02" w:rsidRPr="00437D02" w:rsidRDefault="00437D02" w:rsidP="00437D02">
      <w:pPr>
        <w:pStyle w:val="GlossaryList"/>
        <w:numPr>
          <w:ilvl w:val="0"/>
          <w:numId w:val="39"/>
        </w:numPr>
        <w:rPr>
          <w:ins w:id="407" w:author="Luke Slemon" w:date="2020-05-19T17:07:00Z"/>
          <w:rStyle w:val="Strong"/>
          <w:b/>
          <w:bCs w:val="0"/>
          <w:rPrChange w:id="408" w:author="Luke Slemon" w:date="2020-05-19T17:13:00Z">
            <w:rPr>
              <w:ins w:id="409" w:author="Luke Slemon" w:date="2020-05-19T17:07:00Z"/>
            </w:rPr>
          </w:rPrChange>
        </w:rPr>
        <w:pPrChange w:id="410" w:author="Luke Slemon" w:date="2020-05-19T17:13:00Z">
          <w:pPr/>
        </w:pPrChange>
      </w:pPr>
      <w:ins w:id="411" w:author="Luke Slemon" w:date="2020-05-19T17:07:00Z">
        <w:r w:rsidRPr="00437D02">
          <w:rPr>
            <w:rStyle w:val="Strong"/>
            <w:b/>
            <w:bCs w:val="0"/>
            <w:rPrChange w:id="412" w:author="Luke Slemon" w:date="2020-05-19T17:13:00Z">
              <w:rPr/>
            </w:rPrChange>
          </w:rPr>
          <w:t>Figure 8.30 UML Sequence diagram displaying the steps required to configure an FFT Core.</w:t>
        </w:r>
      </w:ins>
    </w:p>
    <w:p w14:paraId="50DC8301" w14:textId="7E531296" w:rsidR="00437D02" w:rsidRPr="00437D02" w:rsidRDefault="00437D02" w:rsidP="00437D02">
      <w:pPr>
        <w:pStyle w:val="GlossaryList"/>
        <w:numPr>
          <w:ilvl w:val="0"/>
          <w:numId w:val="39"/>
        </w:numPr>
        <w:rPr>
          <w:ins w:id="413" w:author="Luke Slemon" w:date="2020-05-19T17:07:00Z"/>
          <w:rStyle w:val="Strong"/>
          <w:b/>
          <w:bCs w:val="0"/>
          <w:rPrChange w:id="414" w:author="Luke Slemon" w:date="2020-05-19T17:13:00Z">
            <w:rPr>
              <w:ins w:id="415" w:author="Luke Slemon" w:date="2020-05-19T17:07:00Z"/>
            </w:rPr>
          </w:rPrChange>
        </w:rPr>
        <w:pPrChange w:id="416" w:author="Luke Slemon" w:date="2020-05-19T17:13:00Z">
          <w:pPr/>
        </w:pPrChange>
      </w:pPr>
      <w:ins w:id="417" w:author="Luke Slemon" w:date="2020-05-19T17:07:00Z">
        <w:r w:rsidRPr="00437D02">
          <w:rPr>
            <w:rStyle w:val="Strong"/>
            <w:b/>
            <w:bCs w:val="0"/>
            <w:rPrChange w:id="418" w:author="Luke Slemon" w:date="2020-05-19T17:13:00Z">
              <w:rPr/>
            </w:rPrChange>
          </w:rPr>
          <w:t>Figure 8.31 UML Sequence diagram displaying the steps required to perform an FFT on a frame of data.</w:t>
        </w:r>
      </w:ins>
    </w:p>
    <w:p w14:paraId="62AD62D0" w14:textId="53FCF5EF" w:rsidR="00437D02" w:rsidRPr="00437D02" w:rsidRDefault="00437D02" w:rsidP="00437D02">
      <w:pPr>
        <w:pStyle w:val="GlossaryList"/>
        <w:numPr>
          <w:ilvl w:val="0"/>
          <w:numId w:val="39"/>
        </w:numPr>
        <w:rPr>
          <w:ins w:id="419" w:author="Luke Slemon" w:date="2020-05-19T17:07:00Z"/>
          <w:rStyle w:val="Strong"/>
          <w:b/>
          <w:bCs w:val="0"/>
          <w:rPrChange w:id="420" w:author="Luke Slemon" w:date="2020-05-19T17:13:00Z">
            <w:rPr>
              <w:ins w:id="421" w:author="Luke Slemon" w:date="2020-05-19T17:07:00Z"/>
            </w:rPr>
          </w:rPrChange>
        </w:rPr>
        <w:pPrChange w:id="422" w:author="Luke Slemon" w:date="2020-05-19T17:13:00Z">
          <w:pPr/>
        </w:pPrChange>
      </w:pPr>
      <w:ins w:id="423" w:author="Luke Slemon" w:date="2020-05-19T17:07:00Z">
        <w:r w:rsidRPr="00437D02">
          <w:rPr>
            <w:rStyle w:val="Strong"/>
            <w:b/>
            <w:bCs w:val="0"/>
            <w:rPrChange w:id="424" w:author="Luke Slemon" w:date="2020-05-19T17:13:00Z">
              <w:rPr/>
            </w:rPrChange>
          </w:rPr>
          <w:t>Figure 8.32 The original 600Hz signal embedded in a noisy signal.</w:t>
        </w:r>
      </w:ins>
    </w:p>
    <w:p w14:paraId="1E3F8DFA" w14:textId="2A73ABF7" w:rsidR="00437D02" w:rsidRPr="00437D02" w:rsidRDefault="00437D02" w:rsidP="00437D02">
      <w:pPr>
        <w:pStyle w:val="GlossaryList"/>
        <w:numPr>
          <w:ilvl w:val="0"/>
          <w:numId w:val="39"/>
        </w:numPr>
        <w:rPr>
          <w:ins w:id="425" w:author="Luke Slemon" w:date="2020-05-19T17:07:00Z"/>
          <w:rStyle w:val="Strong"/>
          <w:b/>
          <w:bCs w:val="0"/>
          <w:rPrChange w:id="426" w:author="Luke Slemon" w:date="2020-05-19T17:13:00Z">
            <w:rPr>
              <w:ins w:id="427" w:author="Luke Slemon" w:date="2020-05-19T17:07:00Z"/>
            </w:rPr>
          </w:rPrChange>
        </w:rPr>
        <w:pPrChange w:id="428" w:author="Luke Slemon" w:date="2020-05-19T17:13:00Z">
          <w:pPr/>
        </w:pPrChange>
      </w:pPr>
      <w:ins w:id="429" w:author="Luke Slemon" w:date="2020-05-19T17:07:00Z">
        <w:r w:rsidRPr="00437D02">
          <w:rPr>
            <w:rStyle w:val="Strong"/>
            <w:b/>
            <w:bCs w:val="0"/>
            <w:rPrChange w:id="430" w:author="Luke Slemon" w:date="2020-05-19T17:13:00Z">
              <w:rPr/>
            </w:rPrChange>
          </w:rPr>
          <w:t>Figure 8.33 Magnitude Spectrum generated by the Hardware FFT of a 600Hz sine wave within a noisy signal.</w:t>
        </w:r>
      </w:ins>
    </w:p>
    <w:p w14:paraId="501B6349" w14:textId="3298E9EA" w:rsidR="00437D02" w:rsidRPr="00437D02" w:rsidRDefault="00437D02" w:rsidP="00437D02">
      <w:pPr>
        <w:pStyle w:val="GlossaryList"/>
        <w:numPr>
          <w:ilvl w:val="0"/>
          <w:numId w:val="39"/>
        </w:numPr>
        <w:rPr>
          <w:ins w:id="431" w:author="Luke Slemon" w:date="2020-05-19T17:07:00Z"/>
          <w:rStyle w:val="Strong"/>
          <w:b/>
          <w:bCs w:val="0"/>
          <w:rPrChange w:id="432" w:author="Luke Slemon" w:date="2020-05-19T17:13:00Z">
            <w:rPr>
              <w:ins w:id="433" w:author="Luke Slemon" w:date="2020-05-19T17:07:00Z"/>
            </w:rPr>
          </w:rPrChange>
        </w:rPr>
        <w:pPrChange w:id="434" w:author="Luke Slemon" w:date="2020-05-19T17:13:00Z">
          <w:pPr/>
        </w:pPrChange>
      </w:pPr>
      <w:ins w:id="435" w:author="Luke Slemon" w:date="2020-05-19T17:07:00Z">
        <w:r w:rsidRPr="00437D02">
          <w:rPr>
            <w:rStyle w:val="Strong"/>
            <w:b/>
            <w:bCs w:val="0"/>
            <w:rPrChange w:id="436" w:author="Luke Slemon" w:date="2020-05-19T17:13:00Z">
              <w:rPr/>
            </w:rPrChange>
          </w:rPr>
          <w:t xml:space="preserve">Figure 8.34. Magnitude Spectrum generated by the Software FFT of a 600Hz sine wave within a noisy signal. </w:t>
        </w:r>
      </w:ins>
    </w:p>
    <w:p w14:paraId="74F3DC5C" w14:textId="2F527EEA" w:rsidR="00437D02" w:rsidRPr="00437D02" w:rsidRDefault="00437D02" w:rsidP="00437D02">
      <w:pPr>
        <w:pStyle w:val="GlossaryList"/>
        <w:numPr>
          <w:ilvl w:val="0"/>
          <w:numId w:val="39"/>
        </w:numPr>
        <w:rPr>
          <w:ins w:id="437" w:author="Luke Slemon" w:date="2020-05-19T17:07:00Z"/>
          <w:rStyle w:val="Strong"/>
          <w:b/>
          <w:bCs w:val="0"/>
          <w:rPrChange w:id="438" w:author="Luke Slemon" w:date="2020-05-19T17:13:00Z">
            <w:rPr>
              <w:ins w:id="439" w:author="Luke Slemon" w:date="2020-05-19T17:07:00Z"/>
            </w:rPr>
          </w:rPrChange>
        </w:rPr>
        <w:pPrChange w:id="440" w:author="Luke Slemon" w:date="2020-05-19T17:13:00Z">
          <w:pPr/>
        </w:pPrChange>
      </w:pPr>
      <w:ins w:id="441" w:author="Luke Slemon" w:date="2020-05-19T17:07:00Z">
        <w:r w:rsidRPr="00437D02">
          <w:rPr>
            <w:rStyle w:val="Strong"/>
            <w:b/>
            <w:bCs w:val="0"/>
            <w:rPrChange w:id="442" w:author="Luke Slemon" w:date="2020-05-19T17:13:00Z">
              <w:rPr/>
            </w:rPrChange>
          </w:rPr>
          <w:t>Figure 8.35 Magnitude response of the FIR Filter according to the generated coefficients specified by a lower cut off frequency of 595 Hz and upper cut off frequency of 605 Hz</w:t>
        </w:r>
      </w:ins>
    </w:p>
    <w:p w14:paraId="6BEA8BB4" w14:textId="0ADBA6BC" w:rsidR="00437D02" w:rsidRPr="00437D02" w:rsidRDefault="00437D02" w:rsidP="00437D02">
      <w:pPr>
        <w:pStyle w:val="GlossaryList"/>
        <w:numPr>
          <w:ilvl w:val="0"/>
          <w:numId w:val="39"/>
        </w:numPr>
        <w:rPr>
          <w:ins w:id="443" w:author="Luke Slemon" w:date="2020-05-19T17:07:00Z"/>
          <w:rStyle w:val="Strong"/>
          <w:b/>
          <w:bCs w:val="0"/>
          <w:rPrChange w:id="444" w:author="Luke Slemon" w:date="2020-05-19T17:13:00Z">
            <w:rPr>
              <w:ins w:id="445" w:author="Luke Slemon" w:date="2020-05-19T17:07:00Z"/>
            </w:rPr>
          </w:rPrChange>
        </w:rPr>
        <w:pPrChange w:id="446" w:author="Luke Slemon" w:date="2020-05-19T17:13:00Z">
          <w:pPr/>
        </w:pPrChange>
      </w:pPr>
      <w:ins w:id="447" w:author="Luke Slemon" w:date="2020-05-19T17:07:00Z">
        <w:r w:rsidRPr="00437D02">
          <w:rPr>
            <w:rStyle w:val="Strong"/>
            <w:b/>
            <w:bCs w:val="0"/>
            <w:rPrChange w:id="448" w:author="Luke Slemon" w:date="2020-05-19T17:13:00Z">
              <w:rPr/>
            </w:rPrChange>
          </w:rPr>
          <w:t>Figure 8.36 Filtered Signal generated by Hardware implemented FIR Filter</w:t>
        </w:r>
      </w:ins>
    </w:p>
    <w:p w14:paraId="7E73E769" w14:textId="279837F7" w:rsidR="00437D02" w:rsidRPr="00437D02" w:rsidRDefault="00437D02" w:rsidP="00437D02">
      <w:pPr>
        <w:pStyle w:val="GlossaryList"/>
        <w:numPr>
          <w:ilvl w:val="0"/>
          <w:numId w:val="39"/>
        </w:numPr>
        <w:rPr>
          <w:ins w:id="449" w:author="Luke Slemon" w:date="2020-05-19T17:07:00Z"/>
          <w:rStyle w:val="Strong"/>
          <w:b/>
          <w:bCs w:val="0"/>
          <w:rPrChange w:id="450" w:author="Luke Slemon" w:date="2020-05-19T17:13:00Z">
            <w:rPr>
              <w:ins w:id="451" w:author="Luke Slemon" w:date="2020-05-19T17:07:00Z"/>
            </w:rPr>
          </w:rPrChange>
        </w:rPr>
        <w:pPrChange w:id="452" w:author="Luke Slemon" w:date="2020-05-19T17:13:00Z">
          <w:pPr/>
        </w:pPrChange>
      </w:pPr>
      <w:ins w:id="453" w:author="Luke Slemon" w:date="2020-05-19T17:07:00Z">
        <w:r w:rsidRPr="00437D02">
          <w:rPr>
            <w:rStyle w:val="Strong"/>
            <w:b/>
            <w:bCs w:val="0"/>
            <w:rPrChange w:id="454" w:author="Luke Slemon" w:date="2020-05-19T17:13:00Z">
              <w:rPr/>
            </w:rPrChange>
          </w:rPr>
          <w:lastRenderedPageBreak/>
          <w:t>Figure 8.37 Filtered Signal generated by Software implemented FIR Filter</w:t>
        </w:r>
      </w:ins>
    </w:p>
    <w:p w14:paraId="6B9EF76B" w14:textId="15A7C504" w:rsidR="00437D02" w:rsidRPr="00437D02" w:rsidRDefault="00437D02" w:rsidP="00437D02">
      <w:pPr>
        <w:pStyle w:val="GlossaryList"/>
        <w:numPr>
          <w:ilvl w:val="0"/>
          <w:numId w:val="39"/>
        </w:numPr>
        <w:rPr>
          <w:ins w:id="455" w:author="Luke Slemon" w:date="2020-05-19T17:07:00Z"/>
          <w:rStyle w:val="Strong"/>
          <w:b/>
          <w:bCs w:val="0"/>
          <w:rPrChange w:id="456" w:author="Luke Slemon" w:date="2020-05-19T17:13:00Z">
            <w:rPr>
              <w:ins w:id="457" w:author="Luke Slemon" w:date="2020-05-19T17:07:00Z"/>
            </w:rPr>
          </w:rPrChange>
        </w:rPr>
        <w:pPrChange w:id="458" w:author="Luke Slemon" w:date="2020-05-19T17:13:00Z">
          <w:pPr/>
        </w:pPrChange>
      </w:pPr>
      <w:ins w:id="459" w:author="Luke Slemon" w:date="2020-05-19T17:07:00Z">
        <w:r w:rsidRPr="00437D02">
          <w:rPr>
            <w:rStyle w:val="Strong"/>
            <w:b/>
            <w:bCs w:val="0"/>
            <w:rPrChange w:id="460" w:author="Luke Slemon" w:date="2020-05-19T17:13:00Z">
              <w:rPr/>
            </w:rPrChange>
          </w:rPr>
          <w:t>Figure 8.38 Frequency Spectrum of Hardware Filtered Signal.</w:t>
        </w:r>
      </w:ins>
    </w:p>
    <w:p w14:paraId="68848593" w14:textId="603DEC77" w:rsidR="00437D02" w:rsidRPr="00437D02" w:rsidRDefault="00437D02" w:rsidP="00437D02">
      <w:pPr>
        <w:pStyle w:val="GlossaryList"/>
        <w:numPr>
          <w:ilvl w:val="0"/>
          <w:numId w:val="39"/>
        </w:numPr>
        <w:rPr>
          <w:ins w:id="461" w:author="Luke Slemon" w:date="2020-05-19T17:07:00Z"/>
          <w:rStyle w:val="Strong"/>
          <w:b/>
          <w:bCs w:val="0"/>
          <w:rPrChange w:id="462" w:author="Luke Slemon" w:date="2020-05-19T17:13:00Z">
            <w:rPr>
              <w:ins w:id="463" w:author="Luke Slemon" w:date="2020-05-19T17:07:00Z"/>
            </w:rPr>
          </w:rPrChange>
        </w:rPr>
        <w:pPrChange w:id="464" w:author="Luke Slemon" w:date="2020-05-19T17:13:00Z">
          <w:pPr/>
        </w:pPrChange>
      </w:pPr>
      <w:ins w:id="465" w:author="Luke Slemon" w:date="2020-05-19T17:07:00Z">
        <w:r w:rsidRPr="00437D02">
          <w:rPr>
            <w:rStyle w:val="Strong"/>
            <w:b/>
            <w:bCs w:val="0"/>
            <w:rPrChange w:id="466" w:author="Luke Slemon" w:date="2020-05-19T17:13:00Z">
              <w:rPr/>
            </w:rPrChange>
          </w:rPr>
          <w:t>Figure 8.39 Comparison of execution times between the Hardware and Software implementations of the FFT and FIR.</w:t>
        </w:r>
      </w:ins>
    </w:p>
    <w:p w14:paraId="4B672101" w14:textId="42A56C0B" w:rsidR="00437D02" w:rsidRPr="00437D02" w:rsidRDefault="00437D02" w:rsidP="00437D02">
      <w:pPr>
        <w:pStyle w:val="GlossaryList"/>
        <w:numPr>
          <w:ilvl w:val="0"/>
          <w:numId w:val="39"/>
        </w:numPr>
        <w:rPr>
          <w:ins w:id="467" w:author="Luke Slemon" w:date="2020-05-19T17:07:00Z"/>
          <w:rStyle w:val="Strong"/>
          <w:b/>
          <w:bCs w:val="0"/>
          <w:rPrChange w:id="468" w:author="Luke Slemon" w:date="2020-05-19T17:13:00Z">
            <w:rPr>
              <w:ins w:id="469" w:author="Luke Slemon" w:date="2020-05-19T17:07:00Z"/>
            </w:rPr>
          </w:rPrChange>
        </w:rPr>
        <w:pPrChange w:id="470" w:author="Luke Slemon" w:date="2020-05-19T17:13:00Z">
          <w:pPr/>
        </w:pPrChange>
      </w:pPr>
      <w:ins w:id="471" w:author="Luke Slemon" w:date="2020-05-19T17:07:00Z">
        <w:r w:rsidRPr="00437D02">
          <w:rPr>
            <w:rStyle w:val="Strong"/>
            <w:b/>
            <w:bCs w:val="0"/>
            <w:rPrChange w:id="472" w:author="Luke Slemon" w:date="2020-05-19T17:13:00Z">
              <w:rPr/>
            </w:rPrChange>
          </w:rPr>
          <w:t xml:space="preserve">Figure 9.1 Signal being broken down into frames. </w:t>
        </w:r>
      </w:ins>
    </w:p>
    <w:p w14:paraId="561D434A" w14:textId="5F2EC187" w:rsidR="00437D02" w:rsidRPr="00437D02" w:rsidRDefault="00437D02" w:rsidP="00437D02">
      <w:pPr>
        <w:pStyle w:val="GlossaryList"/>
        <w:numPr>
          <w:ilvl w:val="0"/>
          <w:numId w:val="39"/>
        </w:numPr>
        <w:rPr>
          <w:ins w:id="473" w:author="Luke Slemon" w:date="2020-05-19T17:07:00Z"/>
          <w:rStyle w:val="Strong"/>
          <w:b/>
          <w:bCs w:val="0"/>
          <w:rPrChange w:id="474" w:author="Luke Slemon" w:date="2020-05-19T17:13:00Z">
            <w:rPr>
              <w:ins w:id="475" w:author="Luke Slemon" w:date="2020-05-19T17:07:00Z"/>
            </w:rPr>
          </w:rPrChange>
        </w:rPr>
        <w:pPrChange w:id="476" w:author="Luke Slemon" w:date="2020-05-19T17:13:00Z">
          <w:pPr/>
        </w:pPrChange>
      </w:pPr>
      <w:ins w:id="477" w:author="Luke Slemon" w:date="2020-05-19T17:07:00Z">
        <w:r w:rsidRPr="00437D02">
          <w:rPr>
            <w:rStyle w:val="Strong"/>
            <w:b/>
            <w:bCs w:val="0"/>
            <w:rPrChange w:id="478" w:author="Luke Slemon" w:date="2020-05-19T17:13:00Z">
              <w:rPr/>
            </w:rPrChange>
          </w:rPr>
          <w:t>Figure 9.2 Epoch structure for BCI with event related data occurring.</w:t>
        </w:r>
      </w:ins>
    </w:p>
    <w:p w14:paraId="37EAD35A" w14:textId="1FC34896" w:rsidR="00437D02" w:rsidRPr="00437D02" w:rsidRDefault="00437D02" w:rsidP="00437D02">
      <w:pPr>
        <w:pStyle w:val="GlossaryList"/>
        <w:numPr>
          <w:ilvl w:val="0"/>
          <w:numId w:val="39"/>
        </w:numPr>
        <w:rPr>
          <w:ins w:id="479" w:author="Luke Slemon" w:date="2020-05-19T17:07:00Z"/>
          <w:rStyle w:val="Strong"/>
          <w:b/>
          <w:bCs w:val="0"/>
          <w:rPrChange w:id="480" w:author="Luke Slemon" w:date="2020-05-19T17:13:00Z">
            <w:rPr>
              <w:ins w:id="481" w:author="Luke Slemon" w:date="2020-05-19T17:07:00Z"/>
            </w:rPr>
          </w:rPrChange>
        </w:rPr>
        <w:pPrChange w:id="482" w:author="Luke Slemon" w:date="2020-05-19T17:13:00Z">
          <w:pPr/>
        </w:pPrChange>
      </w:pPr>
      <w:ins w:id="483" w:author="Luke Slemon" w:date="2020-05-19T17:07:00Z">
        <w:r w:rsidRPr="00437D02">
          <w:rPr>
            <w:rStyle w:val="Strong"/>
            <w:b/>
            <w:bCs w:val="0"/>
            <w:rPrChange w:id="484" w:author="Luke Slemon" w:date="2020-05-19T17:13:00Z">
              <w:rPr/>
            </w:rPrChange>
          </w:rPr>
          <w:t>Figure 9.3 Unfiltered Epoch of EEG data to be processed.</w:t>
        </w:r>
      </w:ins>
    </w:p>
    <w:p w14:paraId="0AA0D05B" w14:textId="21C47597" w:rsidR="00437D02" w:rsidRPr="00437D02" w:rsidRDefault="00437D02" w:rsidP="00437D02">
      <w:pPr>
        <w:pStyle w:val="GlossaryList"/>
        <w:numPr>
          <w:ilvl w:val="0"/>
          <w:numId w:val="39"/>
        </w:numPr>
        <w:rPr>
          <w:ins w:id="485" w:author="Luke Slemon" w:date="2020-05-19T17:07:00Z"/>
          <w:rStyle w:val="Strong"/>
          <w:b/>
          <w:bCs w:val="0"/>
          <w:rPrChange w:id="486" w:author="Luke Slemon" w:date="2020-05-19T17:13:00Z">
            <w:rPr>
              <w:ins w:id="487" w:author="Luke Slemon" w:date="2020-05-19T17:07:00Z"/>
            </w:rPr>
          </w:rPrChange>
        </w:rPr>
        <w:pPrChange w:id="488" w:author="Luke Slemon" w:date="2020-05-19T17:13:00Z">
          <w:pPr/>
        </w:pPrChange>
      </w:pPr>
      <w:ins w:id="489" w:author="Luke Slemon" w:date="2020-05-19T17:07:00Z">
        <w:r w:rsidRPr="00437D02">
          <w:rPr>
            <w:rStyle w:val="Strong"/>
            <w:b/>
            <w:bCs w:val="0"/>
            <w:rPrChange w:id="490" w:author="Luke Slemon" w:date="2020-05-19T17:13:00Z">
              <w:rPr/>
            </w:rPrChange>
          </w:rPr>
          <w:t>Figure 9.4 Magnitude Response of Filter used in BCI.</w:t>
        </w:r>
      </w:ins>
    </w:p>
    <w:p w14:paraId="1EFEFF4C" w14:textId="08DFE632" w:rsidR="00437D02" w:rsidRPr="00437D02" w:rsidRDefault="00437D02" w:rsidP="00437D02">
      <w:pPr>
        <w:pStyle w:val="GlossaryList"/>
        <w:numPr>
          <w:ilvl w:val="0"/>
          <w:numId w:val="39"/>
        </w:numPr>
        <w:rPr>
          <w:ins w:id="491" w:author="Luke Slemon" w:date="2020-05-19T17:07:00Z"/>
          <w:rStyle w:val="Strong"/>
          <w:b/>
          <w:bCs w:val="0"/>
          <w:rPrChange w:id="492" w:author="Luke Slemon" w:date="2020-05-19T17:13:00Z">
            <w:rPr>
              <w:ins w:id="493" w:author="Luke Slemon" w:date="2020-05-19T17:07:00Z"/>
            </w:rPr>
          </w:rPrChange>
        </w:rPr>
        <w:pPrChange w:id="494" w:author="Luke Slemon" w:date="2020-05-19T17:13:00Z">
          <w:pPr/>
        </w:pPrChange>
      </w:pPr>
      <w:ins w:id="495" w:author="Luke Slemon" w:date="2020-05-19T17:07:00Z">
        <w:r w:rsidRPr="00437D02">
          <w:rPr>
            <w:rStyle w:val="Strong"/>
            <w:b/>
            <w:bCs w:val="0"/>
            <w:rPrChange w:id="496" w:author="Luke Slemon" w:date="2020-05-19T17:13:00Z">
              <w:rPr/>
            </w:rPrChange>
          </w:rPr>
          <w:t>Figure 9.5 Filtered Signal</w:t>
        </w:r>
      </w:ins>
    </w:p>
    <w:p w14:paraId="60F8810C" w14:textId="108EB275" w:rsidR="00437D02" w:rsidRPr="00437D02" w:rsidRDefault="00437D02" w:rsidP="00437D02">
      <w:pPr>
        <w:pStyle w:val="GlossaryList"/>
        <w:numPr>
          <w:ilvl w:val="0"/>
          <w:numId w:val="39"/>
        </w:numPr>
        <w:rPr>
          <w:ins w:id="497" w:author="Luke Slemon" w:date="2020-05-19T17:07:00Z"/>
          <w:rStyle w:val="Strong"/>
          <w:b/>
          <w:bCs w:val="0"/>
          <w:rPrChange w:id="498" w:author="Luke Slemon" w:date="2020-05-19T17:13:00Z">
            <w:rPr>
              <w:ins w:id="499" w:author="Luke Slemon" w:date="2020-05-19T17:07:00Z"/>
            </w:rPr>
          </w:rPrChange>
        </w:rPr>
        <w:pPrChange w:id="500" w:author="Luke Slemon" w:date="2020-05-19T17:13:00Z">
          <w:pPr/>
        </w:pPrChange>
      </w:pPr>
      <w:ins w:id="501" w:author="Luke Slemon" w:date="2020-05-19T17:07:00Z">
        <w:r w:rsidRPr="00437D02">
          <w:rPr>
            <w:rStyle w:val="Strong"/>
            <w:b/>
            <w:bCs w:val="0"/>
            <w:rPrChange w:id="502" w:author="Luke Slemon" w:date="2020-05-19T17:13:00Z">
              <w:rPr/>
            </w:rPrChange>
          </w:rPr>
          <w:t>Figure 9.6 Original Signals Power Spectrum</w:t>
        </w:r>
      </w:ins>
    </w:p>
    <w:p w14:paraId="7A4774F0" w14:textId="4D60DF03" w:rsidR="00437D02" w:rsidRPr="00437D02" w:rsidRDefault="00437D02" w:rsidP="00437D02">
      <w:pPr>
        <w:pStyle w:val="GlossaryList"/>
        <w:numPr>
          <w:ilvl w:val="0"/>
          <w:numId w:val="39"/>
        </w:numPr>
        <w:rPr>
          <w:ins w:id="503" w:author="Luke Slemon" w:date="2020-05-19T17:07:00Z"/>
          <w:rStyle w:val="Strong"/>
          <w:b/>
          <w:bCs w:val="0"/>
          <w:rPrChange w:id="504" w:author="Luke Slemon" w:date="2020-05-19T17:13:00Z">
            <w:rPr>
              <w:ins w:id="505" w:author="Luke Slemon" w:date="2020-05-19T17:07:00Z"/>
            </w:rPr>
          </w:rPrChange>
        </w:rPr>
        <w:pPrChange w:id="506" w:author="Luke Slemon" w:date="2020-05-19T17:13:00Z">
          <w:pPr/>
        </w:pPrChange>
      </w:pPr>
      <w:ins w:id="507" w:author="Luke Slemon" w:date="2020-05-19T17:07:00Z">
        <w:r w:rsidRPr="00437D02">
          <w:rPr>
            <w:rStyle w:val="Strong"/>
            <w:b/>
            <w:bCs w:val="0"/>
            <w:rPrChange w:id="508" w:author="Luke Slemon" w:date="2020-05-19T17:13:00Z">
              <w:rPr/>
            </w:rPrChange>
          </w:rPr>
          <w:t>Figure 9.7 Power Spectrum of signal post filtering.</w:t>
        </w:r>
      </w:ins>
    </w:p>
    <w:p w14:paraId="10CBEBCE" w14:textId="18584BE3" w:rsidR="00437D02" w:rsidRPr="00437D02" w:rsidRDefault="00437D02" w:rsidP="00437D02">
      <w:pPr>
        <w:pStyle w:val="GlossaryList"/>
        <w:numPr>
          <w:ilvl w:val="0"/>
          <w:numId w:val="39"/>
        </w:numPr>
        <w:rPr>
          <w:ins w:id="509" w:author="Luke Slemon" w:date="2020-05-19T17:07:00Z"/>
          <w:rStyle w:val="Strong"/>
          <w:b/>
          <w:bCs w:val="0"/>
          <w:rPrChange w:id="510" w:author="Luke Slemon" w:date="2020-05-19T17:13:00Z">
            <w:rPr>
              <w:ins w:id="511" w:author="Luke Slemon" w:date="2020-05-19T17:07:00Z"/>
            </w:rPr>
          </w:rPrChange>
        </w:rPr>
        <w:pPrChange w:id="512" w:author="Luke Slemon" w:date="2020-05-19T17:13:00Z">
          <w:pPr/>
        </w:pPrChange>
      </w:pPr>
      <w:ins w:id="513" w:author="Luke Slemon" w:date="2020-05-19T17:07:00Z">
        <w:r w:rsidRPr="00437D02">
          <w:rPr>
            <w:rStyle w:val="Strong"/>
            <w:b/>
            <w:bCs w:val="0"/>
            <w:rPrChange w:id="514" w:author="Luke Slemon" w:date="2020-05-19T17:13:00Z">
              <w:rPr/>
            </w:rPrChange>
          </w:rPr>
          <w:t xml:space="preserve">Figure 9.8 Method in the class </w:t>
        </w:r>
        <w:proofErr w:type="spellStart"/>
        <w:r w:rsidRPr="00437D02">
          <w:rPr>
            <w:rStyle w:val="Strong"/>
            <w:b/>
            <w:bCs w:val="0"/>
            <w:rPrChange w:id="515" w:author="Luke Slemon" w:date="2020-05-19T17:13:00Z">
              <w:rPr/>
            </w:rPrChange>
          </w:rPr>
          <w:t>BCIOverlay</w:t>
        </w:r>
        <w:proofErr w:type="spellEnd"/>
        <w:r w:rsidRPr="00437D02">
          <w:rPr>
            <w:rStyle w:val="Strong"/>
            <w:b/>
            <w:bCs w:val="0"/>
            <w:rPrChange w:id="516" w:author="Luke Slemon" w:date="2020-05-19T17:13:00Z">
              <w:rPr/>
            </w:rPrChange>
          </w:rPr>
          <w:t xml:space="preserve"> which implements the SSVEP detection algorithm</w:t>
        </w:r>
      </w:ins>
    </w:p>
    <w:p w14:paraId="017B8F86" w14:textId="0E63F61F" w:rsidR="00437D02" w:rsidRPr="00437D02" w:rsidRDefault="00437D02" w:rsidP="00437D02">
      <w:pPr>
        <w:pStyle w:val="GlossaryList"/>
        <w:numPr>
          <w:ilvl w:val="0"/>
          <w:numId w:val="39"/>
        </w:numPr>
        <w:rPr>
          <w:ins w:id="517" w:author="Luke Slemon" w:date="2020-05-19T17:07:00Z"/>
          <w:rStyle w:val="Strong"/>
          <w:b/>
          <w:bCs w:val="0"/>
          <w:rPrChange w:id="518" w:author="Luke Slemon" w:date="2020-05-19T17:13:00Z">
            <w:rPr>
              <w:ins w:id="519" w:author="Luke Slemon" w:date="2020-05-19T17:07:00Z"/>
            </w:rPr>
          </w:rPrChange>
        </w:rPr>
        <w:pPrChange w:id="520" w:author="Luke Slemon" w:date="2020-05-19T17:13:00Z">
          <w:pPr/>
        </w:pPrChange>
      </w:pPr>
      <w:ins w:id="521" w:author="Luke Slemon" w:date="2020-05-19T17:07:00Z">
        <w:r w:rsidRPr="00437D02">
          <w:rPr>
            <w:rStyle w:val="Strong"/>
            <w:b/>
            <w:bCs w:val="0"/>
            <w:rPrChange w:id="522" w:author="Luke Slemon" w:date="2020-05-19T17:13:00Z">
              <w:rPr/>
            </w:rPrChange>
          </w:rPr>
          <w:t xml:space="preserve">Figure 9.9 Method in </w:t>
        </w:r>
        <w:proofErr w:type="spellStart"/>
        <w:r w:rsidRPr="00437D02">
          <w:rPr>
            <w:rStyle w:val="Strong"/>
            <w:b/>
            <w:bCs w:val="0"/>
            <w:rPrChange w:id="523" w:author="Luke Slemon" w:date="2020-05-19T17:13:00Z">
              <w:rPr/>
            </w:rPrChange>
          </w:rPr>
          <w:t>BCIOverlay</w:t>
        </w:r>
        <w:proofErr w:type="spellEnd"/>
        <w:r w:rsidRPr="00437D02">
          <w:rPr>
            <w:rStyle w:val="Strong"/>
            <w:b/>
            <w:bCs w:val="0"/>
            <w:rPrChange w:id="524" w:author="Luke Slemon" w:date="2020-05-19T17:13:00Z">
              <w:rPr/>
            </w:rPrChange>
          </w:rPr>
          <w:t xml:space="preserve"> that extracts and classifies SSVEPs.</w:t>
        </w:r>
      </w:ins>
    </w:p>
    <w:p w14:paraId="69B46302" w14:textId="2BE5AEA6" w:rsidR="00437D02" w:rsidRPr="00437D02" w:rsidRDefault="00437D02" w:rsidP="00437D02">
      <w:pPr>
        <w:pStyle w:val="GlossaryList"/>
        <w:numPr>
          <w:ilvl w:val="0"/>
          <w:numId w:val="39"/>
        </w:numPr>
        <w:rPr>
          <w:ins w:id="525" w:author="Luke Slemon" w:date="2020-05-19T17:07:00Z"/>
          <w:rStyle w:val="Strong"/>
          <w:b/>
          <w:bCs w:val="0"/>
          <w:rPrChange w:id="526" w:author="Luke Slemon" w:date="2020-05-19T17:13:00Z">
            <w:rPr>
              <w:ins w:id="527" w:author="Luke Slemon" w:date="2020-05-19T17:07:00Z"/>
            </w:rPr>
          </w:rPrChange>
        </w:rPr>
        <w:pPrChange w:id="528" w:author="Luke Slemon" w:date="2020-05-19T17:13:00Z">
          <w:pPr/>
        </w:pPrChange>
      </w:pPr>
      <w:ins w:id="529" w:author="Luke Slemon" w:date="2020-05-19T17:07:00Z">
        <w:r w:rsidRPr="00437D02">
          <w:rPr>
            <w:rStyle w:val="Strong"/>
            <w:b/>
            <w:bCs w:val="0"/>
            <w:rPrChange w:id="530" w:author="Luke Slemon" w:date="2020-05-19T17:13:00Z">
              <w:rPr/>
            </w:rPrChange>
          </w:rPr>
          <w:t>Figure 9.10. Light belonging to class 4 asserted as a result of feature classification.</w:t>
        </w:r>
      </w:ins>
    </w:p>
    <w:p w14:paraId="70481BAA" w14:textId="2569D04D" w:rsidR="00437D02" w:rsidRPr="00437D02" w:rsidRDefault="00437D02" w:rsidP="00437D02">
      <w:pPr>
        <w:pStyle w:val="GlossaryList"/>
        <w:numPr>
          <w:ilvl w:val="0"/>
          <w:numId w:val="39"/>
        </w:numPr>
        <w:rPr>
          <w:ins w:id="531" w:author="Luke Slemon" w:date="2020-05-19T17:07:00Z"/>
          <w:rStyle w:val="Strong"/>
          <w:b/>
          <w:bCs w:val="0"/>
          <w:rPrChange w:id="532" w:author="Luke Slemon" w:date="2020-05-19T17:13:00Z">
            <w:rPr>
              <w:ins w:id="533" w:author="Luke Slemon" w:date="2020-05-19T17:07:00Z"/>
            </w:rPr>
          </w:rPrChange>
        </w:rPr>
        <w:pPrChange w:id="534" w:author="Luke Slemon" w:date="2020-05-19T17:13:00Z">
          <w:pPr/>
        </w:pPrChange>
      </w:pPr>
      <w:ins w:id="535" w:author="Luke Slemon" w:date="2020-05-19T17:07:00Z">
        <w:r w:rsidRPr="00437D02">
          <w:rPr>
            <w:rStyle w:val="Strong"/>
            <w:b/>
            <w:bCs w:val="0"/>
            <w:rPrChange w:id="536" w:author="Luke Slemon" w:date="2020-05-19T17:13:00Z">
              <w:rPr/>
            </w:rPrChange>
          </w:rPr>
          <w:t>Figure 9.11. First 30 samples of EEG data recorded on channels P7, P8, O1, and O2</w:t>
        </w:r>
      </w:ins>
    </w:p>
    <w:p w14:paraId="3820D1F1" w14:textId="6768E413" w:rsidR="00437D02" w:rsidRPr="00437D02" w:rsidRDefault="00437D02" w:rsidP="00437D02">
      <w:pPr>
        <w:pStyle w:val="GlossaryList"/>
        <w:numPr>
          <w:ilvl w:val="0"/>
          <w:numId w:val="39"/>
        </w:numPr>
        <w:rPr>
          <w:ins w:id="537" w:author="Luke Slemon" w:date="2020-05-19T17:07:00Z"/>
          <w:rStyle w:val="Strong"/>
          <w:b/>
          <w:bCs w:val="0"/>
          <w:rPrChange w:id="538" w:author="Luke Slemon" w:date="2020-05-19T17:13:00Z">
            <w:rPr>
              <w:ins w:id="539" w:author="Luke Slemon" w:date="2020-05-19T17:07:00Z"/>
            </w:rPr>
          </w:rPrChange>
        </w:rPr>
        <w:pPrChange w:id="540" w:author="Luke Slemon" w:date="2020-05-19T17:13:00Z">
          <w:pPr/>
        </w:pPrChange>
      </w:pPr>
      <w:ins w:id="541" w:author="Luke Slemon" w:date="2020-05-19T17:07:00Z">
        <w:r w:rsidRPr="00437D02">
          <w:rPr>
            <w:rStyle w:val="Strong"/>
            <w:b/>
            <w:bCs w:val="0"/>
            <w:rPrChange w:id="542" w:author="Luke Slemon" w:date="2020-05-19T17:13:00Z">
              <w:rPr/>
            </w:rPrChange>
          </w:rPr>
          <w:t>Figure 9.12. First thirty samples after being multiplied by 100, moving two decimal places from the original samples into the integral part of the samples.</w:t>
        </w:r>
      </w:ins>
    </w:p>
    <w:p w14:paraId="7AE5CA67" w14:textId="3E029F65" w:rsidR="00437D02" w:rsidRPr="00437D02" w:rsidRDefault="00437D02" w:rsidP="00437D02">
      <w:pPr>
        <w:pStyle w:val="GlossaryList"/>
        <w:numPr>
          <w:ilvl w:val="0"/>
          <w:numId w:val="39"/>
        </w:numPr>
        <w:rPr>
          <w:ins w:id="543" w:author="Luke Slemon" w:date="2020-05-19T17:07:00Z"/>
          <w:rStyle w:val="Strong"/>
          <w:b/>
          <w:bCs w:val="0"/>
          <w:rPrChange w:id="544" w:author="Luke Slemon" w:date="2020-05-19T17:13:00Z">
            <w:rPr>
              <w:ins w:id="545" w:author="Luke Slemon" w:date="2020-05-19T17:07:00Z"/>
            </w:rPr>
          </w:rPrChange>
        </w:rPr>
        <w:pPrChange w:id="546" w:author="Luke Slemon" w:date="2020-05-19T17:13:00Z">
          <w:pPr/>
        </w:pPrChange>
      </w:pPr>
      <w:ins w:id="547" w:author="Luke Slemon" w:date="2020-05-19T17:07:00Z">
        <w:r w:rsidRPr="00437D02">
          <w:rPr>
            <w:rStyle w:val="Strong"/>
            <w:b/>
            <w:bCs w:val="0"/>
            <w:rPrChange w:id="548" w:author="Luke Slemon" w:date="2020-05-19T17:13:00Z">
              <w:rPr/>
            </w:rPrChange>
          </w:rPr>
          <w:t>Figure 9.13. Code snippet for beginning execution of SSVEP detection algorithm.</w:t>
        </w:r>
      </w:ins>
    </w:p>
    <w:p w14:paraId="07557461" w14:textId="05A9AE27" w:rsidR="00437D02" w:rsidRPr="00437D02" w:rsidRDefault="00437D02" w:rsidP="00437D02">
      <w:pPr>
        <w:pStyle w:val="GlossaryList"/>
        <w:numPr>
          <w:ilvl w:val="0"/>
          <w:numId w:val="39"/>
        </w:numPr>
        <w:rPr>
          <w:ins w:id="549" w:author="Luke Slemon" w:date="2020-05-19T17:07:00Z"/>
          <w:rStyle w:val="Strong"/>
          <w:b/>
          <w:bCs w:val="0"/>
          <w:rPrChange w:id="550" w:author="Luke Slemon" w:date="2020-05-19T17:13:00Z">
            <w:rPr>
              <w:ins w:id="551" w:author="Luke Slemon" w:date="2020-05-19T17:07:00Z"/>
            </w:rPr>
          </w:rPrChange>
        </w:rPr>
        <w:pPrChange w:id="552" w:author="Luke Slemon" w:date="2020-05-19T17:13:00Z">
          <w:pPr/>
        </w:pPrChange>
      </w:pPr>
      <w:ins w:id="553" w:author="Luke Slemon" w:date="2020-05-19T17:07:00Z">
        <w:r w:rsidRPr="00437D02">
          <w:rPr>
            <w:rStyle w:val="Strong"/>
            <w:b/>
            <w:bCs w:val="0"/>
            <w:rPrChange w:id="554" w:author="Luke Slemon" w:date="2020-05-19T17:13:00Z">
              <w:rPr/>
            </w:rPrChange>
          </w:rPr>
          <w:t>Figure 9.14. Electrode Placement for SSVEP detection according to the 10-20 model</w:t>
        </w:r>
      </w:ins>
    </w:p>
    <w:p w14:paraId="6163D8AA" w14:textId="598AB415" w:rsidR="00437D02" w:rsidRPr="00437D02" w:rsidRDefault="00437D02" w:rsidP="00437D02">
      <w:pPr>
        <w:pStyle w:val="GlossaryList"/>
        <w:numPr>
          <w:ilvl w:val="0"/>
          <w:numId w:val="39"/>
        </w:numPr>
        <w:rPr>
          <w:ins w:id="555" w:author="Luke Slemon" w:date="2020-05-19T17:07:00Z"/>
          <w:rStyle w:val="Strong"/>
          <w:b/>
          <w:bCs w:val="0"/>
          <w:rPrChange w:id="556" w:author="Luke Slemon" w:date="2020-05-19T17:13:00Z">
            <w:rPr>
              <w:ins w:id="557" w:author="Luke Slemon" w:date="2020-05-19T17:07:00Z"/>
            </w:rPr>
          </w:rPrChange>
        </w:rPr>
        <w:pPrChange w:id="558" w:author="Luke Slemon" w:date="2020-05-19T17:13:00Z">
          <w:pPr/>
        </w:pPrChange>
      </w:pPr>
      <w:ins w:id="559" w:author="Luke Slemon" w:date="2020-05-19T17:07:00Z">
        <w:r w:rsidRPr="00437D02">
          <w:rPr>
            <w:rStyle w:val="Strong"/>
            <w:b/>
            <w:bCs w:val="0"/>
            <w:rPrChange w:id="560" w:author="Luke Slemon" w:date="2020-05-19T17:13:00Z">
              <w:rPr/>
            </w:rPrChange>
          </w:rPr>
          <w:t>Figure 9.15. Power Spectrum for Channels P7, O1, O2, P8.</w:t>
        </w:r>
      </w:ins>
    </w:p>
    <w:p w14:paraId="7E4FBD79" w14:textId="392B6006" w:rsidR="00437D02" w:rsidRPr="00437D02" w:rsidRDefault="00437D02" w:rsidP="00437D02">
      <w:pPr>
        <w:pStyle w:val="GlossaryList"/>
        <w:numPr>
          <w:ilvl w:val="0"/>
          <w:numId w:val="39"/>
        </w:numPr>
        <w:rPr>
          <w:ins w:id="561" w:author="Luke Slemon" w:date="2020-05-19T17:07:00Z"/>
          <w:rStyle w:val="Strong"/>
          <w:b/>
          <w:bCs w:val="0"/>
          <w:rPrChange w:id="562" w:author="Luke Slemon" w:date="2020-05-19T17:13:00Z">
            <w:rPr>
              <w:ins w:id="563" w:author="Luke Slemon" w:date="2020-05-19T17:07:00Z"/>
            </w:rPr>
          </w:rPrChange>
        </w:rPr>
        <w:pPrChange w:id="564" w:author="Luke Slemon" w:date="2020-05-19T17:13:00Z">
          <w:pPr/>
        </w:pPrChange>
      </w:pPr>
      <w:ins w:id="565" w:author="Luke Slemon" w:date="2020-05-19T17:07:00Z">
        <w:r w:rsidRPr="00437D02">
          <w:rPr>
            <w:rStyle w:val="Strong"/>
            <w:b/>
            <w:bCs w:val="0"/>
            <w:rPrChange w:id="566" w:author="Luke Slemon" w:date="2020-05-19T17:13:00Z">
              <w:rPr/>
            </w:rPrChange>
          </w:rPr>
          <w:t>Figure 9.16. Multi-Channel SSVEP detection Algorithm.</w:t>
        </w:r>
      </w:ins>
    </w:p>
    <w:p w14:paraId="248C9EE2" w14:textId="500F8A37" w:rsidR="00437D02" w:rsidRPr="00437D02" w:rsidRDefault="00437D02" w:rsidP="00437D02">
      <w:pPr>
        <w:pStyle w:val="GlossaryList"/>
        <w:numPr>
          <w:ilvl w:val="0"/>
          <w:numId w:val="39"/>
        </w:numPr>
        <w:rPr>
          <w:ins w:id="567" w:author="Luke Slemon" w:date="2020-05-19T17:07:00Z"/>
          <w:rStyle w:val="Strong"/>
          <w:b/>
          <w:bCs w:val="0"/>
          <w:rPrChange w:id="568" w:author="Luke Slemon" w:date="2020-05-19T17:13:00Z">
            <w:rPr>
              <w:ins w:id="569" w:author="Luke Slemon" w:date="2020-05-19T17:07:00Z"/>
            </w:rPr>
          </w:rPrChange>
        </w:rPr>
        <w:pPrChange w:id="570" w:author="Luke Slemon" w:date="2020-05-19T17:13:00Z">
          <w:pPr/>
        </w:pPrChange>
      </w:pPr>
      <w:ins w:id="571" w:author="Luke Slemon" w:date="2020-05-19T17:07:00Z">
        <w:r w:rsidRPr="00437D02">
          <w:rPr>
            <w:rStyle w:val="Strong"/>
            <w:b/>
            <w:bCs w:val="0"/>
            <w:rPrChange w:id="572" w:author="Luke Slemon" w:date="2020-05-19T17:13:00Z">
              <w:rPr/>
            </w:rPrChange>
          </w:rPr>
          <w:t>Figure 9.17 Execution times in seconds for each implementation to process an entire frame.</w:t>
        </w:r>
      </w:ins>
    </w:p>
    <w:p w14:paraId="32B5F7A0" w14:textId="11935DF0" w:rsidR="00437D02" w:rsidRPr="00437D02" w:rsidRDefault="00437D02" w:rsidP="00437D02">
      <w:pPr>
        <w:pStyle w:val="GlossaryList"/>
        <w:numPr>
          <w:ilvl w:val="0"/>
          <w:numId w:val="39"/>
        </w:numPr>
        <w:rPr>
          <w:rStyle w:val="Strong"/>
          <w:b/>
          <w:bCs w:val="0"/>
          <w:rPrChange w:id="573" w:author="Luke Slemon" w:date="2020-05-19T17:13:00Z">
            <w:rPr/>
          </w:rPrChange>
        </w:rPr>
        <w:pPrChange w:id="574" w:author="Luke Slemon" w:date="2020-05-19T17:13:00Z">
          <w:pPr>
            <w:pStyle w:val="Heading1"/>
          </w:pPr>
        </w:pPrChange>
      </w:pPr>
      <w:ins w:id="575" w:author="Luke Slemon" w:date="2020-05-19T17:07:00Z">
        <w:r w:rsidRPr="00437D02">
          <w:rPr>
            <w:rStyle w:val="Strong"/>
            <w:b/>
            <w:bCs w:val="0"/>
            <w:rPrChange w:id="576" w:author="Luke Slemon" w:date="2020-05-19T17:13:00Z">
              <w:rPr/>
            </w:rPrChange>
          </w:rPr>
          <w:t>Figure 11.1 Improved SSVEP based BCI</w:t>
        </w:r>
      </w:ins>
    </w:p>
    <w:p w14:paraId="5C9F3C07" w14:textId="38554F6E" w:rsidR="001207FA" w:rsidRDefault="001207FA">
      <w:pPr>
        <w:pStyle w:val="Heading1"/>
      </w:pPr>
      <w:bookmarkStart w:id="577" w:name="_Toc40639074"/>
      <w:r>
        <w:t>Glossary</w:t>
      </w:r>
      <w:bookmarkEnd w:id="577"/>
    </w:p>
    <w:p w14:paraId="22959FF5" w14:textId="77777777" w:rsidR="00346539" w:rsidRDefault="00346539" w:rsidP="00437D02">
      <w:pPr>
        <w:pStyle w:val="Glossary"/>
        <w:numPr>
          <w:ilvl w:val="0"/>
          <w:numId w:val="0"/>
        </w:numPr>
        <w:ind w:left="414"/>
        <w:sectPr w:rsidR="00346539" w:rsidSect="001207FA">
          <w:headerReference w:type="default" r:id="rId9"/>
          <w:type w:val="continuous"/>
          <w:pgSz w:w="11906" w:h="16838"/>
          <w:pgMar w:top="1440" w:right="1440" w:bottom="1440" w:left="1440" w:header="708" w:footer="708" w:gutter="0"/>
          <w:pgNumType w:start="0"/>
          <w:cols w:space="708"/>
          <w:titlePg/>
          <w:docGrid w:linePitch="360"/>
        </w:sectPr>
        <w:pPrChange w:id="578" w:author="Luke Slemon" w:date="2020-05-19T17:09:00Z">
          <w:pPr>
            <w:pStyle w:val="Glossary"/>
          </w:pPr>
        </w:pPrChange>
      </w:pPr>
    </w:p>
    <w:p w14:paraId="30E4F97D" w14:textId="77777777" w:rsidR="00437D02" w:rsidRDefault="00437D02" w:rsidP="00AA4952">
      <w:pPr>
        <w:pStyle w:val="Glossary"/>
        <w:numPr>
          <w:ilvl w:val="0"/>
          <w:numId w:val="0"/>
        </w:numPr>
        <w:rPr>
          <w:ins w:id="579" w:author="Luke Slemon" w:date="2020-05-19T17:16:00Z"/>
        </w:rPr>
        <w:sectPr w:rsidR="00437D02" w:rsidSect="001207FA">
          <w:type w:val="continuous"/>
          <w:pgSz w:w="11906" w:h="16838"/>
          <w:pgMar w:top="1440" w:right="1440" w:bottom="1440" w:left="1440" w:header="708" w:footer="708" w:gutter="0"/>
          <w:pgNumType w:start="0"/>
          <w:cols w:space="708"/>
          <w:titlePg/>
          <w:docGrid w:linePitch="360"/>
        </w:sectPr>
      </w:pPr>
    </w:p>
    <w:p w14:paraId="3210A743" w14:textId="77777777" w:rsidR="004862BF" w:rsidRDefault="004862BF" w:rsidP="00437D02">
      <w:pPr>
        <w:pStyle w:val="Glossary"/>
        <w:numPr>
          <w:ilvl w:val="0"/>
          <w:numId w:val="42"/>
        </w:numPr>
        <w:rPr>
          <w:ins w:id="580" w:author="Luke Slemon" w:date="2020-05-19T17:58:00Z"/>
        </w:rPr>
      </w:pPr>
      <w:ins w:id="581" w:author="Luke Slemon" w:date="2020-05-19T17:58:00Z">
        <w:r w:rsidRPr="00437D02">
          <w:rPr>
            <w:b/>
            <w:rPrChange w:id="582" w:author="Luke Slemon" w:date="2020-05-19T17:16:00Z">
              <w:rPr/>
            </w:rPrChange>
          </w:rPr>
          <w:t>ALS</w:t>
        </w:r>
        <w:r w:rsidRPr="00437D02">
          <w:rPr>
            <w:b/>
            <w:rPrChange w:id="583" w:author="Luke Slemon" w:date="2020-05-19T17:16:00Z">
              <w:rPr/>
            </w:rPrChange>
          </w:rPr>
          <w:tab/>
        </w:r>
        <w:r w:rsidRPr="004C3676">
          <w:tab/>
          <w:t>Amyotrophic Lateral Sclerosis</w:t>
        </w:r>
      </w:ins>
    </w:p>
    <w:p w14:paraId="43ED90C1" w14:textId="77777777" w:rsidR="004862BF" w:rsidRPr="004C3676" w:rsidRDefault="004862BF" w:rsidP="00437D02">
      <w:pPr>
        <w:pStyle w:val="Glossary"/>
        <w:numPr>
          <w:ilvl w:val="0"/>
          <w:numId w:val="42"/>
        </w:numPr>
        <w:rPr>
          <w:ins w:id="584" w:author="Luke Slemon" w:date="2020-05-19T17:58:00Z"/>
        </w:rPr>
        <w:pPrChange w:id="585" w:author="Luke Slemon" w:date="2020-05-19T17:16:00Z">
          <w:pPr>
            <w:pStyle w:val="Glossary"/>
          </w:pPr>
        </w:pPrChange>
      </w:pPr>
      <w:ins w:id="586" w:author="Luke Slemon" w:date="2020-05-19T17:58:00Z">
        <w:r w:rsidRPr="00437D02">
          <w:rPr>
            <w:b/>
            <w:rPrChange w:id="587" w:author="Luke Slemon" w:date="2020-05-19T17:16:00Z">
              <w:rPr/>
            </w:rPrChange>
          </w:rPr>
          <w:t>AMBA</w:t>
        </w:r>
        <w:r w:rsidRPr="00437D02">
          <w:rPr>
            <w:b/>
            <w:rPrChange w:id="588" w:author="Luke Slemon" w:date="2020-05-19T17:16:00Z">
              <w:rPr/>
            </w:rPrChange>
          </w:rPr>
          <w:tab/>
        </w:r>
        <w:r>
          <w:tab/>
          <w:t>Advanced Microcontroller Bus Architecture</w:t>
        </w:r>
      </w:ins>
    </w:p>
    <w:p w14:paraId="0BD706AC" w14:textId="77777777" w:rsidR="004862BF" w:rsidRPr="004C3676" w:rsidRDefault="004862BF" w:rsidP="00391AE7">
      <w:pPr>
        <w:pStyle w:val="Glossary"/>
        <w:numPr>
          <w:ilvl w:val="0"/>
          <w:numId w:val="42"/>
        </w:numPr>
        <w:rPr>
          <w:ins w:id="589" w:author="Luke Slemon" w:date="2020-05-19T17:58:00Z"/>
        </w:rPr>
        <w:pPrChange w:id="590" w:author="Luke Slemon" w:date="2020-05-19T17:18:00Z">
          <w:pPr>
            <w:pStyle w:val="Glossary"/>
          </w:pPr>
        </w:pPrChange>
      </w:pPr>
      <w:ins w:id="591" w:author="Luke Slemon" w:date="2020-05-19T17:58:00Z">
        <w:r>
          <w:rPr>
            <w:b/>
            <w:bCs/>
          </w:rPr>
          <w:t>APU</w:t>
        </w:r>
        <w:r>
          <w:rPr>
            <w:b/>
            <w:bCs/>
          </w:rPr>
          <w:tab/>
        </w:r>
        <w:r>
          <w:rPr>
            <w:b/>
            <w:bCs/>
          </w:rPr>
          <w:tab/>
        </w:r>
        <w:r>
          <w:t>Application Processing Unit</w:t>
        </w:r>
      </w:ins>
    </w:p>
    <w:p w14:paraId="53279DB2" w14:textId="77777777" w:rsidR="004862BF" w:rsidRDefault="004862BF" w:rsidP="00437D02">
      <w:pPr>
        <w:pStyle w:val="Glossary"/>
        <w:numPr>
          <w:ilvl w:val="0"/>
          <w:numId w:val="42"/>
        </w:numPr>
        <w:rPr>
          <w:ins w:id="592" w:author="Luke Slemon" w:date="2020-05-19T17:58:00Z"/>
        </w:rPr>
        <w:pPrChange w:id="593" w:author="Luke Slemon" w:date="2020-05-19T17:16:00Z">
          <w:pPr>
            <w:pStyle w:val="Glossary"/>
          </w:pPr>
        </w:pPrChange>
      </w:pPr>
      <w:ins w:id="594" w:author="Luke Slemon" w:date="2020-05-19T17:58:00Z">
        <w:r w:rsidRPr="00437D02">
          <w:rPr>
            <w:b/>
            <w:rPrChange w:id="595" w:author="Luke Slemon" w:date="2020-05-19T17:16:00Z">
              <w:rPr/>
            </w:rPrChange>
          </w:rPr>
          <w:lastRenderedPageBreak/>
          <w:t>AXI</w:t>
        </w:r>
        <w:r w:rsidRPr="00437D02">
          <w:rPr>
            <w:b/>
            <w:rPrChange w:id="596" w:author="Luke Slemon" w:date="2020-05-19T17:16:00Z">
              <w:rPr/>
            </w:rPrChange>
          </w:rPr>
          <w:tab/>
        </w:r>
        <w:r>
          <w:tab/>
          <w:t xml:space="preserve">Advanced </w:t>
        </w:r>
        <w:proofErr w:type="spellStart"/>
        <w:r>
          <w:t>eXtensible</w:t>
        </w:r>
        <w:proofErr w:type="spellEnd"/>
        <w:r>
          <w:t xml:space="preserve"> Interface</w:t>
        </w:r>
      </w:ins>
    </w:p>
    <w:p w14:paraId="31D98BC2" w14:textId="77777777" w:rsidR="004862BF" w:rsidRDefault="004862BF" w:rsidP="00437D02">
      <w:pPr>
        <w:pStyle w:val="Glossary"/>
        <w:numPr>
          <w:ilvl w:val="0"/>
          <w:numId w:val="42"/>
        </w:numPr>
        <w:rPr>
          <w:ins w:id="597" w:author="Luke Slemon" w:date="2020-05-19T17:58:00Z"/>
        </w:rPr>
      </w:pPr>
      <w:ins w:id="598" w:author="Luke Slemon" w:date="2020-05-19T17:58:00Z">
        <w:r w:rsidRPr="00437D02">
          <w:rPr>
            <w:b/>
            <w:rPrChange w:id="599" w:author="Luke Slemon" w:date="2020-05-19T17:16:00Z">
              <w:rPr/>
            </w:rPrChange>
          </w:rPr>
          <w:t xml:space="preserve">BCI </w:t>
        </w:r>
        <w:r w:rsidRPr="00437D02">
          <w:rPr>
            <w:b/>
            <w:rPrChange w:id="600" w:author="Luke Slemon" w:date="2020-05-19T17:16:00Z">
              <w:rPr/>
            </w:rPrChange>
          </w:rPr>
          <w:tab/>
        </w:r>
        <w:r>
          <w:tab/>
        </w:r>
        <w:r w:rsidRPr="004C3676">
          <w:t>Brain to Computer Interface</w:t>
        </w:r>
      </w:ins>
    </w:p>
    <w:p w14:paraId="01D36001" w14:textId="77777777" w:rsidR="004862BF" w:rsidRDefault="004862BF" w:rsidP="00437D02">
      <w:pPr>
        <w:pStyle w:val="Glossary"/>
        <w:numPr>
          <w:ilvl w:val="0"/>
          <w:numId w:val="42"/>
        </w:numPr>
        <w:rPr>
          <w:ins w:id="601" w:author="Luke Slemon" w:date="2020-05-19T17:58:00Z"/>
        </w:rPr>
      </w:pPr>
      <w:ins w:id="602" w:author="Luke Slemon" w:date="2020-05-19T17:58:00Z">
        <w:r w:rsidRPr="00437D02">
          <w:rPr>
            <w:b/>
            <w:rPrChange w:id="603" w:author="Luke Slemon" w:date="2020-05-19T17:16:00Z">
              <w:rPr/>
            </w:rPrChange>
          </w:rPr>
          <w:t>BRAM</w:t>
        </w:r>
        <w:r w:rsidRPr="00437D02">
          <w:rPr>
            <w:b/>
            <w:rPrChange w:id="604" w:author="Luke Slemon" w:date="2020-05-19T17:16:00Z">
              <w:rPr/>
            </w:rPrChange>
          </w:rPr>
          <w:tab/>
        </w:r>
        <w:r>
          <w:tab/>
        </w:r>
        <w:r w:rsidRPr="004C3676">
          <w:t>Block Random Access Memory</w:t>
        </w:r>
      </w:ins>
    </w:p>
    <w:p w14:paraId="2516C7A1" w14:textId="77777777" w:rsidR="004862BF" w:rsidRPr="00391AE7" w:rsidRDefault="004862BF" w:rsidP="00437D02">
      <w:pPr>
        <w:pStyle w:val="Glossary"/>
        <w:numPr>
          <w:ilvl w:val="0"/>
          <w:numId w:val="42"/>
        </w:numPr>
        <w:rPr>
          <w:ins w:id="605" w:author="Luke Slemon" w:date="2020-05-19T17:58:00Z"/>
          <w:rPrChange w:id="606" w:author="Luke Slemon" w:date="2020-05-19T17:17:00Z">
            <w:rPr>
              <w:ins w:id="607" w:author="Luke Slemon" w:date="2020-05-19T17:58:00Z"/>
              <w:bCs/>
            </w:rPr>
          </w:rPrChange>
        </w:rPr>
      </w:pPr>
      <w:ins w:id="608" w:author="Luke Slemon" w:date="2020-05-19T17:58:00Z">
        <w:r>
          <w:rPr>
            <w:b/>
          </w:rPr>
          <w:t>CPU</w:t>
        </w:r>
        <w:r>
          <w:rPr>
            <w:b/>
          </w:rPr>
          <w:tab/>
        </w:r>
        <w:r>
          <w:rPr>
            <w:b/>
          </w:rPr>
          <w:tab/>
        </w:r>
        <w:r>
          <w:rPr>
            <w:bCs/>
          </w:rPr>
          <w:t>Central Processing Unit</w:t>
        </w:r>
      </w:ins>
    </w:p>
    <w:p w14:paraId="75F526FB" w14:textId="77777777" w:rsidR="004862BF" w:rsidRDefault="004862BF" w:rsidP="00437D02">
      <w:pPr>
        <w:pStyle w:val="Glossary"/>
        <w:numPr>
          <w:ilvl w:val="0"/>
          <w:numId w:val="42"/>
        </w:numPr>
        <w:rPr>
          <w:ins w:id="609" w:author="Luke Slemon" w:date="2020-05-19T17:58:00Z"/>
        </w:rPr>
        <w:pPrChange w:id="610" w:author="Luke Slemon" w:date="2020-05-19T17:16:00Z">
          <w:pPr>
            <w:pStyle w:val="Glossary"/>
          </w:pPr>
        </w:pPrChange>
      </w:pPr>
      <w:ins w:id="611" w:author="Luke Slemon" w:date="2020-05-19T17:58:00Z">
        <w:r>
          <w:rPr>
            <w:b/>
          </w:rPr>
          <w:t>DFT</w:t>
        </w:r>
        <w:r>
          <w:rPr>
            <w:b/>
          </w:rPr>
          <w:tab/>
        </w:r>
        <w:r>
          <w:rPr>
            <w:b/>
          </w:rPr>
          <w:tab/>
        </w:r>
        <w:r>
          <w:rPr>
            <w:bCs/>
          </w:rPr>
          <w:t>Direct Fourier Transform</w:t>
        </w:r>
      </w:ins>
    </w:p>
    <w:p w14:paraId="58E56491" w14:textId="77777777" w:rsidR="004862BF" w:rsidRPr="004C3676" w:rsidRDefault="004862BF" w:rsidP="00437D02">
      <w:pPr>
        <w:pStyle w:val="Glossary"/>
        <w:numPr>
          <w:ilvl w:val="0"/>
          <w:numId w:val="42"/>
        </w:numPr>
        <w:rPr>
          <w:ins w:id="612" w:author="Luke Slemon" w:date="2020-05-19T17:58:00Z"/>
        </w:rPr>
        <w:pPrChange w:id="613" w:author="Luke Slemon" w:date="2020-05-19T17:16:00Z">
          <w:pPr>
            <w:pStyle w:val="Glossary"/>
          </w:pPr>
        </w:pPrChange>
      </w:pPr>
      <w:ins w:id="614" w:author="Luke Slemon" w:date="2020-05-19T17:58:00Z">
        <w:r>
          <w:rPr>
            <w:b/>
          </w:rPr>
          <w:t>DMA</w:t>
        </w:r>
        <w:r>
          <w:rPr>
            <w:b/>
          </w:rPr>
          <w:tab/>
        </w:r>
        <w:r>
          <w:rPr>
            <w:b/>
          </w:rPr>
          <w:tab/>
        </w:r>
        <w:r>
          <w:rPr>
            <w:bCs/>
          </w:rPr>
          <w:t xml:space="preserve">Direct Memory </w:t>
        </w:r>
        <w:proofErr w:type="spellStart"/>
        <w:r>
          <w:rPr>
            <w:bCs/>
          </w:rPr>
          <w:t>Acess</w:t>
        </w:r>
        <w:proofErr w:type="spellEnd"/>
      </w:ins>
    </w:p>
    <w:p w14:paraId="734FF267" w14:textId="77777777" w:rsidR="004862BF" w:rsidRDefault="004862BF" w:rsidP="00437D02">
      <w:pPr>
        <w:pStyle w:val="Glossary"/>
        <w:numPr>
          <w:ilvl w:val="0"/>
          <w:numId w:val="42"/>
        </w:numPr>
        <w:rPr>
          <w:ins w:id="615" w:author="Luke Slemon" w:date="2020-05-19T17:58:00Z"/>
        </w:rPr>
      </w:pPr>
      <w:ins w:id="616" w:author="Luke Slemon" w:date="2020-05-19T17:58:00Z">
        <w:r w:rsidRPr="00437D02">
          <w:rPr>
            <w:b/>
            <w:rPrChange w:id="617" w:author="Luke Slemon" w:date="2020-05-19T17:16:00Z">
              <w:rPr/>
            </w:rPrChange>
          </w:rPr>
          <w:t>DSP</w:t>
        </w:r>
        <w:r w:rsidRPr="00437D02">
          <w:rPr>
            <w:b/>
            <w:rPrChange w:id="618" w:author="Luke Slemon" w:date="2020-05-19T17:16:00Z">
              <w:rPr/>
            </w:rPrChange>
          </w:rPr>
          <w:tab/>
        </w:r>
        <w:r>
          <w:tab/>
        </w:r>
        <w:r w:rsidRPr="004C3676">
          <w:t>Digital Signal Processor</w:t>
        </w:r>
      </w:ins>
    </w:p>
    <w:p w14:paraId="5D13508D" w14:textId="77777777" w:rsidR="004862BF" w:rsidRPr="00391AE7" w:rsidRDefault="004862BF" w:rsidP="00437D02">
      <w:pPr>
        <w:pStyle w:val="Glossary"/>
        <w:numPr>
          <w:ilvl w:val="0"/>
          <w:numId w:val="42"/>
        </w:numPr>
        <w:rPr>
          <w:ins w:id="619" w:author="Luke Slemon" w:date="2020-05-19T17:58:00Z"/>
          <w:rPrChange w:id="620" w:author="Luke Slemon" w:date="2020-05-19T17:21:00Z">
            <w:rPr>
              <w:ins w:id="621" w:author="Luke Slemon" w:date="2020-05-19T17:58:00Z"/>
              <w:bCs/>
            </w:rPr>
          </w:rPrChange>
        </w:rPr>
      </w:pPr>
      <w:ins w:id="622" w:author="Luke Slemon" w:date="2020-05-19T17:58:00Z">
        <w:r>
          <w:rPr>
            <w:b/>
          </w:rPr>
          <w:t>EEG</w:t>
        </w:r>
        <w:r>
          <w:rPr>
            <w:b/>
          </w:rPr>
          <w:tab/>
        </w:r>
        <w:r>
          <w:rPr>
            <w:b/>
          </w:rPr>
          <w:tab/>
        </w:r>
        <w:r>
          <w:rPr>
            <w:bCs/>
          </w:rPr>
          <w:t>Electroencephalography (Electrical Neural Activity)</w:t>
        </w:r>
      </w:ins>
    </w:p>
    <w:p w14:paraId="49062A3B" w14:textId="77777777" w:rsidR="004862BF" w:rsidRPr="004862BF" w:rsidRDefault="004862BF" w:rsidP="00437D02">
      <w:pPr>
        <w:pStyle w:val="Glossary"/>
        <w:numPr>
          <w:ilvl w:val="0"/>
          <w:numId w:val="42"/>
        </w:numPr>
        <w:rPr>
          <w:ins w:id="623" w:author="Luke Slemon" w:date="2020-05-19T17:58:00Z"/>
          <w:rPrChange w:id="624" w:author="Luke Slemon" w:date="2020-05-19T17:58:00Z">
            <w:rPr>
              <w:ins w:id="625" w:author="Luke Slemon" w:date="2020-05-19T17:58:00Z"/>
              <w:bCs/>
            </w:rPr>
          </w:rPrChange>
        </w:rPr>
      </w:pPr>
      <w:ins w:id="626" w:author="Luke Slemon" w:date="2020-05-19T17:58:00Z">
        <w:r>
          <w:rPr>
            <w:b/>
          </w:rPr>
          <w:t>EMG</w:t>
        </w:r>
        <w:r>
          <w:rPr>
            <w:b/>
          </w:rPr>
          <w:tab/>
        </w:r>
        <w:r>
          <w:rPr>
            <w:b/>
          </w:rPr>
          <w:tab/>
        </w:r>
        <w:r>
          <w:rPr>
            <w:bCs/>
          </w:rPr>
          <w:t>Electromyography (Electrical Muscle Activity)</w:t>
        </w:r>
      </w:ins>
    </w:p>
    <w:p w14:paraId="0C8F00B0" w14:textId="77777777" w:rsidR="004862BF" w:rsidRDefault="004862BF" w:rsidP="00437D02">
      <w:pPr>
        <w:pStyle w:val="Glossary"/>
        <w:numPr>
          <w:ilvl w:val="0"/>
          <w:numId w:val="42"/>
        </w:numPr>
        <w:rPr>
          <w:ins w:id="627" w:author="Luke Slemon" w:date="2020-05-19T17:58:00Z"/>
        </w:rPr>
        <w:pPrChange w:id="628" w:author="Luke Slemon" w:date="2020-05-19T17:16:00Z">
          <w:pPr>
            <w:pStyle w:val="Glossary"/>
          </w:pPr>
        </w:pPrChange>
      </w:pPr>
      <w:ins w:id="629" w:author="Luke Slemon" w:date="2020-05-19T17:58:00Z">
        <w:r>
          <w:rPr>
            <w:b/>
          </w:rPr>
          <w:t>EOG</w:t>
        </w:r>
        <w:r>
          <w:rPr>
            <w:b/>
          </w:rPr>
          <w:tab/>
        </w:r>
        <w:r>
          <w:rPr>
            <w:b/>
          </w:rPr>
          <w:tab/>
        </w:r>
        <w:r>
          <w:rPr>
            <w:bCs/>
          </w:rPr>
          <w:t>Electrooculography (Electrical Eye Activity)</w:t>
        </w:r>
      </w:ins>
    </w:p>
    <w:p w14:paraId="651A1EF3" w14:textId="77777777" w:rsidR="004862BF" w:rsidRPr="004C3676" w:rsidRDefault="004862BF" w:rsidP="00437D02">
      <w:pPr>
        <w:pStyle w:val="Glossary"/>
        <w:numPr>
          <w:ilvl w:val="0"/>
          <w:numId w:val="42"/>
        </w:numPr>
        <w:rPr>
          <w:ins w:id="630" w:author="Luke Slemon" w:date="2020-05-19T17:58:00Z"/>
        </w:rPr>
        <w:pPrChange w:id="631" w:author="Luke Slemon" w:date="2020-05-19T17:16:00Z">
          <w:pPr>
            <w:pStyle w:val="Glossary"/>
          </w:pPr>
        </w:pPrChange>
      </w:pPr>
      <w:ins w:id="632" w:author="Luke Slemon" w:date="2020-05-19T17:58:00Z">
        <w:r w:rsidRPr="00437D02">
          <w:rPr>
            <w:b/>
            <w:rPrChange w:id="633" w:author="Luke Slemon" w:date="2020-05-19T17:16:00Z">
              <w:rPr/>
            </w:rPrChange>
          </w:rPr>
          <w:t xml:space="preserve">FFT </w:t>
        </w:r>
        <w:r w:rsidRPr="00437D02">
          <w:rPr>
            <w:b/>
            <w:rPrChange w:id="634" w:author="Luke Slemon" w:date="2020-05-19T17:16:00Z">
              <w:rPr/>
            </w:rPrChange>
          </w:rPr>
          <w:tab/>
        </w:r>
        <w:r w:rsidRPr="004C3676">
          <w:tab/>
          <w:t>Fast Fourier Transform</w:t>
        </w:r>
      </w:ins>
    </w:p>
    <w:p w14:paraId="36224744" w14:textId="77777777" w:rsidR="004862BF" w:rsidRDefault="004862BF" w:rsidP="00437D02">
      <w:pPr>
        <w:pStyle w:val="Glossary"/>
        <w:numPr>
          <w:ilvl w:val="0"/>
          <w:numId w:val="42"/>
        </w:numPr>
        <w:rPr>
          <w:ins w:id="635" w:author="Luke Slemon" w:date="2020-05-19T17:58:00Z"/>
        </w:rPr>
        <w:pPrChange w:id="636" w:author="Luke Slemon" w:date="2020-05-19T17:16:00Z">
          <w:pPr>
            <w:pStyle w:val="Glossary"/>
          </w:pPr>
        </w:pPrChange>
      </w:pPr>
      <w:ins w:id="637" w:author="Luke Slemon" w:date="2020-05-19T17:58:00Z">
        <w:r w:rsidRPr="00437D02">
          <w:rPr>
            <w:b/>
            <w:rPrChange w:id="638" w:author="Luke Slemon" w:date="2020-05-19T17:16:00Z">
              <w:rPr/>
            </w:rPrChange>
          </w:rPr>
          <w:t>FIR</w:t>
        </w:r>
        <w:r w:rsidRPr="00437D02">
          <w:rPr>
            <w:b/>
            <w:rPrChange w:id="639" w:author="Luke Slemon" w:date="2020-05-19T17:16:00Z">
              <w:rPr/>
            </w:rPrChange>
          </w:rPr>
          <w:tab/>
        </w:r>
        <w:r w:rsidRPr="004C3676">
          <w:tab/>
        </w:r>
        <w:r>
          <w:tab/>
        </w:r>
        <w:r w:rsidRPr="004C3676">
          <w:t>Finite Impulse Response</w:t>
        </w:r>
      </w:ins>
    </w:p>
    <w:p w14:paraId="5C14C043" w14:textId="77777777" w:rsidR="004862BF" w:rsidRPr="004C3676" w:rsidRDefault="004862BF" w:rsidP="00437D02">
      <w:pPr>
        <w:pStyle w:val="Glossary"/>
        <w:numPr>
          <w:ilvl w:val="0"/>
          <w:numId w:val="42"/>
        </w:numPr>
        <w:rPr>
          <w:ins w:id="640" w:author="Luke Slemon" w:date="2020-05-19T17:58:00Z"/>
        </w:rPr>
        <w:pPrChange w:id="641" w:author="Luke Slemon" w:date="2020-05-19T17:16:00Z">
          <w:pPr>
            <w:pStyle w:val="Glossary"/>
          </w:pPr>
        </w:pPrChange>
      </w:pPr>
      <w:ins w:id="642" w:author="Luke Slemon" w:date="2020-05-19T17:58:00Z">
        <w:r w:rsidRPr="00437D02">
          <w:rPr>
            <w:b/>
            <w:rPrChange w:id="643" w:author="Luke Slemon" w:date="2020-05-19T17:16:00Z">
              <w:rPr/>
            </w:rPrChange>
          </w:rPr>
          <w:t>FPGA</w:t>
        </w:r>
        <w:r w:rsidRPr="00437D02">
          <w:rPr>
            <w:b/>
            <w:rPrChange w:id="644" w:author="Luke Slemon" w:date="2020-05-19T17:16:00Z">
              <w:rPr/>
            </w:rPrChange>
          </w:rPr>
          <w:tab/>
        </w:r>
        <w:r>
          <w:tab/>
          <w:t>Field Programmable Gate Array</w:t>
        </w:r>
      </w:ins>
    </w:p>
    <w:p w14:paraId="2320ABE6" w14:textId="77777777" w:rsidR="004862BF" w:rsidRDefault="004862BF" w:rsidP="00437D02">
      <w:pPr>
        <w:pStyle w:val="Glossary"/>
        <w:numPr>
          <w:ilvl w:val="0"/>
          <w:numId w:val="42"/>
        </w:numPr>
        <w:rPr>
          <w:ins w:id="645" w:author="Luke Slemon" w:date="2020-05-19T17:58:00Z"/>
        </w:rPr>
      </w:pPr>
      <w:ins w:id="646" w:author="Luke Slemon" w:date="2020-05-19T17:58:00Z">
        <w:r>
          <w:rPr>
            <w:b/>
            <w:bCs/>
          </w:rPr>
          <w:t>GP</w:t>
        </w:r>
        <w:r>
          <w:rPr>
            <w:b/>
            <w:bCs/>
          </w:rPr>
          <w:tab/>
        </w:r>
        <w:r>
          <w:rPr>
            <w:b/>
            <w:bCs/>
          </w:rPr>
          <w:tab/>
        </w:r>
        <w:r>
          <w:rPr>
            <w:b/>
            <w:bCs/>
          </w:rPr>
          <w:tab/>
        </w:r>
        <w:r>
          <w:t>General Purpose</w:t>
        </w:r>
      </w:ins>
    </w:p>
    <w:p w14:paraId="376F5D10" w14:textId="77777777" w:rsidR="004862BF" w:rsidRPr="00391AE7" w:rsidRDefault="004862BF" w:rsidP="00437D02">
      <w:pPr>
        <w:pStyle w:val="Glossary"/>
        <w:numPr>
          <w:ilvl w:val="0"/>
          <w:numId w:val="42"/>
        </w:numPr>
        <w:rPr>
          <w:ins w:id="647" w:author="Luke Slemon" w:date="2020-05-19T17:58:00Z"/>
          <w:rPrChange w:id="648" w:author="Luke Slemon" w:date="2020-05-19T17:17:00Z">
            <w:rPr>
              <w:ins w:id="649" w:author="Luke Slemon" w:date="2020-05-19T17:58:00Z"/>
              <w:bCs/>
            </w:rPr>
          </w:rPrChange>
        </w:rPr>
      </w:pPr>
      <w:ins w:id="650" w:author="Luke Slemon" w:date="2020-05-19T17:58:00Z">
        <w:r>
          <w:rPr>
            <w:b/>
          </w:rPr>
          <w:t>GPIO</w:t>
        </w:r>
        <w:r>
          <w:rPr>
            <w:b/>
          </w:rPr>
          <w:tab/>
        </w:r>
        <w:r>
          <w:rPr>
            <w:b/>
          </w:rPr>
          <w:tab/>
        </w:r>
        <w:r>
          <w:rPr>
            <w:bCs/>
          </w:rPr>
          <w:t>General Purpose I/O</w:t>
        </w:r>
      </w:ins>
    </w:p>
    <w:p w14:paraId="465205BB" w14:textId="77777777" w:rsidR="004862BF" w:rsidRPr="00391AE7" w:rsidRDefault="004862BF" w:rsidP="00437D02">
      <w:pPr>
        <w:pStyle w:val="Glossary"/>
        <w:numPr>
          <w:ilvl w:val="0"/>
          <w:numId w:val="42"/>
        </w:numPr>
        <w:rPr>
          <w:ins w:id="651" w:author="Luke Slemon" w:date="2020-05-19T17:58:00Z"/>
          <w:rPrChange w:id="652" w:author="Luke Slemon" w:date="2020-05-19T17:17:00Z">
            <w:rPr>
              <w:ins w:id="653" w:author="Luke Slemon" w:date="2020-05-19T17:58:00Z"/>
              <w:bCs/>
            </w:rPr>
          </w:rPrChange>
        </w:rPr>
      </w:pPr>
      <w:ins w:id="654" w:author="Luke Slemon" w:date="2020-05-19T17:58:00Z">
        <w:r>
          <w:rPr>
            <w:b/>
          </w:rPr>
          <w:t>GPU</w:t>
        </w:r>
        <w:r>
          <w:rPr>
            <w:b/>
          </w:rPr>
          <w:tab/>
        </w:r>
        <w:r>
          <w:rPr>
            <w:b/>
          </w:rPr>
          <w:tab/>
        </w:r>
        <w:r>
          <w:rPr>
            <w:bCs/>
          </w:rPr>
          <w:t>Graphics Processing Unit</w:t>
        </w:r>
      </w:ins>
    </w:p>
    <w:p w14:paraId="53B2A562" w14:textId="77777777" w:rsidR="004862BF" w:rsidRDefault="004862BF" w:rsidP="00437D02">
      <w:pPr>
        <w:pStyle w:val="Glossary"/>
        <w:numPr>
          <w:ilvl w:val="0"/>
          <w:numId w:val="42"/>
        </w:numPr>
        <w:rPr>
          <w:ins w:id="655" w:author="Luke Slemon" w:date="2020-05-19T17:58:00Z"/>
        </w:rPr>
      </w:pPr>
      <w:ins w:id="656" w:author="Luke Slemon" w:date="2020-05-19T17:58:00Z">
        <w:r>
          <w:rPr>
            <w:b/>
            <w:bCs/>
          </w:rPr>
          <w:t>HP</w:t>
        </w:r>
        <w:r>
          <w:rPr>
            <w:b/>
            <w:bCs/>
          </w:rPr>
          <w:tab/>
        </w:r>
        <w:r>
          <w:rPr>
            <w:b/>
            <w:bCs/>
          </w:rPr>
          <w:tab/>
        </w:r>
        <w:r>
          <w:rPr>
            <w:b/>
            <w:bCs/>
          </w:rPr>
          <w:tab/>
        </w:r>
        <w:r>
          <w:t>High Performance</w:t>
        </w:r>
      </w:ins>
    </w:p>
    <w:p w14:paraId="077F8143" w14:textId="77777777" w:rsidR="004862BF" w:rsidRPr="00391AE7" w:rsidRDefault="004862BF" w:rsidP="00437D02">
      <w:pPr>
        <w:pStyle w:val="Glossary"/>
        <w:numPr>
          <w:ilvl w:val="0"/>
          <w:numId w:val="42"/>
        </w:numPr>
        <w:rPr>
          <w:ins w:id="657" w:author="Luke Slemon" w:date="2020-05-19T17:58:00Z"/>
          <w:rPrChange w:id="658" w:author="Luke Slemon" w:date="2020-05-19T17:17:00Z">
            <w:rPr>
              <w:ins w:id="659" w:author="Luke Slemon" w:date="2020-05-19T17:58:00Z"/>
              <w:bCs/>
            </w:rPr>
          </w:rPrChange>
        </w:rPr>
      </w:pPr>
      <w:ins w:id="660" w:author="Luke Slemon" w:date="2020-05-19T17:58:00Z">
        <w:r>
          <w:rPr>
            <w:b/>
          </w:rPr>
          <w:t>I/O</w:t>
        </w:r>
        <w:r>
          <w:rPr>
            <w:b/>
          </w:rPr>
          <w:tab/>
        </w:r>
        <w:r>
          <w:rPr>
            <w:b/>
          </w:rPr>
          <w:tab/>
        </w:r>
        <w:r>
          <w:rPr>
            <w:b/>
          </w:rPr>
          <w:tab/>
        </w:r>
        <w:r>
          <w:rPr>
            <w:bCs/>
          </w:rPr>
          <w:t>Input / Output</w:t>
        </w:r>
      </w:ins>
    </w:p>
    <w:p w14:paraId="418EA6F4" w14:textId="77777777" w:rsidR="004862BF" w:rsidRDefault="004862BF" w:rsidP="00437D02">
      <w:pPr>
        <w:pStyle w:val="Glossary"/>
        <w:numPr>
          <w:ilvl w:val="0"/>
          <w:numId w:val="42"/>
        </w:numPr>
        <w:rPr>
          <w:ins w:id="661" w:author="Luke Slemon" w:date="2020-05-19T17:58:00Z"/>
        </w:rPr>
      </w:pPr>
      <w:ins w:id="662" w:author="Luke Slemon" w:date="2020-05-19T17:58:00Z">
        <w:r w:rsidRPr="00437D02">
          <w:rPr>
            <w:b/>
            <w:rPrChange w:id="663" w:author="Luke Slemon" w:date="2020-05-19T17:16:00Z">
              <w:rPr/>
            </w:rPrChange>
          </w:rPr>
          <w:t>LDA</w:t>
        </w:r>
        <w:r w:rsidRPr="00437D02">
          <w:rPr>
            <w:b/>
            <w:rPrChange w:id="664" w:author="Luke Slemon" w:date="2020-05-19T17:16:00Z">
              <w:rPr/>
            </w:rPrChange>
          </w:rPr>
          <w:tab/>
        </w:r>
        <w:r w:rsidRPr="004C3676">
          <w:tab/>
          <w:t>Linear Discriminant Analysis</w:t>
        </w:r>
      </w:ins>
    </w:p>
    <w:p w14:paraId="18A7C0A6" w14:textId="77777777" w:rsidR="004862BF" w:rsidRPr="004862BF" w:rsidRDefault="004862BF" w:rsidP="00437D02">
      <w:pPr>
        <w:pStyle w:val="Glossary"/>
        <w:numPr>
          <w:ilvl w:val="0"/>
          <w:numId w:val="42"/>
        </w:numPr>
        <w:rPr>
          <w:ins w:id="665" w:author="Luke Slemon" w:date="2020-05-19T17:58:00Z"/>
          <w:rPrChange w:id="666" w:author="Luke Slemon" w:date="2020-05-19T17:58:00Z">
            <w:rPr>
              <w:ins w:id="667" w:author="Luke Slemon" w:date="2020-05-19T17:58:00Z"/>
              <w:bCs/>
            </w:rPr>
          </w:rPrChange>
        </w:rPr>
      </w:pPr>
      <w:ins w:id="668" w:author="Luke Slemon" w:date="2020-05-19T17:58:00Z">
        <w:r>
          <w:rPr>
            <w:b/>
          </w:rPr>
          <w:t>MUX</w:t>
        </w:r>
        <w:r>
          <w:rPr>
            <w:b/>
          </w:rPr>
          <w:tab/>
        </w:r>
        <w:r>
          <w:rPr>
            <w:b/>
          </w:rPr>
          <w:tab/>
        </w:r>
        <w:r>
          <w:rPr>
            <w:bCs/>
          </w:rPr>
          <w:t>Multiplexer</w:t>
        </w:r>
      </w:ins>
    </w:p>
    <w:p w14:paraId="76966A42" w14:textId="77777777" w:rsidR="004862BF" w:rsidRPr="004C3676" w:rsidRDefault="004862BF" w:rsidP="00437D02">
      <w:pPr>
        <w:pStyle w:val="Glossary"/>
        <w:numPr>
          <w:ilvl w:val="0"/>
          <w:numId w:val="42"/>
        </w:numPr>
        <w:rPr>
          <w:ins w:id="669" w:author="Luke Slemon" w:date="2020-05-19T17:58:00Z"/>
        </w:rPr>
        <w:pPrChange w:id="670" w:author="Luke Slemon" w:date="2020-05-19T17:16:00Z">
          <w:pPr>
            <w:pStyle w:val="Glossary"/>
          </w:pPr>
        </w:pPrChange>
      </w:pPr>
      <w:ins w:id="671" w:author="Luke Slemon" w:date="2020-05-19T17:58:00Z">
        <w:r w:rsidRPr="00437D02">
          <w:rPr>
            <w:b/>
            <w:rPrChange w:id="672" w:author="Luke Slemon" w:date="2020-05-19T17:16:00Z">
              <w:rPr/>
            </w:rPrChange>
          </w:rPr>
          <w:t>PL</w:t>
        </w:r>
        <w:r w:rsidRPr="00437D02">
          <w:rPr>
            <w:b/>
            <w:rPrChange w:id="673" w:author="Luke Slemon" w:date="2020-05-19T17:16:00Z">
              <w:rPr/>
            </w:rPrChange>
          </w:rPr>
          <w:tab/>
        </w:r>
        <w:r>
          <w:tab/>
        </w:r>
        <w:r>
          <w:tab/>
        </w:r>
        <w:r w:rsidRPr="004C3676">
          <w:t>Programmable Logic</w:t>
        </w:r>
      </w:ins>
    </w:p>
    <w:p w14:paraId="03774A89" w14:textId="77777777" w:rsidR="004862BF" w:rsidRDefault="004862BF" w:rsidP="00437D02">
      <w:pPr>
        <w:pStyle w:val="Glossary"/>
        <w:numPr>
          <w:ilvl w:val="0"/>
          <w:numId w:val="42"/>
        </w:numPr>
        <w:rPr>
          <w:ins w:id="674" w:author="Luke Slemon" w:date="2020-05-19T17:58:00Z"/>
        </w:rPr>
        <w:pPrChange w:id="675" w:author="Luke Slemon" w:date="2020-05-19T17:16:00Z">
          <w:pPr>
            <w:pStyle w:val="Glossary"/>
          </w:pPr>
        </w:pPrChange>
      </w:pPr>
      <w:ins w:id="676" w:author="Luke Slemon" w:date="2020-05-19T17:58:00Z">
        <w:r w:rsidRPr="00437D02">
          <w:rPr>
            <w:b/>
            <w:rPrChange w:id="677" w:author="Luke Slemon" w:date="2020-05-19T17:16:00Z">
              <w:rPr/>
            </w:rPrChange>
          </w:rPr>
          <w:t>PS</w:t>
        </w:r>
        <w:r w:rsidRPr="00437D02">
          <w:rPr>
            <w:b/>
            <w:rPrChange w:id="678" w:author="Luke Slemon" w:date="2020-05-19T17:16:00Z">
              <w:rPr/>
            </w:rPrChange>
          </w:rPr>
          <w:tab/>
        </w:r>
        <w:r>
          <w:tab/>
        </w:r>
        <w:r>
          <w:tab/>
        </w:r>
        <w:r w:rsidRPr="004C3676">
          <w:t>Processing System</w:t>
        </w:r>
      </w:ins>
    </w:p>
    <w:p w14:paraId="12731442" w14:textId="77777777" w:rsidR="004862BF" w:rsidRPr="004C3676" w:rsidRDefault="004862BF" w:rsidP="00437D02">
      <w:pPr>
        <w:pStyle w:val="Glossary"/>
        <w:numPr>
          <w:ilvl w:val="0"/>
          <w:numId w:val="42"/>
        </w:numPr>
        <w:rPr>
          <w:ins w:id="679" w:author="Luke Slemon" w:date="2020-05-19T17:58:00Z"/>
        </w:rPr>
        <w:pPrChange w:id="680" w:author="Luke Slemon" w:date="2020-05-19T17:16:00Z">
          <w:pPr>
            <w:pStyle w:val="Glossary"/>
          </w:pPr>
        </w:pPrChange>
      </w:pPr>
      <w:ins w:id="681" w:author="Luke Slemon" w:date="2020-05-19T17:58:00Z">
        <w:r>
          <w:rPr>
            <w:b/>
          </w:rPr>
          <w:t>PYNQ</w:t>
        </w:r>
        <w:r>
          <w:rPr>
            <w:b/>
          </w:rPr>
          <w:tab/>
        </w:r>
        <w:r>
          <w:rPr>
            <w:b/>
          </w:rPr>
          <w:tab/>
        </w:r>
        <w:r>
          <w:rPr>
            <w:bCs/>
          </w:rPr>
          <w:t>Python Productivity with ZYNQ</w:t>
        </w:r>
      </w:ins>
    </w:p>
    <w:p w14:paraId="63DCDB13" w14:textId="77777777" w:rsidR="004862BF" w:rsidRPr="00391AE7" w:rsidRDefault="004862BF" w:rsidP="00437D02">
      <w:pPr>
        <w:pStyle w:val="Glossary"/>
        <w:numPr>
          <w:ilvl w:val="0"/>
          <w:numId w:val="42"/>
        </w:numPr>
        <w:rPr>
          <w:ins w:id="682" w:author="Luke Slemon" w:date="2020-05-19T17:58:00Z"/>
          <w:rPrChange w:id="683" w:author="Luke Slemon" w:date="2020-05-19T17:21:00Z">
            <w:rPr>
              <w:ins w:id="684" w:author="Luke Slemon" w:date="2020-05-19T17:58:00Z"/>
              <w:bCs/>
            </w:rPr>
          </w:rPrChange>
        </w:rPr>
      </w:pPr>
      <w:ins w:id="685" w:author="Luke Slemon" w:date="2020-05-19T17:58:00Z">
        <w:r>
          <w:rPr>
            <w:b/>
          </w:rPr>
          <w:t>RAM</w:t>
        </w:r>
        <w:r>
          <w:rPr>
            <w:b/>
          </w:rPr>
          <w:tab/>
        </w:r>
        <w:r>
          <w:rPr>
            <w:b/>
          </w:rPr>
          <w:tab/>
        </w:r>
        <w:r>
          <w:rPr>
            <w:bCs/>
          </w:rPr>
          <w:t>Random Access Memory</w:t>
        </w:r>
      </w:ins>
    </w:p>
    <w:p w14:paraId="2ACD6376" w14:textId="77777777" w:rsidR="004862BF" w:rsidRPr="004862BF" w:rsidRDefault="004862BF" w:rsidP="00437D02">
      <w:pPr>
        <w:pStyle w:val="Glossary"/>
        <w:numPr>
          <w:ilvl w:val="0"/>
          <w:numId w:val="42"/>
        </w:numPr>
        <w:rPr>
          <w:ins w:id="686" w:author="Luke Slemon" w:date="2020-05-19T17:58:00Z"/>
          <w:rPrChange w:id="687" w:author="Luke Slemon" w:date="2020-05-19T17:58:00Z">
            <w:rPr>
              <w:ins w:id="688" w:author="Luke Slemon" w:date="2020-05-19T17:58:00Z"/>
              <w:bCs/>
            </w:rPr>
          </w:rPrChange>
        </w:rPr>
      </w:pPr>
      <w:ins w:id="689" w:author="Luke Slemon" w:date="2020-05-19T17:58:00Z">
        <w:r>
          <w:rPr>
            <w:b/>
          </w:rPr>
          <w:t>ROM</w:t>
        </w:r>
        <w:r>
          <w:rPr>
            <w:b/>
          </w:rPr>
          <w:tab/>
        </w:r>
        <w:r>
          <w:rPr>
            <w:b/>
          </w:rPr>
          <w:tab/>
        </w:r>
        <w:r>
          <w:rPr>
            <w:bCs/>
          </w:rPr>
          <w:t>Read Only Memory</w:t>
        </w:r>
      </w:ins>
    </w:p>
    <w:p w14:paraId="246D6D80" w14:textId="77777777" w:rsidR="004862BF" w:rsidRDefault="004862BF" w:rsidP="00437D02">
      <w:pPr>
        <w:pStyle w:val="Glossary"/>
        <w:numPr>
          <w:ilvl w:val="0"/>
          <w:numId w:val="42"/>
        </w:numPr>
        <w:rPr>
          <w:ins w:id="690" w:author="Luke Slemon" w:date="2020-05-19T17:58:00Z"/>
        </w:rPr>
      </w:pPr>
      <w:ins w:id="691" w:author="Luke Slemon" w:date="2020-05-19T17:58:00Z">
        <w:r>
          <w:rPr>
            <w:b/>
            <w:bCs/>
          </w:rPr>
          <w:t>SOC</w:t>
        </w:r>
        <w:r>
          <w:rPr>
            <w:b/>
            <w:bCs/>
          </w:rPr>
          <w:tab/>
        </w:r>
        <w:r>
          <w:rPr>
            <w:b/>
            <w:bCs/>
          </w:rPr>
          <w:tab/>
        </w:r>
        <w:r>
          <w:t>System on Chip</w:t>
        </w:r>
      </w:ins>
    </w:p>
    <w:p w14:paraId="150E93DB" w14:textId="77777777" w:rsidR="004862BF" w:rsidRDefault="004862BF" w:rsidP="00437D02">
      <w:pPr>
        <w:pStyle w:val="Glossary"/>
        <w:numPr>
          <w:ilvl w:val="0"/>
          <w:numId w:val="42"/>
        </w:numPr>
        <w:rPr>
          <w:ins w:id="692" w:author="Luke Slemon" w:date="2020-05-19T17:58:00Z"/>
        </w:rPr>
        <w:sectPr w:rsidR="004862BF" w:rsidSect="00437D02">
          <w:type w:val="continuous"/>
          <w:pgSz w:w="11906" w:h="16838"/>
          <w:pgMar w:top="1440" w:right="1440" w:bottom="1440" w:left="1440" w:header="708" w:footer="708" w:gutter="0"/>
          <w:pgNumType w:start="0"/>
          <w:cols w:num="1" w:space="708"/>
          <w:titlePg/>
          <w:docGrid w:linePitch="360"/>
          <w:sectPrChange w:id="693" w:author="Luke Slemon" w:date="2020-05-19T17:14:00Z">
            <w:sectPr w:rsidR="004862BF" w:rsidSect="00437D02">
              <w:pgMar w:top="1440" w:right="1440" w:bottom="1440" w:left="1440" w:header="708" w:footer="708" w:gutter="0"/>
              <w:cols w:num="2"/>
            </w:sectPr>
          </w:sectPrChange>
        </w:sectPr>
        <w:pPrChange w:id="694" w:author="Luke Slemon" w:date="2020-05-19T17:16:00Z">
          <w:pPr>
            <w:pStyle w:val="Glossary"/>
          </w:pPr>
        </w:pPrChange>
      </w:pPr>
      <w:ins w:id="695" w:author="Luke Slemon" w:date="2020-05-19T17:58:00Z">
        <w:r w:rsidRPr="00437D02">
          <w:rPr>
            <w:b/>
            <w:bCs/>
            <w:rPrChange w:id="696" w:author="Luke Slemon" w:date="2020-05-19T17:16:00Z">
              <w:rPr/>
            </w:rPrChange>
          </w:rPr>
          <w:t xml:space="preserve">SSVEP </w:t>
        </w:r>
        <w:r>
          <w:tab/>
        </w:r>
        <w:r w:rsidDel="00437D02">
          <w:tab/>
        </w:r>
        <w:r w:rsidRPr="004C3676">
          <w:t>Steady State Visually Evoked Potentials</w:t>
        </w:r>
      </w:ins>
    </w:p>
    <w:p w14:paraId="14E18E97" w14:textId="1C65EFCE" w:rsidR="00346539" w:rsidDel="00437D02" w:rsidRDefault="00346539" w:rsidP="00437D02">
      <w:pPr>
        <w:pStyle w:val="Glossary"/>
        <w:numPr>
          <w:ilvl w:val="0"/>
          <w:numId w:val="42"/>
        </w:numPr>
        <w:rPr>
          <w:del w:id="697" w:author="Luke Slemon" w:date="2020-05-19T17:16:00Z"/>
        </w:rPr>
        <w:pPrChange w:id="698" w:author="Luke Slemon" w:date="2020-05-19T17:16:00Z">
          <w:pPr>
            <w:pStyle w:val="Glossary"/>
          </w:pPr>
        </w:pPrChange>
      </w:pPr>
      <w:del w:id="699" w:author="Luke Slemon" w:date="2020-05-19T17:16:00Z">
        <w:r w:rsidRPr="00437D02" w:rsidDel="00437D02">
          <w:rPr>
            <w:b/>
            <w:rPrChange w:id="700" w:author="Luke Slemon" w:date="2020-05-19T17:16:00Z">
              <w:rPr/>
            </w:rPrChange>
          </w:rPr>
          <w:delText>ALS</w:delText>
        </w:r>
        <w:r w:rsidRPr="00437D02" w:rsidDel="00437D02">
          <w:rPr>
            <w:b/>
            <w:rPrChange w:id="701" w:author="Luke Slemon" w:date="2020-05-19T17:16:00Z">
              <w:rPr/>
            </w:rPrChange>
          </w:rPr>
          <w:tab/>
        </w:r>
        <w:r w:rsidRPr="004C3676" w:rsidDel="00437D02">
          <w:tab/>
          <w:delText>Amyotrophic Lateral Sclerosis</w:delText>
        </w:r>
      </w:del>
    </w:p>
    <w:p w14:paraId="0DAD6C5C" w14:textId="32231259" w:rsidR="00346539" w:rsidDel="00437D02" w:rsidRDefault="00346539" w:rsidP="00437D02">
      <w:pPr>
        <w:pStyle w:val="Glossary"/>
        <w:numPr>
          <w:ilvl w:val="0"/>
          <w:numId w:val="42"/>
        </w:numPr>
        <w:rPr>
          <w:del w:id="702" w:author="Luke Slemon" w:date="2020-05-19T17:16:00Z"/>
        </w:rPr>
        <w:pPrChange w:id="703" w:author="Luke Slemon" w:date="2020-05-19T17:16:00Z">
          <w:pPr>
            <w:pStyle w:val="Glossary"/>
          </w:pPr>
        </w:pPrChange>
      </w:pPr>
      <w:del w:id="704" w:author="Luke Slemon" w:date="2020-05-19T17:16:00Z">
        <w:r w:rsidRPr="00437D02" w:rsidDel="00437D02">
          <w:rPr>
            <w:b/>
            <w:rPrChange w:id="705" w:author="Luke Slemon" w:date="2020-05-19T17:16:00Z">
              <w:rPr/>
            </w:rPrChange>
          </w:rPr>
          <w:delText>AXI</w:delText>
        </w:r>
        <w:r w:rsidRPr="00437D02" w:rsidDel="00437D02">
          <w:rPr>
            <w:b/>
            <w:rPrChange w:id="706" w:author="Luke Slemon" w:date="2020-05-19T17:16:00Z">
              <w:rPr/>
            </w:rPrChange>
          </w:rPr>
          <w:tab/>
        </w:r>
        <w:r w:rsidDel="00437D02">
          <w:tab/>
          <w:delText>Advanced eXtensible Interface</w:delText>
        </w:r>
      </w:del>
    </w:p>
    <w:p w14:paraId="1F361146" w14:textId="268E01BA" w:rsidR="00346539" w:rsidRPr="004C3676" w:rsidDel="00437D02" w:rsidRDefault="00346539" w:rsidP="00437D02">
      <w:pPr>
        <w:pStyle w:val="Glossary"/>
        <w:numPr>
          <w:ilvl w:val="0"/>
          <w:numId w:val="42"/>
        </w:numPr>
        <w:rPr>
          <w:del w:id="707" w:author="Luke Slemon" w:date="2020-05-19T17:16:00Z"/>
        </w:rPr>
        <w:pPrChange w:id="708" w:author="Luke Slemon" w:date="2020-05-19T17:16:00Z">
          <w:pPr>
            <w:pStyle w:val="Glossary"/>
          </w:pPr>
        </w:pPrChange>
      </w:pPr>
      <w:del w:id="709" w:author="Luke Slemon" w:date="2020-05-19T17:16:00Z">
        <w:r w:rsidRPr="00437D02" w:rsidDel="00437D02">
          <w:rPr>
            <w:b/>
            <w:rPrChange w:id="710" w:author="Luke Slemon" w:date="2020-05-19T17:16:00Z">
              <w:rPr/>
            </w:rPrChange>
          </w:rPr>
          <w:delText>AMBA</w:delText>
        </w:r>
        <w:r w:rsidDel="00437D02">
          <w:tab/>
        </w:r>
      </w:del>
      <w:del w:id="711" w:author="Luke Slemon" w:date="2020-05-19T17:14:00Z">
        <w:r w:rsidDel="00437D02">
          <w:tab/>
        </w:r>
      </w:del>
      <w:del w:id="712" w:author="Luke Slemon" w:date="2020-05-19T17:16:00Z">
        <w:r w:rsidDel="00437D02">
          <w:delText>Advanced Microcontroller Bus Architecture</w:delText>
        </w:r>
      </w:del>
    </w:p>
    <w:p w14:paraId="2C27FAD1" w14:textId="39C9421A" w:rsidR="00346539" w:rsidRPr="004C3676" w:rsidDel="00437D02" w:rsidRDefault="00346539" w:rsidP="00437D02">
      <w:pPr>
        <w:pStyle w:val="Glossary"/>
        <w:numPr>
          <w:ilvl w:val="0"/>
          <w:numId w:val="42"/>
        </w:numPr>
        <w:rPr>
          <w:del w:id="713" w:author="Luke Slemon" w:date="2020-05-19T17:16:00Z"/>
        </w:rPr>
        <w:pPrChange w:id="714" w:author="Luke Slemon" w:date="2020-05-19T17:16:00Z">
          <w:pPr>
            <w:pStyle w:val="Glossary"/>
          </w:pPr>
        </w:pPrChange>
      </w:pPr>
      <w:del w:id="715" w:author="Luke Slemon" w:date="2020-05-19T17:16:00Z">
        <w:r w:rsidRPr="00437D02" w:rsidDel="00437D02">
          <w:rPr>
            <w:b/>
            <w:rPrChange w:id="716" w:author="Luke Slemon" w:date="2020-05-19T17:16:00Z">
              <w:rPr/>
            </w:rPrChange>
          </w:rPr>
          <w:delText xml:space="preserve">BCI </w:delText>
        </w:r>
        <w:r w:rsidRPr="00437D02" w:rsidDel="00437D02">
          <w:rPr>
            <w:b/>
            <w:rPrChange w:id="717" w:author="Luke Slemon" w:date="2020-05-19T17:16:00Z">
              <w:rPr/>
            </w:rPrChange>
          </w:rPr>
          <w:tab/>
        </w:r>
        <w:r w:rsidDel="00437D02">
          <w:tab/>
        </w:r>
        <w:r w:rsidRPr="004C3676" w:rsidDel="00437D02">
          <w:delText>Brain to Computer Interface</w:delText>
        </w:r>
      </w:del>
    </w:p>
    <w:p w14:paraId="14CDF41A" w14:textId="77777777" w:rsidR="00346539" w:rsidDel="00437D02" w:rsidRDefault="00346539" w:rsidP="00437D02">
      <w:pPr>
        <w:pStyle w:val="Glossary"/>
        <w:numPr>
          <w:ilvl w:val="0"/>
          <w:numId w:val="42"/>
        </w:numPr>
        <w:rPr>
          <w:del w:id="718" w:author="Luke Slemon" w:date="2020-05-19T17:16:00Z"/>
        </w:rPr>
        <w:pPrChange w:id="719" w:author="Luke Slemon" w:date="2020-05-19T17:16:00Z">
          <w:pPr>
            <w:pStyle w:val="Glossary"/>
          </w:pPr>
        </w:pPrChange>
      </w:pPr>
      <w:del w:id="720" w:author="Luke Slemon" w:date="2020-05-19T17:16:00Z">
        <w:r w:rsidRPr="00437D02" w:rsidDel="00437D02">
          <w:rPr>
            <w:b/>
            <w:rPrChange w:id="721" w:author="Luke Slemon" w:date="2020-05-19T17:16:00Z">
              <w:rPr/>
            </w:rPrChange>
          </w:rPr>
          <w:delText>BRAM</w:delText>
        </w:r>
        <w:r w:rsidRPr="00437D02" w:rsidDel="00437D02">
          <w:rPr>
            <w:b/>
            <w:rPrChange w:id="722" w:author="Luke Slemon" w:date="2020-05-19T17:16:00Z">
              <w:rPr/>
            </w:rPrChange>
          </w:rPr>
          <w:tab/>
        </w:r>
        <w:r w:rsidDel="00437D02">
          <w:tab/>
        </w:r>
        <w:r w:rsidRPr="004C3676" w:rsidDel="00437D02">
          <w:delText>Block Random Access Memory</w:delText>
        </w:r>
      </w:del>
    </w:p>
    <w:p w14:paraId="2FB117AF" w14:textId="0EDE9B50" w:rsidR="00346539" w:rsidRPr="004C3676" w:rsidDel="00437D02" w:rsidRDefault="00346539" w:rsidP="00437D02">
      <w:pPr>
        <w:pStyle w:val="Glossary"/>
        <w:numPr>
          <w:ilvl w:val="0"/>
          <w:numId w:val="42"/>
        </w:numPr>
        <w:rPr>
          <w:del w:id="723" w:author="Luke Slemon" w:date="2020-05-19T17:16:00Z"/>
        </w:rPr>
        <w:pPrChange w:id="724" w:author="Luke Slemon" w:date="2020-05-19T17:16:00Z">
          <w:pPr>
            <w:pStyle w:val="Glossary"/>
          </w:pPr>
        </w:pPrChange>
      </w:pPr>
      <w:del w:id="725" w:author="Luke Slemon" w:date="2020-05-19T17:16:00Z">
        <w:r w:rsidRPr="00437D02" w:rsidDel="00437D02">
          <w:rPr>
            <w:b/>
            <w:rPrChange w:id="726" w:author="Luke Slemon" w:date="2020-05-19T17:16:00Z">
              <w:rPr/>
            </w:rPrChange>
          </w:rPr>
          <w:delText>FPGA</w:delText>
        </w:r>
        <w:r w:rsidRPr="00437D02" w:rsidDel="00437D02">
          <w:rPr>
            <w:b/>
            <w:rPrChange w:id="727" w:author="Luke Slemon" w:date="2020-05-19T17:16:00Z">
              <w:rPr/>
            </w:rPrChange>
          </w:rPr>
          <w:tab/>
        </w:r>
        <w:r w:rsidDel="00437D02">
          <w:tab/>
          <w:delText>Field Programmable Gate Array</w:delText>
        </w:r>
      </w:del>
    </w:p>
    <w:p w14:paraId="3C1A4A8F" w14:textId="77777777" w:rsidR="00346539" w:rsidRPr="004C3676" w:rsidDel="00437D02" w:rsidRDefault="00346539" w:rsidP="00437D02">
      <w:pPr>
        <w:pStyle w:val="Glossary"/>
        <w:numPr>
          <w:ilvl w:val="0"/>
          <w:numId w:val="42"/>
        </w:numPr>
        <w:rPr>
          <w:del w:id="728" w:author="Luke Slemon" w:date="2020-05-19T17:16:00Z"/>
        </w:rPr>
        <w:pPrChange w:id="729" w:author="Luke Slemon" w:date="2020-05-19T17:16:00Z">
          <w:pPr>
            <w:pStyle w:val="Glossary"/>
          </w:pPr>
        </w:pPrChange>
      </w:pPr>
      <w:del w:id="730" w:author="Luke Slemon" w:date="2020-05-19T17:16:00Z">
        <w:r w:rsidRPr="00437D02" w:rsidDel="00437D02">
          <w:rPr>
            <w:b/>
            <w:rPrChange w:id="731" w:author="Luke Slemon" w:date="2020-05-19T17:16:00Z">
              <w:rPr/>
            </w:rPrChange>
          </w:rPr>
          <w:delText>DSP</w:delText>
        </w:r>
        <w:r w:rsidRPr="00437D02" w:rsidDel="00437D02">
          <w:rPr>
            <w:b/>
            <w:rPrChange w:id="732" w:author="Luke Slemon" w:date="2020-05-19T17:16:00Z">
              <w:rPr/>
            </w:rPrChange>
          </w:rPr>
          <w:tab/>
        </w:r>
        <w:r w:rsidDel="00437D02">
          <w:tab/>
        </w:r>
        <w:r w:rsidRPr="004C3676" w:rsidDel="00437D02">
          <w:delText>Digital Signal Processor</w:delText>
        </w:r>
      </w:del>
    </w:p>
    <w:p w14:paraId="57AB23DE" w14:textId="77777777" w:rsidR="00346539" w:rsidRPr="004C3676" w:rsidDel="00437D02" w:rsidRDefault="00346539" w:rsidP="00437D02">
      <w:pPr>
        <w:pStyle w:val="Glossary"/>
        <w:numPr>
          <w:ilvl w:val="0"/>
          <w:numId w:val="42"/>
        </w:numPr>
        <w:rPr>
          <w:del w:id="733" w:author="Luke Slemon" w:date="2020-05-19T17:16:00Z"/>
        </w:rPr>
        <w:pPrChange w:id="734" w:author="Luke Slemon" w:date="2020-05-19T17:16:00Z">
          <w:pPr>
            <w:pStyle w:val="Glossary"/>
          </w:pPr>
        </w:pPrChange>
      </w:pPr>
      <w:del w:id="735" w:author="Luke Slemon" w:date="2020-05-19T17:16:00Z">
        <w:r w:rsidRPr="00437D02" w:rsidDel="00437D02">
          <w:rPr>
            <w:b/>
            <w:rPrChange w:id="736" w:author="Luke Slemon" w:date="2020-05-19T17:16:00Z">
              <w:rPr/>
            </w:rPrChange>
          </w:rPr>
          <w:delText xml:space="preserve">FFT </w:delText>
        </w:r>
        <w:r w:rsidRPr="00437D02" w:rsidDel="00437D02">
          <w:rPr>
            <w:b/>
            <w:rPrChange w:id="737" w:author="Luke Slemon" w:date="2020-05-19T17:16:00Z">
              <w:rPr/>
            </w:rPrChange>
          </w:rPr>
          <w:tab/>
        </w:r>
        <w:r w:rsidRPr="004C3676" w:rsidDel="00437D02">
          <w:tab/>
          <w:delText>Fast Fourier Transform</w:delText>
        </w:r>
      </w:del>
    </w:p>
    <w:p w14:paraId="23AF6FEF" w14:textId="77777777" w:rsidR="00346539" w:rsidDel="00437D02" w:rsidRDefault="00346539" w:rsidP="00437D02">
      <w:pPr>
        <w:pStyle w:val="Glossary"/>
        <w:numPr>
          <w:ilvl w:val="0"/>
          <w:numId w:val="42"/>
        </w:numPr>
        <w:rPr>
          <w:del w:id="738" w:author="Luke Slemon" w:date="2020-05-19T17:16:00Z"/>
        </w:rPr>
        <w:pPrChange w:id="739" w:author="Luke Slemon" w:date="2020-05-19T17:16:00Z">
          <w:pPr>
            <w:pStyle w:val="Glossary"/>
          </w:pPr>
        </w:pPrChange>
      </w:pPr>
      <w:del w:id="740" w:author="Luke Slemon" w:date="2020-05-19T17:16:00Z">
        <w:r w:rsidRPr="00437D02" w:rsidDel="00437D02">
          <w:rPr>
            <w:b/>
            <w:rPrChange w:id="741" w:author="Luke Slemon" w:date="2020-05-19T17:16:00Z">
              <w:rPr/>
            </w:rPrChange>
          </w:rPr>
          <w:delText>FIR</w:delText>
        </w:r>
        <w:r w:rsidRPr="00437D02" w:rsidDel="00437D02">
          <w:rPr>
            <w:b/>
            <w:rPrChange w:id="742" w:author="Luke Slemon" w:date="2020-05-19T17:16:00Z">
              <w:rPr/>
            </w:rPrChange>
          </w:rPr>
          <w:tab/>
        </w:r>
        <w:r w:rsidRPr="004C3676" w:rsidDel="00437D02">
          <w:tab/>
          <w:delText>Finite Impulse Response</w:delText>
        </w:r>
      </w:del>
    </w:p>
    <w:p w14:paraId="2A1C1C87" w14:textId="61D0D605" w:rsidR="00346539" w:rsidRPr="004C3676" w:rsidDel="00437D02" w:rsidRDefault="00346539" w:rsidP="00437D02">
      <w:pPr>
        <w:pStyle w:val="Glossary"/>
        <w:numPr>
          <w:ilvl w:val="0"/>
          <w:numId w:val="42"/>
        </w:numPr>
        <w:rPr>
          <w:del w:id="743" w:author="Luke Slemon" w:date="2020-05-19T17:16:00Z"/>
        </w:rPr>
        <w:pPrChange w:id="744" w:author="Luke Slemon" w:date="2020-05-19T17:16:00Z">
          <w:pPr>
            <w:pStyle w:val="Glossary"/>
          </w:pPr>
        </w:pPrChange>
      </w:pPr>
      <w:del w:id="745" w:author="Luke Slemon" w:date="2020-05-19T17:16:00Z">
        <w:r w:rsidRPr="00437D02" w:rsidDel="00437D02">
          <w:rPr>
            <w:b/>
            <w:rPrChange w:id="746" w:author="Luke Slemon" w:date="2020-05-19T17:16:00Z">
              <w:rPr/>
            </w:rPrChange>
          </w:rPr>
          <w:delText>LDA</w:delText>
        </w:r>
        <w:r w:rsidRPr="00437D02" w:rsidDel="00437D02">
          <w:rPr>
            <w:b/>
            <w:rPrChange w:id="747" w:author="Luke Slemon" w:date="2020-05-19T17:16:00Z">
              <w:rPr/>
            </w:rPrChange>
          </w:rPr>
          <w:tab/>
        </w:r>
        <w:r w:rsidRPr="004C3676" w:rsidDel="00437D02">
          <w:tab/>
          <w:delText>Linear Discriminant Analysis</w:delText>
        </w:r>
      </w:del>
    </w:p>
    <w:p w14:paraId="137F3C77" w14:textId="77777777" w:rsidR="00346539" w:rsidRPr="004C3676" w:rsidDel="00437D02" w:rsidRDefault="00346539" w:rsidP="00437D02">
      <w:pPr>
        <w:pStyle w:val="Glossary"/>
        <w:numPr>
          <w:ilvl w:val="0"/>
          <w:numId w:val="42"/>
        </w:numPr>
        <w:rPr>
          <w:del w:id="748" w:author="Luke Slemon" w:date="2020-05-19T17:16:00Z"/>
        </w:rPr>
        <w:pPrChange w:id="749" w:author="Luke Slemon" w:date="2020-05-19T17:16:00Z">
          <w:pPr>
            <w:pStyle w:val="Glossary"/>
          </w:pPr>
        </w:pPrChange>
      </w:pPr>
      <w:del w:id="750" w:author="Luke Slemon" w:date="2020-05-19T17:16:00Z">
        <w:r w:rsidRPr="00437D02" w:rsidDel="00437D02">
          <w:rPr>
            <w:b/>
            <w:rPrChange w:id="751" w:author="Luke Slemon" w:date="2020-05-19T17:16:00Z">
              <w:rPr/>
            </w:rPrChange>
          </w:rPr>
          <w:delText>PL</w:delText>
        </w:r>
        <w:r w:rsidRPr="00437D02" w:rsidDel="00437D02">
          <w:rPr>
            <w:b/>
            <w:rPrChange w:id="752" w:author="Luke Slemon" w:date="2020-05-19T17:16:00Z">
              <w:rPr/>
            </w:rPrChange>
          </w:rPr>
          <w:tab/>
        </w:r>
        <w:r w:rsidDel="00437D02">
          <w:tab/>
        </w:r>
        <w:r w:rsidRPr="004C3676" w:rsidDel="00437D02">
          <w:delText>Programmable Logic</w:delText>
        </w:r>
      </w:del>
    </w:p>
    <w:p w14:paraId="133F5768" w14:textId="77777777" w:rsidR="00346539" w:rsidDel="00437D02" w:rsidRDefault="00346539" w:rsidP="00437D02">
      <w:pPr>
        <w:pStyle w:val="Glossary"/>
        <w:numPr>
          <w:ilvl w:val="0"/>
          <w:numId w:val="42"/>
        </w:numPr>
        <w:rPr>
          <w:del w:id="753" w:author="Luke Slemon" w:date="2020-05-19T17:16:00Z"/>
        </w:rPr>
        <w:pPrChange w:id="754" w:author="Luke Slemon" w:date="2020-05-19T17:16:00Z">
          <w:pPr>
            <w:pStyle w:val="Glossary"/>
          </w:pPr>
        </w:pPrChange>
      </w:pPr>
      <w:del w:id="755" w:author="Luke Slemon" w:date="2020-05-19T17:16:00Z">
        <w:r w:rsidRPr="00437D02" w:rsidDel="00437D02">
          <w:rPr>
            <w:b/>
            <w:rPrChange w:id="756" w:author="Luke Slemon" w:date="2020-05-19T17:16:00Z">
              <w:rPr/>
            </w:rPrChange>
          </w:rPr>
          <w:delText>PS</w:delText>
        </w:r>
        <w:r w:rsidRPr="00437D02" w:rsidDel="00437D02">
          <w:rPr>
            <w:b/>
            <w:rPrChange w:id="757" w:author="Luke Slemon" w:date="2020-05-19T17:16:00Z">
              <w:rPr/>
            </w:rPrChange>
          </w:rPr>
          <w:tab/>
        </w:r>
        <w:r w:rsidDel="00437D02">
          <w:tab/>
        </w:r>
        <w:r w:rsidRPr="004C3676" w:rsidDel="00437D02">
          <w:delText>Processing System</w:delText>
        </w:r>
      </w:del>
    </w:p>
    <w:p w14:paraId="3300C784" w14:textId="72A2923B" w:rsidR="00346539" w:rsidDel="00437D02" w:rsidRDefault="00346539" w:rsidP="00437D02">
      <w:pPr>
        <w:pStyle w:val="Glossary"/>
        <w:numPr>
          <w:ilvl w:val="0"/>
          <w:numId w:val="42"/>
        </w:numPr>
        <w:rPr>
          <w:del w:id="758" w:author="Luke Slemon" w:date="2020-05-19T17:16:00Z"/>
        </w:rPr>
        <w:sectPr w:rsidR="00346539" w:rsidDel="00437D02" w:rsidSect="00437D02">
          <w:type w:val="continuous"/>
          <w:pgSz w:w="11906" w:h="16838"/>
          <w:pgMar w:top="1440" w:right="1440" w:bottom="1440" w:left="1440" w:header="708" w:footer="708" w:gutter="0"/>
          <w:pgNumType w:start="0"/>
          <w:cols w:num="1" w:space="708"/>
          <w:titlePg/>
          <w:docGrid w:linePitch="360"/>
          <w:sectPrChange w:id="759" w:author="Luke Slemon" w:date="2020-05-19T17:14:00Z">
            <w:sectPr w:rsidR="00346539" w:rsidDel="00437D02" w:rsidSect="00437D02">
              <w:pgMar w:top="1440" w:right="1440" w:bottom="1440" w:left="1440" w:header="708" w:footer="708" w:gutter="0"/>
              <w:cols w:num="2"/>
            </w:sectPr>
          </w:sectPrChange>
        </w:sectPr>
        <w:pPrChange w:id="760" w:author="Luke Slemon" w:date="2020-05-19T17:16:00Z">
          <w:pPr>
            <w:pStyle w:val="Glossary"/>
          </w:pPr>
        </w:pPrChange>
      </w:pPr>
      <w:del w:id="761" w:author="Luke Slemon" w:date="2020-05-19T17:16:00Z">
        <w:r w:rsidRPr="00437D02" w:rsidDel="00437D02">
          <w:rPr>
            <w:b/>
            <w:bCs/>
            <w:rPrChange w:id="762" w:author="Luke Slemon" w:date="2020-05-19T17:16:00Z">
              <w:rPr/>
            </w:rPrChange>
          </w:rPr>
          <w:delText xml:space="preserve">SSVEP </w:delText>
        </w:r>
        <w:r w:rsidDel="00437D02">
          <w:tab/>
        </w:r>
      </w:del>
      <w:del w:id="763" w:author="Luke Slemon" w:date="2020-05-19T17:14:00Z">
        <w:r w:rsidDel="00437D02">
          <w:tab/>
        </w:r>
      </w:del>
      <w:del w:id="764" w:author="Luke Slemon" w:date="2020-05-19T17:16:00Z">
        <w:r w:rsidRPr="004C3676" w:rsidDel="00437D02">
          <w:delText>Steady State Visually Evoked Potentials</w:delText>
        </w:r>
      </w:del>
    </w:p>
    <w:p w14:paraId="54835274" w14:textId="396A9D6E" w:rsidR="00346539" w:rsidRDefault="00346539" w:rsidP="00AA4952">
      <w:pPr>
        <w:pStyle w:val="Glossary"/>
        <w:numPr>
          <w:ilvl w:val="0"/>
          <w:numId w:val="0"/>
        </w:numPr>
      </w:pPr>
    </w:p>
    <w:p w14:paraId="1B111949" w14:textId="0DD1955E" w:rsidR="0011733B" w:rsidDel="00437D02" w:rsidRDefault="0011733B">
      <w:pPr>
        <w:pStyle w:val="Heading1"/>
        <w:rPr>
          <w:del w:id="765" w:author="Luke Slemon" w:date="2020-05-19T17:14:00Z"/>
        </w:rPr>
      </w:pPr>
      <w:bookmarkStart w:id="766" w:name="_Toc40639075"/>
      <w:del w:id="767" w:author="Luke Slemon" w:date="2020-05-19T17:14:00Z">
        <w:r w:rsidDel="00437D02">
          <w:delText>Online Repositories</w:delText>
        </w:r>
        <w:bookmarkEnd w:id="766"/>
      </w:del>
    </w:p>
    <w:p w14:paraId="7EC95FF6" w14:textId="573629E7" w:rsidR="0011733B" w:rsidRPr="0011733B" w:rsidDel="00437D02" w:rsidRDefault="0011733B" w:rsidP="0011733B">
      <w:pPr>
        <w:pStyle w:val="Glossary"/>
        <w:numPr>
          <w:ilvl w:val="0"/>
          <w:numId w:val="28"/>
        </w:numPr>
        <w:rPr>
          <w:del w:id="768" w:author="Luke Slemon" w:date="2020-05-19T17:14:00Z"/>
        </w:rPr>
      </w:pPr>
      <w:del w:id="769" w:author="Luke Slemon" w:date="2020-05-19T17:14:00Z">
        <w:r w:rsidRPr="0011733B" w:rsidDel="00437D02">
          <w:delText>https://github.com/ozancaglayan/python-emotiv</w:delText>
        </w:r>
      </w:del>
    </w:p>
    <w:p w14:paraId="76CD8FB9" w14:textId="61264681" w:rsidR="00A51210" w:rsidRDefault="00A51210">
      <w:pPr>
        <w:pStyle w:val="Heading1"/>
      </w:pPr>
      <w:bookmarkStart w:id="770" w:name="_Toc40639076"/>
      <w:r>
        <w:t>Acknowledgments</w:t>
      </w:r>
      <w:bookmarkEnd w:id="770"/>
    </w:p>
    <w:p w14:paraId="016303D1" w14:textId="6F963AE4" w:rsidR="00D55F3E" w:rsidRPr="00D55F3E" w:rsidRDefault="00AF3F36">
      <w:pPr>
        <w:pStyle w:val="Heading1"/>
      </w:pPr>
      <w:bookmarkStart w:id="771" w:name="_Toc40639077"/>
      <w:r>
        <w:t>Introduction</w:t>
      </w:r>
      <w:bookmarkEnd w:id="771"/>
    </w:p>
    <w:p w14:paraId="5C1A6549" w14:textId="5CA481F3" w:rsidR="00D81BFE" w:rsidRDefault="00D55F3E" w:rsidP="00842B80">
      <w:pPr>
        <w:rPr>
          <w:lang w:val="en-GB"/>
        </w:rPr>
      </w:pPr>
      <w:r>
        <w:rPr>
          <w:lang w:val="en-GB"/>
        </w:rPr>
        <w:t xml:space="preserve">The project that this report outlines was </w:t>
      </w:r>
      <w:del w:id="772" w:author="Luke Slemon" w:date="2020-05-19T18:04:00Z">
        <w:r w:rsidDel="008A52D4">
          <w:rPr>
            <w:lang w:val="en-GB"/>
          </w:rPr>
          <w:delText xml:space="preserve">spawned </w:delText>
        </w:r>
      </w:del>
      <w:ins w:id="773" w:author="Luke Slemon" w:date="2020-05-19T18:04:00Z">
        <w:r w:rsidR="008A52D4">
          <w:rPr>
            <w:lang w:val="en-GB"/>
          </w:rPr>
          <w:t>formed</w:t>
        </w:r>
        <w:r w:rsidR="008A52D4">
          <w:rPr>
            <w:lang w:val="en-GB"/>
          </w:rPr>
          <w:t xml:space="preserve"> </w:t>
        </w:r>
      </w:ins>
      <w:r>
        <w:rPr>
          <w:lang w:val="en-GB"/>
        </w:rPr>
        <w:t xml:space="preserve">by an interest in how a person’s own neural activity within the brain can be harnessed to control a </w:t>
      </w:r>
      <w:commentRangeStart w:id="774"/>
      <w:r>
        <w:rPr>
          <w:lang w:val="en-GB"/>
        </w:rPr>
        <w:t>device</w:t>
      </w:r>
      <w:commentRangeEnd w:id="774"/>
      <w:r>
        <w:rPr>
          <w:rStyle w:val="CommentReference"/>
        </w:rPr>
        <w:commentReference w:id="774"/>
      </w:r>
      <w:r>
        <w:rPr>
          <w:lang w:val="en-GB"/>
        </w:rPr>
        <w:t xml:space="preserve">. Coupled with an interest in </w:t>
      </w:r>
      <w:r>
        <w:rPr>
          <w:lang w:val="en-GB"/>
        </w:rPr>
        <w:lastRenderedPageBreak/>
        <w:t xml:space="preserve">developing digital systems for accelerating mathematical operations, an idea emerged to marry this acceleration with brain wave processing systems for faster detection of events.   </w:t>
      </w:r>
      <w:r w:rsidR="00073219">
        <w:rPr>
          <w:lang w:val="en-GB"/>
        </w:rPr>
        <w:t xml:space="preserve">The objective of this project is to address the need for a smaller, more </w:t>
      </w:r>
      <w:r w:rsidR="00F654CB">
        <w:rPr>
          <w:lang w:val="en-GB"/>
        </w:rPr>
        <w:t xml:space="preserve">energy efficient </w:t>
      </w:r>
      <w:r w:rsidR="00073219">
        <w:rPr>
          <w:lang w:val="en-GB"/>
        </w:rPr>
        <w:t>processing unit to be implemented in a Brain to Computer Interface (BCI) for better manoeuvrability to replace full desktop PCs and Laptops.</w:t>
      </w:r>
      <w:r w:rsidR="007E0F48">
        <w:rPr>
          <w:lang w:val="en-GB"/>
        </w:rPr>
        <w:t xml:space="preserve"> BCI are systems developed in order to help improve the quality of life of those suffering from locked in syndrome, loss of limbs, ALS or paralysis.</w:t>
      </w:r>
      <w:r w:rsidR="00024DC1">
        <w:rPr>
          <w:lang w:val="en-GB"/>
        </w:rPr>
        <w:t xml:space="preserve"> By analysing the electrical activity of the brain, researchers can decode specific events caused by either external stimuli or spontaneous activity within the brain. These decoded events can then be used for generating an output to control a system.</w:t>
      </w:r>
      <w:r w:rsidR="007E0F48">
        <w:rPr>
          <w:lang w:val="en-GB"/>
        </w:rPr>
        <w:t xml:space="preserve"> </w:t>
      </w:r>
      <w:commentRangeStart w:id="775"/>
      <w:commentRangeEnd w:id="775"/>
      <w:r w:rsidR="009855E2">
        <w:rPr>
          <w:rStyle w:val="CommentReference"/>
        </w:rPr>
        <w:commentReference w:id="775"/>
      </w:r>
      <w:r w:rsidR="00C2316D">
        <w:rPr>
          <w:lang w:val="en-GB"/>
        </w:rPr>
        <w:t>Steady State Visually Evoked Potentials (SSVEP) are a</w:t>
      </w:r>
      <w:r w:rsidR="00024DC1">
        <w:rPr>
          <w:lang w:val="en-GB"/>
        </w:rPr>
        <w:t>n example of such events decoded in the brain caused by a subject focusing on a single flashing stimulus.</w:t>
      </w:r>
      <w:commentRangeStart w:id="776"/>
      <w:commentRangeEnd w:id="776"/>
      <w:r w:rsidR="009855E2">
        <w:rPr>
          <w:rStyle w:val="CommentReference"/>
        </w:rPr>
        <w:commentReference w:id="776"/>
      </w:r>
    </w:p>
    <w:p w14:paraId="5A14208E" w14:textId="1D4B7483" w:rsidR="004B4CDE" w:rsidRDefault="00D81BFE" w:rsidP="00081270">
      <w:pPr>
        <w:pStyle w:val="Image"/>
        <w:rPr>
          <w:rFonts w:cs="Times New Roman"/>
          <w:lang w:val="en-GB"/>
        </w:rPr>
      </w:pPr>
      <w:r>
        <w:drawing>
          <wp:inline distT="0" distB="0" distL="0" distR="0" wp14:anchorId="07B73E29" wp14:editId="567B29AF">
            <wp:extent cx="4103857" cy="5838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20559" cy="5862588"/>
                    </a:xfrm>
                    <a:prstGeom prst="rect">
                      <a:avLst/>
                    </a:prstGeom>
                    <a:ln>
                      <a:noFill/>
                    </a:ln>
                    <a:extLst>
                      <a:ext uri="{53640926-AAD7-44D8-BBD7-CCE9431645EC}">
                        <a14:shadowObscured xmlns:a14="http://schemas.microsoft.com/office/drawing/2010/main"/>
                      </a:ext>
                    </a:extLst>
                  </pic:spPr>
                </pic:pic>
              </a:graphicData>
            </a:graphic>
          </wp:inline>
        </w:drawing>
      </w:r>
    </w:p>
    <w:p w14:paraId="4B26420A" w14:textId="3F5602EF" w:rsidR="00B21D00" w:rsidRPr="00475C96" w:rsidRDefault="00D81BFE" w:rsidP="00B66D24">
      <w:pPr>
        <w:pStyle w:val="FigureAnnotation"/>
      </w:pPr>
      <w:r>
        <w:t xml:space="preserve">Figure 6.1. </w:t>
      </w:r>
      <w:r w:rsidR="00475C96">
        <w:t>SSVEP based Brain to Computer Interface</w:t>
      </w:r>
      <w:r w:rsidR="00475C96">
        <w:fldChar w:fldCharType="begin" w:fldLock="1"/>
      </w:r>
      <w:r w:rsidR="00A96589">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sidR="00475C96">
        <w:fldChar w:fldCharType="separate"/>
      </w:r>
      <w:r w:rsidR="00475C96" w:rsidRPr="00475C96">
        <w:rPr>
          <w:b w:val="0"/>
          <w:noProof/>
        </w:rPr>
        <w:t>[1]</w:t>
      </w:r>
      <w:r w:rsidR="00475C96">
        <w:fldChar w:fldCharType="end"/>
      </w:r>
    </w:p>
    <w:p w14:paraId="653113A6" w14:textId="26477A1C" w:rsidR="00475C96" w:rsidRDefault="00A72C62" w:rsidP="00842B80">
      <w:pPr>
        <w:rPr>
          <w:lang w:val="en-GB"/>
        </w:rPr>
      </w:pPr>
      <w:r>
        <w:rPr>
          <w:lang w:val="en-GB"/>
        </w:rPr>
        <w:t xml:space="preserve">In previous works regarding a Brain to Computer Interface, a full desktop PC or laptop has been utilised to read in the signals, perform the signal processing, and </w:t>
      </w:r>
      <w:r w:rsidR="001F579C">
        <w:rPr>
          <w:lang w:val="en-GB"/>
        </w:rPr>
        <w:t>classify the signals</w:t>
      </w:r>
      <w:r>
        <w:rPr>
          <w:lang w:val="en-GB"/>
        </w:rPr>
        <w:fldChar w:fldCharType="begin" w:fldLock="1"/>
      </w:r>
      <w:r w:rsidR="00A96589">
        <w:rPr>
          <w:lang w:val="en-GB"/>
        </w:rPr>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Pr>
          <w:lang w:val="en-GB"/>
        </w:rPr>
        <w:fldChar w:fldCharType="separate"/>
      </w:r>
      <w:r w:rsidR="00475C96" w:rsidRPr="00475C96">
        <w:rPr>
          <w:noProof/>
          <w:lang w:val="en-GB"/>
        </w:rPr>
        <w:t>[1]</w:t>
      </w:r>
      <w:r>
        <w:rPr>
          <w:lang w:val="en-GB"/>
        </w:rPr>
        <w:fldChar w:fldCharType="end"/>
      </w:r>
      <w:r w:rsidR="00475C96">
        <w:rPr>
          <w:lang w:val="en-GB"/>
        </w:rPr>
        <w:t xml:space="preserve"> </w:t>
      </w:r>
      <w:r w:rsidR="00475C96">
        <w:rPr>
          <w:lang w:val="en-GB"/>
        </w:rPr>
        <w:lastRenderedPageBreak/>
        <w:t>as seen in Figure 6.1</w:t>
      </w:r>
      <w:r>
        <w:rPr>
          <w:lang w:val="en-GB"/>
        </w:rPr>
        <w:t xml:space="preserve">. </w:t>
      </w:r>
      <w:r w:rsidR="00823132">
        <w:rPr>
          <w:lang w:val="en-GB"/>
        </w:rPr>
        <w:t>In the example of a BCI controlled Autonomous wheelchair, the Desktop needs to be secured to the wheelchair, which can be cumbersome</w:t>
      </w:r>
      <w:r w:rsidR="001F579C">
        <w:rPr>
          <w:lang w:val="en-GB"/>
        </w:rPr>
        <w:t xml:space="preserve"> and difficult to manoeuvre</w:t>
      </w:r>
      <w:r w:rsidR="00475C96">
        <w:rPr>
          <w:lang w:val="en-GB"/>
        </w:rPr>
        <w:t>, especially if this wheelchair is to be utilised in a home environment</w:t>
      </w:r>
      <w:r w:rsidR="00823132">
        <w:rPr>
          <w:lang w:val="en-GB"/>
        </w:rPr>
        <w:t>. Apart from the PC’s weight and occupation space, a PC also consumes large amounts of energy because</w:t>
      </w:r>
      <w:r w:rsidR="00475C96">
        <w:rPr>
          <w:lang w:val="en-GB"/>
        </w:rPr>
        <w:t xml:space="preserve"> of the system’s large components, for example CPU, GPU, RAM, and </w:t>
      </w:r>
      <w:proofErr w:type="gramStart"/>
      <w:r w:rsidR="00475C96">
        <w:rPr>
          <w:lang w:val="en-GB"/>
        </w:rPr>
        <w:t>hard</w:t>
      </w:r>
      <w:r w:rsidR="00A96589">
        <w:rPr>
          <w:lang w:val="en-GB"/>
        </w:rPr>
        <w:t>-disk</w:t>
      </w:r>
      <w:proofErr w:type="gramEnd"/>
      <w:r w:rsidR="00A96589">
        <w:rPr>
          <w:lang w:val="en-GB"/>
        </w:rPr>
        <w:t>.</w:t>
      </w:r>
    </w:p>
    <w:p w14:paraId="40430647" w14:textId="0C8781DD" w:rsidR="002215FE" w:rsidRDefault="004A1283" w:rsidP="00842B80">
      <w:pPr>
        <w:rPr>
          <w:lang w:val="en-GB"/>
        </w:rPr>
      </w:pPr>
      <w:del w:id="777" w:author="Luke Slemon" w:date="2020-05-19T17:18:00Z">
        <w:r w:rsidDel="00391AE7">
          <w:rPr>
            <w:lang w:val="en-GB"/>
          </w:rPr>
          <w:delText xml:space="preserve"> </w:delText>
        </w:r>
      </w:del>
      <w:r>
        <w:rPr>
          <w:lang w:val="en-GB"/>
        </w:rPr>
        <w:t>A</w:t>
      </w:r>
      <w:ins w:id="778" w:author="Luke Slemon" w:date="2020-05-19T18:05:00Z">
        <w:r w:rsidR="008A52D4">
          <w:rPr>
            <w:lang w:val="en-GB"/>
          </w:rPr>
          <w:t xml:space="preserve"> Field Programmable Gate Array</w:t>
        </w:r>
      </w:ins>
      <w:del w:id="779" w:author="Luke Slemon" w:date="2020-05-19T18:05:00Z">
        <w:r w:rsidDel="008A52D4">
          <w:rPr>
            <w:lang w:val="en-GB"/>
          </w:rPr>
          <w:delText>n</w:delText>
        </w:r>
      </w:del>
      <w:r>
        <w:rPr>
          <w:lang w:val="en-GB"/>
        </w:rPr>
        <w:t xml:space="preserve"> </w:t>
      </w:r>
      <w:ins w:id="780" w:author="Luke Slemon" w:date="2020-05-19T18:05:00Z">
        <w:r w:rsidR="008A52D4">
          <w:rPr>
            <w:lang w:val="en-GB"/>
          </w:rPr>
          <w:t>(</w:t>
        </w:r>
      </w:ins>
      <w:r>
        <w:rPr>
          <w:lang w:val="en-GB"/>
        </w:rPr>
        <w:t>FPGA</w:t>
      </w:r>
      <w:ins w:id="781" w:author="Luke Slemon" w:date="2020-05-19T18:05:00Z">
        <w:r w:rsidR="008A52D4">
          <w:rPr>
            <w:lang w:val="en-GB"/>
          </w:rPr>
          <w:t>)</w:t>
        </w:r>
      </w:ins>
      <w:r>
        <w:rPr>
          <w:lang w:val="en-GB"/>
        </w:rPr>
        <w:t xml:space="preserve"> would be a more practical choice for real world applications because of its lower occupation space, weight, and power consumption. In addition to this, </w:t>
      </w:r>
      <w:r w:rsidR="00D76D2F">
        <w:rPr>
          <w:lang w:val="en-GB"/>
        </w:rPr>
        <w:t xml:space="preserve">FPGAs tend to be utilised for computational acceleration </w:t>
      </w:r>
      <w:r w:rsidR="00D76D2F">
        <w:rPr>
          <w:lang w:val="en-GB"/>
        </w:rPr>
        <w:fldChar w:fldCharType="begin" w:fldLock="1"/>
      </w:r>
      <w:r w:rsidR="00A96589">
        <w:rPr>
          <w:lang w:val="en-GB"/>
        </w:rPr>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D76D2F">
        <w:rPr>
          <w:lang w:val="en-GB"/>
        </w:rPr>
        <w:fldChar w:fldCharType="separate"/>
      </w:r>
      <w:r w:rsidR="00475C96" w:rsidRPr="00475C96">
        <w:rPr>
          <w:noProof/>
          <w:lang w:val="en-GB"/>
        </w:rPr>
        <w:t>[2]</w:t>
      </w:r>
      <w:r w:rsidR="00D76D2F">
        <w:rPr>
          <w:lang w:val="en-GB"/>
        </w:rPr>
        <w:fldChar w:fldCharType="end"/>
      </w:r>
      <w:r w:rsidR="00A96589">
        <w:rPr>
          <w:lang w:val="en-GB"/>
        </w:rPr>
        <w:t xml:space="preserve"> because of their ability to execute parallel operations</w:t>
      </w:r>
      <w:r w:rsidR="00A96589">
        <w:rPr>
          <w:lang w:val="en-GB"/>
        </w:rPr>
        <w:fldChar w:fldCharType="begin" w:fldLock="1"/>
      </w:r>
      <w:r w:rsidR="00445F59">
        <w:rPr>
          <w:lang w:val="en-GB"/>
        </w:rPr>
        <w:instrText>ADDIN CSL_CITATION {"citationItems":[{"id":"ITEM-1","itemData":{"abstract":"This paper presents prototype board and its operating system dedicated for application specific parallel processing. The proposed architecture consists of two AVR microprocessors , FPGA Spartan3, SRAM and Flash EEPROM Memories, DA converters, and several serial communication ports. To make the system \"designer friendly\" a supervising algorithm, which can be called as a kind of \"op-erating system\" was elaborated. The algorithms were described in VHDL. The Spartan3 FPGA was chosen as a target platform to implement the master controller for the system. Necessary IO devices' controllers were implemented in AVRmicro. The designed board with elaborated libraries provides convenient solution to develop dedicated parallel processing systems.","author":[{"dropping-particle":"","family":"Pierzchlewski","given":"Jacek","non-dropping-particle":"","parse-names":false,"suffix":""},{"dropping-particle":"","family":"Paweł´sniatała","given":"Paweł´sniatała Paweł´","non-dropping-particle":"","parse-names":false,"suffix":""},{"dropping-particle":"","family":"Zej Nowakowski","given":"Bła˙","non-dropping-particle":"","parse-names":false,"suffix":""},{"dropping-particle":"","family":"Rybarczyk","given":"Andrzej","non-dropping-particle":"","parse-names":false,"suffix":""},{"dropping-particle":"","family":"Wencel","given":"Wojciech","non-dropping-particle":"","parse-names":false,"suffix":""}],"id":"ITEM-1","issued":{"date-parts":[["2006"]]},"title":"FPGA Chip as a System Master for Hardware Aided Parallel Computing","type":"report"},"uris":["http://www.mendeley.com/documents/?uuid=37a96c31-e64f-3aab-807e-9b3cf626c10d"]}],"mendeley":{"formattedCitation":"[3]","plainTextFormattedCitation":"[3]","previouslyFormattedCitation":"[3]"},"properties":{"noteIndex":0},"schema":"https://github.com/citation-style-language/schema/raw/master/csl-citation.json"}</w:instrText>
      </w:r>
      <w:r w:rsidR="00A96589">
        <w:rPr>
          <w:lang w:val="en-GB"/>
        </w:rPr>
        <w:fldChar w:fldCharType="separate"/>
      </w:r>
      <w:r w:rsidR="00A96589" w:rsidRPr="00A96589">
        <w:rPr>
          <w:noProof/>
          <w:lang w:val="en-GB"/>
        </w:rPr>
        <w:t>[3]</w:t>
      </w:r>
      <w:r w:rsidR="00A96589">
        <w:rPr>
          <w:lang w:val="en-GB"/>
        </w:rPr>
        <w:fldChar w:fldCharType="end"/>
      </w:r>
      <w:r w:rsidR="00D76D2F">
        <w:rPr>
          <w:lang w:val="en-GB"/>
        </w:rPr>
        <w:t xml:space="preserve">, which would ensure it could perform the necessary real time processing required for a BCI. </w:t>
      </w:r>
    </w:p>
    <w:p w14:paraId="0582EBC4" w14:textId="77777777" w:rsidR="00A96589" w:rsidRPr="00C35E7D" w:rsidRDefault="00A96589" w:rsidP="00081270">
      <w:pPr>
        <w:pStyle w:val="Image"/>
        <w:rPr>
          <w:rFonts w:cs="Times New Roman"/>
          <w:lang w:val="en-GB"/>
        </w:rPr>
      </w:pPr>
      <w:r>
        <w:rPr>
          <w:lang w:val="en-GB"/>
        </w:rPr>
        <w:drawing>
          <wp:inline distT="0" distB="0" distL="0" distR="0" wp14:anchorId="0753E9AB" wp14:editId="751F85AD">
            <wp:extent cx="6192472"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C_System_Level_Desig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22743" cy="1653314"/>
                    </a:xfrm>
                    <a:prstGeom prst="rect">
                      <a:avLst/>
                    </a:prstGeom>
                  </pic:spPr>
                </pic:pic>
              </a:graphicData>
            </a:graphic>
          </wp:inline>
        </w:drawing>
      </w:r>
    </w:p>
    <w:p w14:paraId="4E4BDE83" w14:textId="79EDD384" w:rsidR="00A96589" w:rsidRDefault="00A96589">
      <w:pPr>
        <w:pStyle w:val="FigureAnnotation"/>
        <w:pPrChange w:id="782" w:author="Luke Slemon" w:date="2020-05-16T17:44:00Z">
          <w:pPr/>
        </w:pPrChange>
      </w:pPr>
      <w:r>
        <w:t>Figure 6.2. Proposed BCI Solution with Hardware Accelerator.</w:t>
      </w:r>
      <w:commentRangeStart w:id="783"/>
      <w:commentRangeEnd w:id="783"/>
      <w:r>
        <w:rPr>
          <w:rStyle w:val="CommentReference"/>
        </w:rPr>
        <w:commentReference w:id="783"/>
      </w:r>
    </w:p>
    <w:p w14:paraId="126FE0A1" w14:textId="575E816E" w:rsidR="0005769A" w:rsidRDefault="00A96589" w:rsidP="00A96589">
      <w:pPr>
        <w:rPr>
          <w:rFonts w:cs="Times New Roman"/>
        </w:rPr>
      </w:pPr>
      <w:r>
        <w:rPr>
          <w:lang w:val="en-GB"/>
        </w:rPr>
        <w:t>The PYNQ Z2 System on Chip used for implementing the Brain to Computer interface in this project is a sm</w:t>
      </w:r>
      <w:r w:rsidR="00031ED9">
        <w:rPr>
          <w:lang w:val="en-GB"/>
        </w:rPr>
        <w:t>aller compact board for introducing developers to the realm of digital design. This development environment allows developers to easily create digital systems and drivers to interact with these systems.</w:t>
      </w:r>
      <w:ins w:id="784" w:author="Luke Slemon" w:date="2020-05-17T22:33:00Z">
        <w:r w:rsidR="00081270">
          <w:rPr>
            <w:lang w:val="en-GB"/>
          </w:rPr>
          <w:t xml:space="preserve"> </w:t>
        </w:r>
      </w:ins>
      <w:r w:rsidR="004B4CDE">
        <w:rPr>
          <w:lang w:val="en-GB"/>
        </w:rPr>
        <w:t>The Zynq 7000</w:t>
      </w:r>
      <w:r w:rsidR="004B4CDE">
        <w:t xml:space="preserve"> series chip </w:t>
      </w:r>
      <w:r w:rsidR="00AB7835">
        <w:t xml:space="preserve">embedded in this board has a dedicated Processing System along with a Programmable Logic fabric. The Programmable Logic fabric of the board allows Hardware designers to create IP blocks for performing specific </w:t>
      </w:r>
      <w:r w:rsidR="00031ED9">
        <w:t xml:space="preserve">operations, be it mathematical or memory handling. Python scripts can be quickly developed to then interact with these IP blocks and allow software developers to access the components created by the hardware developers. </w:t>
      </w:r>
      <w:r w:rsidR="00031ED9">
        <w:rPr>
          <w:rFonts w:cs="Times New Roman"/>
        </w:rPr>
        <w:t xml:space="preserve">The proposed Brain to Computer Interface detailed in this project </w:t>
      </w:r>
      <w:r w:rsidR="00445F59">
        <w:rPr>
          <w:rFonts w:cs="Times New Roman"/>
        </w:rPr>
        <w:t>utilises neural activity encompassed within the occipital cortex (visual cortex of the brain)</w:t>
      </w:r>
      <w:r w:rsidR="00445F59">
        <w:rPr>
          <w:rFonts w:cs="Times New Roman"/>
        </w:rPr>
        <w:fldChar w:fldCharType="begin" w:fldLock="1"/>
      </w:r>
      <w:r w:rsidR="00864400">
        <w:rPr>
          <w:rFonts w:cs="Times New Roman"/>
        </w:rPr>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445F59">
        <w:rPr>
          <w:rFonts w:cs="Times New Roman"/>
        </w:rPr>
        <w:fldChar w:fldCharType="separate"/>
      </w:r>
      <w:r w:rsidR="00445F59" w:rsidRPr="00445F59">
        <w:rPr>
          <w:rFonts w:cs="Times New Roman"/>
          <w:noProof/>
        </w:rPr>
        <w:t>[4]</w:t>
      </w:r>
      <w:r w:rsidR="00445F59">
        <w:rPr>
          <w:rFonts w:cs="Times New Roman"/>
        </w:rPr>
        <w:fldChar w:fldCharType="end"/>
      </w:r>
      <w:r w:rsidR="00445F59">
        <w:rPr>
          <w:rFonts w:cs="Times New Roman"/>
        </w:rPr>
        <w:t>. The neural activity of this region is responsible for processing any visual stimulus the brain receives. With electrodes placed on the occipital cortex of the brain as seen in Figure 6.2, the subject will then be presented with a screen of flashing stimuli.</w:t>
      </w:r>
      <w:r w:rsidR="00864400">
        <w:rPr>
          <w:rFonts w:cs="Times New Roman"/>
        </w:rPr>
        <w:t xml:space="preserve"> Each stimulus will flash at different frequencies, and the user must focus one stimulus at a time. Focusing on these stimuli will cause resonant activity in the occipital cortex, known an a Steady State Visually Evoked Potential (SSVEP)</w:t>
      </w:r>
      <w:r w:rsidR="00864400">
        <w:rPr>
          <w:rFonts w:cs="Times New Roman"/>
        </w:rPr>
        <w:fldChar w:fldCharType="begin" w:fldLock="1"/>
      </w:r>
      <w:r w:rsidR="00D153E7">
        <w:rPr>
          <w:rFonts w:cs="Times New Roman"/>
        </w:rPr>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864400">
        <w:rPr>
          <w:rFonts w:cs="Times New Roman"/>
        </w:rPr>
        <w:fldChar w:fldCharType="separate"/>
      </w:r>
      <w:r w:rsidR="00864400" w:rsidRPr="00864400">
        <w:rPr>
          <w:rFonts w:cs="Times New Roman"/>
          <w:noProof/>
        </w:rPr>
        <w:t>[4]</w:t>
      </w:r>
      <w:r w:rsidR="00864400">
        <w:rPr>
          <w:rFonts w:cs="Times New Roman"/>
        </w:rPr>
        <w:fldChar w:fldCharType="end"/>
      </w:r>
      <w:r w:rsidR="00864400">
        <w:rPr>
          <w:rFonts w:cs="Times New Roman"/>
        </w:rPr>
        <w:t xml:space="preserve">. Detecting and decoding these Steady State Visually Evoked Potentials can allow subjects to then control an external device by focusing on different </w:t>
      </w:r>
      <w:r w:rsidR="00434708">
        <w:rPr>
          <w:rFonts w:cs="Times New Roman"/>
        </w:rPr>
        <w:t>stimuli</w:t>
      </w:r>
      <w:r w:rsidR="00864400">
        <w:rPr>
          <w:rFonts w:cs="Times New Roman"/>
        </w:rPr>
        <w:t>. In this context when a subject focuses on the stimulus flashing at 10 Hz the 2</w:t>
      </w:r>
      <w:r w:rsidR="00864400" w:rsidRPr="00B66D24">
        <w:rPr>
          <w:rFonts w:cs="Times New Roman"/>
          <w:vertAlign w:val="superscript"/>
        </w:rPr>
        <w:t>nd</w:t>
      </w:r>
      <w:r w:rsidR="00864400">
        <w:rPr>
          <w:rFonts w:cs="Times New Roman"/>
        </w:rPr>
        <w:t xml:space="preserve"> LED on the LED interface should light up.</w:t>
      </w:r>
      <w:r w:rsidR="00434708">
        <w:rPr>
          <w:rFonts w:cs="Times New Roman"/>
        </w:rPr>
        <w:br/>
      </w:r>
      <w:r w:rsidR="00864400">
        <w:rPr>
          <w:rFonts w:cs="Times New Roman"/>
        </w:rPr>
        <w:t>The process of detecting and decoding these Evoked Potentials is handled by the Hardware Brain to Computer Interface Accelerator</w:t>
      </w:r>
      <w:r w:rsidR="00434708">
        <w:rPr>
          <w:rFonts w:cs="Times New Roman"/>
        </w:rPr>
        <w:t xml:space="preserve"> which executes the necessary processing steps to extract these events from the noisy EEG signals</w:t>
      </w:r>
      <w:r w:rsidR="00864400">
        <w:rPr>
          <w:rFonts w:cs="Times New Roman"/>
        </w:rPr>
        <w:t xml:space="preserve">. </w:t>
      </w:r>
      <w:r w:rsidR="00434708">
        <w:rPr>
          <w:rFonts w:cs="Times New Roman"/>
        </w:rPr>
        <w:br/>
      </w:r>
      <w:r w:rsidR="00864400">
        <w:rPr>
          <w:rFonts w:cs="Times New Roman"/>
        </w:rPr>
        <w:t xml:space="preserve">The Hardware Accelerator will be implemented on the </w:t>
      </w:r>
      <w:proofErr w:type="gramStart"/>
      <w:r w:rsidR="00864400">
        <w:rPr>
          <w:rFonts w:cs="Times New Roman"/>
        </w:rPr>
        <w:t>aforementioned PYNQ</w:t>
      </w:r>
      <w:proofErr w:type="gramEnd"/>
      <w:r w:rsidR="00864400">
        <w:rPr>
          <w:rFonts w:cs="Times New Roman"/>
        </w:rPr>
        <w:t xml:space="preserve"> Z2 System on Chip. </w:t>
      </w:r>
      <w:r w:rsidR="00217A58">
        <w:rPr>
          <w:rFonts w:cs="Times New Roman"/>
        </w:rPr>
        <w:t xml:space="preserve">The </w:t>
      </w:r>
      <w:r w:rsidR="00434708">
        <w:rPr>
          <w:rFonts w:cs="Times New Roman"/>
        </w:rPr>
        <w:t>Programmable Logic will be the core of this project as it is where the Hardware Accelerators will be implemented on the PYNQ Z2 SOC.</w:t>
      </w:r>
    </w:p>
    <w:p w14:paraId="758F0581" w14:textId="3BCA4A3D" w:rsidR="0005769A" w:rsidRDefault="00C76E59" w:rsidP="00081270">
      <w:pPr>
        <w:pStyle w:val="Image"/>
      </w:pPr>
      <w:commentRangeStart w:id="785"/>
      <w:commentRangeEnd w:id="785"/>
      <w:r>
        <w:rPr>
          <w:rStyle w:val="CommentReference"/>
        </w:rPr>
        <w:lastRenderedPageBreak/>
        <w:commentReference w:id="785"/>
      </w:r>
      <w:r w:rsidR="00D153E7">
        <w:drawing>
          <wp:inline distT="0" distB="0" distL="0" distR="0" wp14:anchorId="5A8EE58B" wp14:editId="0DD192E4">
            <wp:extent cx="6298688" cy="2659788"/>
            <wp:effectExtent l="0" t="0" r="698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l Processing Algorith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8688" cy="2659788"/>
                    </a:xfrm>
                    <a:prstGeom prst="rect">
                      <a:avLst/>
                    </a:prstGeom>
                  </pic:spPr>
                </pic:pic>
              </a:graphicData>
            </a:graphic>
          </wp:inline>
        </w:drawing>
      </w:r>
    </w:p>
    <w:p w14:paraId="0AE3FC3E" w14:textId="0C1CD3A6" w:rsidR="0005769A" w:rsidRDefault="0005769A" w:rsidP="00B66D24">
      <w:pPr>
        <w:pStyle w:val="FigureAnnotation"/>
      </w:pPr>
      <w:r>
        <w:t>Figure 6.3. Processing steps for detecting the SSVEP</w:t>
      </w:r>
    </w:p>
    <w:p w14:paraId="5E0158FB" w14:textId="5B1C1BAD" w:rsidR="00864400" w:rsidRDefault="00434708">
      <w:pPr>
        <w:rPr>
          <w:rFonts w:cs="Times New Roman"/>
        </w:rPr>
      </w:pPr>
      <w:r>
        <w:rPr>
          <w:rFonts w:cs="Times New Roman"/>
        </w:rPr>
        <w:t xml:space="preserve">The primary steps required to detect these events within the brain are first Filtering for removing any noise in the brain that could otherwise affect the detection and decoding of these events. Post Filtering, the signals will need to be passed through </w:t>
      </w:r>
      <w:r w:rsidR="0005769A">
        <w:rPr>
          <w:rFonts w:cs="Times New Roman"/>
        </w:rPr>
        <w:t>a Fast Fourier Transform</w:t>
      </w:r>
      <w:r>
        <w:rPr>
          <w:rFonts w:cs="Times New Roman"/>
        </w:rPr>
        <w:t xml:space="preserve"> in order to transform the signals to the Frequency domain for spectral analysis of the data (more on this later in the report). </w:t>
      </w:r>
      <w:r w:rsidR="0005769A">
        <w:rPr>
          <w:rFonts w:cs="Times New Roman"/>
        </w:rPr>
        <w:t xml:space="preserve">Both of these operations can be computationally expensive, which is why the Programmable Logic is utilised to accelerate </w:t>
      </w:r>
      <w:r w:rsidR="00D153E7">
        <w:rPr>
          <w:rFonts w:cs="Times New Roman"/>
        </w:rPr>
        <w:t>the operations required to execute these steps, because of its inherent ability to execute parallel operations</w:t>
      </w:r>
      <w:r w:rsidR="00D153E7">
        <w:rPr>
          <w:rFonts w:cs="Times New Roman"/>
        </w:rPr>
        <w:fldChar w:fldCharType="begin" w:fldLock="1"/>
      </w:r>
      <w:r w:rsidR="00721603">
        <w:rPr>
          <w:rFonts w:cs="Times New Roman"/>
        </w:rPr>
        <w:instrText>ADDIN CSL_CITATION {"citationItems":[{"id":"ITEM-1","itemData":{"abstract":"The brain computer interface (BCI) offers an alternative to improve life quality in patients which had lost the ability to control his body, with impairment of locomotion. It is possible with the BCIs systems, to control devices as wheel chairs or computer systems. Usually the electroencephalographic (EEG) signals are used tocommand these systems. In this paper, it is proposeda low-cost use of field programmable gate arrays (FPGAs) to process EEG signals for a Brain-Computer Interface. As a preliminary study, this work shows the implementation of a Neural Network for EEG signal processing. The preliminary tests with the proposed architecture for the activation function proved to be feasible both in terms of the requirement precision as well in processing speed.","author":[{"dropping-particle":"","family":"Pontes","given":"Thiago","non-dropping-particle":"","parse-names":false,"suffix":""},{"dropping-particle":"","family":"Braga","given":"Rodrigo","non-dropping-particle":"","parse-names":false,"suffix":""},{"dropping-particle":"","family":"Becker","given":"Carla","non-dropping-particle":"","parse-names":false,"suffix":""},{"dropping-particle":"","family":"Costa","given":"Eduardo","non-dropping-particle":"","parse-names":false,"suffix":""},{"dropping-particle":"","family":"Almeida","given":"Sérgio","non-dropping-particle":"","parse-names":false,"suffix":""}],"container-title":"XXVII SIM-South Symposium on Microelectronics","id":"ITEM-1","issued":{"date-parts":[["0"]]},"title":"FPGA Implementation of Neural Network for EEG Signal Processing","type":"report","volume":"1"},"uris":["http://www.mendeley.com/documents/?uuid=468c9b7e-9ed8-35ea-a496-fa2fb6dedeb2"]}],"mendeley":{"formattedCitation":"[5]","plainTextFormattedCitation":"[5]","previouslyFormattedCitation":"[5]"},"properties":{"noteIndex":0},"schema":"https://github.com/citation-style-language/schema/raw/master/csl-citation.json"}</w:instrText>
      </w:r>
      <w:r w:rsidR="00D153E7">
        <w:rPr>
          <w:rFonts w:cs="Times New Roman"/>
        </w:rPr>
        <w:fldChar w:fldCharType="separate"/>
      </w:r>
      <w:r w:rsidR="00D153E7" w:rsidRPr="00D153E7">
        <w:rPr>
          <w:rFonts w:cs="Times New Roman"/>
          <w:noProof/>
        </w:rPr>
        <w:t>[5]</w:t>
      </w:r>
      <w:r w:rsidR="00D153E7">
        <w:rPr>
          <w:rFonts w:cs="Times New Roman"/>
        </w:rPr>
        <w:fldChar w:fldCharType="end"/>
      </w:r>
      <w:r w:rsidR="00D153E7">
        <w:rPr>
          <w:rFonts w:cs="Times New Roman"/>
        </w:rPr>
        <w:t>.</w:t>
      </w:r>
      <w:r w:rsidR="00BA6305">
        <w:rPr>
          <w:rFonts w:cs="Times New Roman"/>
        </w:rPr>
        <w:t>The background literature review following this introduction will investigate further how Brain to Computer Interfaces work, what FPGAs are, and how the PYNQ Framework is a great tool for introducing developers to the world of System on Chip and Digital System Design.</w:t>
      </w:r>
    </w:p>
    <w:p w14:paraId="40E04C76" w14:textId="413DFC63" w:rsidR="00BA6305" w:rsidRDefault="00BA6305">
      <w:pPr>
        <w:rPr>
          <w:rFonts w:cs="Times New Roman"/>
        </w:rPr>
      </w:pPr>
      <w:r>
        <w:rPr>
          <w:rFonts w:cs="Times New Roman"/>
        </w:rPr>
        <w:t xml:space="preserve">The implementation chapters of the report will outline how the system works starting at a </w:t>
      </w:r>
      <w:proofErr w:type="gramStart"/>
      <w:r>
        <w:rPr>
          <w:rFonts w:cs="Times New Roman"/>
        </w:rPr>
        <w:t>high level</w:t>
      </w:r>
      <w:proofErr w:type="gramEnd"/>
      <w:r>
        <w:rPr>
          <w:rFonts w:cs="Times New Roman"/>
        </w:rPr>
        <w:t xml:space="preserve"> introduction to the Hardware Accelerated Brain to Computer Interface, and incrementally working down to the lower levels. Demonstrations of how each component operates in isolation and how they interact with surrounding components will help the reader to understand how the overall system works. Finally, all tests will be outlined in order to demonstrate the systems operability.</w:t>
      </w:r>
    </w:p>
    <w:p w14:paraId="29008822" w14:textId="22F22E89" w:rsidR="00047C13" w:rsidRDefault="00BA6305">
      <w:pPr>
        <w:rPr>
          <w:rFonts w:cs="Times New Roman"/>
        </w:rPr>
      </w:pPr>
      <w:r>
        <w:rPr>
          <w:rFonts w:cs="Times New Roman"/>
        </w:rPr>
        <w:t xml:space="preserve">After system implementation, the algorithms executed on this system will be outlined for the reader to understand how exactly a raw EEG signal can be processed and decoded to allow someone to control a device with their brain. Each processing step will be </w:t>
      </w:r>
      <w:r w:rsidR="00047C13">
        <w:rPr>
          <w:rFonts w:cs="Times New Roman"/>
        </w:rPr>
        <w:t xml:space="preserve">executed on software first to demonstrate the </w:t>
      </w:r>
      <w:proofErr w:type="spellStart"/>
      <w:r w:rsidR="00047C13">
        <w:rPr>
          <w:rFonts w:cs="Times New Roman"/>
        </w:rPr>
        <w:t>affects</w:t>
      </w:r>
      <w:proofErr w:type="spellEnd"/>
      <w:r w:rsidR="00047C13">
        <w:rPr>
          <w:rFonts w:cs="Times New Roman"/>
        </w:rPr>
        <w:t xml:space="preserve"> of filtering and converting to the frequency domain. Following a clear demonstration of how the algorithms extract key features from the signals, the software and hardware implementations will be compared to determine if the system detailed in this report is truly a faster implementation than past systems.</w:t>
      </w:r>
    </w:p>
    <w:p w14:paraId="3FEFF4D8" w14:textId="28CE6F24" w:rsidR="00047C13" w:rsidRPr="00A96589" w:rsidRDefault="00047C13" w:rsidP="00B66D24">
      <w:pPr>
        <w:rPr>
          <w:rFonts w:cs="Times New Roman"/>
        </w:rPr>
      </w:pPr>
      <w:r>
        <w:rPr>
          <w:rFonts w:cs="Times New Roman"/>
        </w:rPr>
        <w:t>Finally</w:t>
      </w:r>
      <w:ins w:id="786" w:author="Luke Slemon" w:date="2020-05-18T13:54:00Z">
        <w:r w:rsidR="00AE2EC5">
          <w:rPr>
            <w:rFonts w:cs="Times New Roman"/>
          </w:rPr>
          <w:t>,</w:t>
        </w:r>
      </w:ins>
      <w:r>
        <w:rPr>
          <w:rFonts w:cs="Times New Roman"/>
        </w:rPr>
        <w:t xml:space="preserve"> an evaluation of these benchmark tests, the system implementation, and the project </w:t>
      </w:r>
      <w:proofErr w:type="gramStart"/>
      <w:r>
        <w:rPr>
          <w:rFonts w:cs="Times New Roman"/>
        </w:rPr>
        <w:t>as a whole will</w:t>
      </w:r>
      <w:proofErr w:type="gramEnd"/>
      <w:r>
        <w:rPr>
          <w:rFonts w:cs="Times New Roman"/>
        </w:rPr>
        <w:t xml:space="preserve"> outline what was successful, what failed, what caused these failures, and what could be done to overcome these failures in the future. </w:t>
      </w:r>
    </w:p>
    <w:p w14:paraId="77304FA0" w14:textId="1F1DDD0E" w:rsidR="008A78B3" w:rsidRDefault="00BA6305" w:rsidP="001916C2">
      <w:pPr>
        <w:pStyle w:val="Heading1"/>
        <w:pPrChange w:id="787" w:author="Luke Slemon" w:date="2020-05-19T14:29:00Z">
          <w:pPr>
            <w:pStyle w:val="Heading1"/>
          </w:pPr>
        </w:pPrChange>
      </w:pPr>
      <w:bookmarkStart w:id="788" w:name="_Toc40639078"/>
      <w:bookmarkStart w:id="789" w:name="_Toc40639079"/>
      <w:bookmarkEnd w:id="788"/>
      <w:commentRangeStart w:id="790"/>
      <w:commentRangeEnd w:id="790"/>
      <w:r>
        <w:rPr>
          <w:rStyle w:val="CommentReference"/>
        </w:rPr>
        <w:lastRenderedPageBreak/>
        <w:commentReference w:id="790"/>
      </w:r>
      <w:bookmarkStart w:id="791" w:name="_Toc40639080"/>
      <w:bookmarkStart w:id="792" w:name="_Toc40639081"/>
      <w:bookmarkStart w:id="793" w:name="_Toc40639082"/>
      <w:bookmarkStart w:id="794" w:name="_Toc40639083"/>
      <w:bookmarkEnd w:id="789"/>
      <w:bookmarkEnd w:id="791"/>
      <w:bookmarkEnd w:id="792"/>
      <w:bookmarkEnd w:id="793"/>
      <w:r w:rsidR="008A78B3" w:rsidRPr="00823CB7">
        <w:t>Background</w:t>
      </w:r>
      <w:bookmarkEnd w:id="794"/>
    </w:p>
    <w:p w14:paraId="47FE9CDB" w14:textId="458DA000" w:rsidR="00721603" w:rsidRDefault="00721603" w:rsidP="00842B80">
      <w:r>
        <w:t>This chapter outlines what Brain to Computer Interfaces are, how they work, and who are they typically designed for. The backbone of this project, the PYNQ framework</w:t>
      </w:r>
      <w:ins w:id="795" w:author="Luke Slemon" w:date="2020-05-19T18:05:00Z">
        <w:r w:rsidR="008A52D4">
          <w:t>,</w:t>
        </w:r>
      </w:ins>
      <w:r>
        <w:t xml:space="preserve"> will be heavily investigated in this chapter, what it is, how it works, how it can be integrated into the Brain to Computer Interface, and the benefits of using this system over any other FPGA based system. </w:t>
      </w:r>
    </w:p>
    <w:p w14:paraId="79143887" w14:textId="6F20F95F" w:rsidR="002D2263" w:rsidDel="003029DB" w:rsidRDefault="008A52D4" w:rsidP="003029DB">
      <w:pPr>
        <w:rPr>
          <w:del w:id="796" w:author="Luke Slemon" w:date="2020-05-19T18:09:00Z"/>
        </w:rPr>
        <w:pPrChange w:id="797" w:author="Luke Slemon" w:date="2020-05-19T18:09:00Z">
          <w:pPr/>
        </w:pPrChange>
      </w:pPr>
      <w:ins w:id="798" w:author="Luke Slemon" w:date="2020-05-19T18:06:00Z">
        <w:r>
          <w:t xml:space="preserve">Two very separate areas of engineering, </w:t>
        </w:r>
      </w:ins>
      <w:r w:rsidR="002D2263">
        <w:t xml:space="preserve">Brain to Computer Interfaces and Field Programmable Gate Arrays (FPGA) are </w:t>
      </w:r>
      <w:del w:id="799" w:author="Luke Slemon" w:date="2020-05-19T18:07:00Z">
        <w:r w:rsidR="002D2263" w:rsidDel="008A52D4">
          <w:delText xml:space="preserve">two very separate areas of engineering that are heavily </w:delText>
        </w:r>
      </w:del>
      <w:r w:rsidR="002D2263">
        <w:t>investigated in this project. Current projects involving Brain to Computer Interfaces are heavily research based, with more of an emphasis on understanding how the brain reacts to stimulus</w:t>
      </w:r>
      <w:r w:rsidR="00721603">
        <w:fldChar w:fldCharType="begin" w:fldLock="1"/>
      </w:r>
      <w:r w:rsidR="00721603">
        <w:instrText>ADDIN CSL_CITATION {"citationItems":[{"id":"ITEM-1","itemData":{"DOI":"10.5772/intechopen.75693","author":[{"dropping-particle":"","family":"Singla","given":"Rajesh","non-dropping-particle":"","parse-names":false,"suffix":""}],"container-title":"Evolving BCI Therapy - Engaging Brain State Dynamics","id":"ITEM-1","issued":{"date-parts":[["2018","10","17"]]},"publisher":"InTech","title":"SSVEP-Based BCIs","type":"chapter"},"uris":["http://www.mendeley.com/documents/?uuid=da65817d-6330-3183-a1e2-74e6b883108a"]}],"mendeley":{"formattedCitation":"[6]","plainTextFormattedCitation":"[6]","previouslyFormattedCitation":"[6]"},"properties":{"noteIndex":0},"schema":"https://github.com/citation-style-language/schema/raw/master/csl-citation.json"}</w:instrText>
      </w:r>
      <w:r w:rsidR="00721603">
        <w:fldChar w:fldCharType="separate"/>
      </w:r>
      <w:r w:rsidR="00721603" w:rsidRPr="00721603">
        <w:rPr>
          <w:noProof/>
        </w:rPr>
        <w:t>[6]</w:t>
      </w:r>
      <w:r w:rsidR="00721603">
        <w:fldChar w:fldCharType="end"/>
      </w:r>
      <w:r w:rsidR="00721603">
        <w:t xml:space="preserve"> or how the brain controls motor activity</w:t>
      </w:r>
      <w:r w:rsidR="00721603">
        <w:fldChar w:fldCharType="begin" w:fldLock="1"/>
      </w:r>
      <w:r w:rsidR="00721603">
        <w:instrText>ADDIN CSL_CITATION {"citationItems":[{"id":"ITEM-1","itemData":{"DOI":"10.14569/ijarai.2014.030702","ISSN":"21654050","abstract":"In this paper, we address a method for motor imagery feature extraction for brain computer interface (BCI). The wavelet coefficients were used to extract the features from the motor imagery EEG and the linear discriminant analysis was utilized to classify the pattern of left or right hand imagery movement and rest. The performance of the proposed method was evaluated using EEG data recorded by us, with 8 g.tec active electrodes by means of g.MOBIlab+ module. The maximum accuracy of classification is 91%.","author":[{"dropping-particle":"","family":"Aldea","given":"Roxana","non-dropping-particle":"","parse-names":false,"suffix":""},{"dropping-particle":"","family":"Fira","given":"Monica","non-dropping-particle":"","parse-names":false,"suffix":""}],"container-title":"International Journal of Advanced Research in Artificial Intelligence","id":"ITEM-1","issue":"7","issued":{"date-parts":[["2014"]]},"page":"5-9","title":"Classifications of Motor Imagery Tasks in Brain Computer Interface Using Linear Discriminant Analysis","type":"article-journal","volume":"3"},"uris":["http://www.mendeley.com/documents/?uuid=3924728a-0d87-4b3e-92cc-2dcb829c591a"]}],"mendeley":{"formattedCitation":"[7]","plainTextFormattedCitation":"[7]","previouslyFormattedCitation":"[7]"},"properties":{"noteIndex":0},"schema":"https://github.com/citation-style-language/schema/raw/master/csl-citation.json"}</w:instrText>
      </w:r>
      <w:r w:rsidR="00721603">
        <w:fldChar w:fldCharType="separate"/>
      </w:r>
      <w:r w:rsidR="00721603" w:rsidRPr="00721603">
        <w:rPr>
          <w:noProof/>
        </w:rPr>
        <w:t>[7]</w:t>
      </w:r>
      <w:r w:rsidR="00721603">
        <w:fldChar w:fldCharType="end"/>
      </w:r>
      <w:r w:rsidR="00721603">
        <w:t xml:space="preserve">. </w:t>
      </w:r>
      <w:ins w:id="800" w:author="Luke Slemon" w:date="2020-05-19T18:07:00Z">
        <w:r w:rsidR="003029DB">
          <w:t>The aim of this project is to focus primarily on the implementation of a Brain to Comput</w:t>
        </w:r>
      </w:ins>
      <w:ins w:id="801" w:author="Luke Slemon" w:date="2020-05-19T18:08:00Z">
        <w:r w:rsidR="003029DB">
          <w:t>er Interface</w:t>
        </w:r>
      </w:ins>
      <w:ins w:id="802" w:author="Luke Slemon" w:date="2020-05-19T18:09:00Z">
        <w:r w:rsidR="003029DB">
          <w:t xml:space="preserve"> using a Field Programmable Gate</w:t>
        </w:r>
      </w:ins>
      <w:ins w:id="803" w:author="Luke Slemon" w:date="2020-05-19T18:08:00Z">
        <w:r w:rsidR="003029DB">
          <w:t>, basing my understanding of how these systems operate on previous works.</w:t>
        </w:r>
      </w:ins>
      <w:del w:id="804" w:author="Luke Slemon" w:date="2020-05-19T18:09:00Z">
        <w:r w:rsidR="00721603" w:rsidDel="003029DB">
          <w:delText>The aim of this project was to focus more on having the Brain to Computer Interface as an application in this project instead of the main focus.</w:delText>
        </w:r>
      </w:del>
    </w:p>
    <w:p w14:paraId="1C50CAD5" w14:textId="77777777" w:rsidR="00823CB7" w:rsidRDefault="00823CB7" w:rsidP="003029DB">
      <w:pPr>
        <w:rPr>
          <w:rFonts w:cs="Times New Roman"/>
          <w:lang w:val="en-GB"/>
        </w:rPr>
        <w:pPrChange w:id="805" w:author="Luke Slemon" w:date="2020-05-19T18:09:00Z">
          <w:pPr>
            <w:pStyle w:val="ListParagraph"/>
            <w:ind w:left="360"/>
          </w:pPr>
        </w:pPrChange>
      </w:pPr>
    </w:p>
    <w:p w14:paraId="277D679A" w14:textId="5C6FCD9F" w:rsidR="000C79DA" w:rsidRDefault="000C79DA" w:rsidP="00081270">
      <w:pPr>
        <w:pStyle w:val="Image"/>
      </w:pPr>
      <w:r>
        <w:drawing>
          <wp:inline distT="0" distB="0" distL="0" distR="0" wp14:anchorId="34C8CE2A" wp14:editId="78C298E0">
            <wp:extent cx="5731510" cy="5141595"/>
            <wp:effectExtent l="0" t="0" r="254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 is a BCI.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141595"/>
                    </a:xfrm>
                    <a:prstGeom prst="rect">
                      <a:avLst/>
                    </a:prstGeom>
                  </pic:spPr>
                </pic:pic>
              </a:graphicData>
            </a:graphic>
          </wp:inline>
        </w:drawing>
      </w:r>
    </w:p>
    <w:p w14:paraId="48303D87" w14:textId="339E2902" w:rsidR="000C79DA" w:rsidRPr="000C79DA" w:rsidRDefault="000C79DA" w:rsidP="000C79DA">
      <w:pPr>
        <w:pStyle w:val="FigureAnnotation"/>
      </w:pPr>
      <w:r>
        <w:t>Figure</w:t>
      </w:r>
      <w:ins w:id="806" w:author="Luke Slemon" w:date="2020-05-18T14:04:00Z">
        <w:r w:rsidR="009B37A0">
          <w:t xml:space="preserve"> </w:t>
        </w:r>
      </w:ins>
      <w:r>
        <w:t>7.1 Brain to Computer Interface</w:t>
      </w:r>
      <w:r>
        <w:fldChar w:fldCharType="begin" w:fldLock="1"/>
      </w:r>
      <w:r>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fldChar w:fldCharType="separate"/>
      </w:r>
      <w:r w:rsidRPr="000C79DA">
        <w:rPr>
          <w:b w:val="0"/>
          <w:noProof/>
        </w:rPr>
        <w:t>[8]</w:t>
      </w:r>
      <w:r>
        <w:fldChar w:fldCharType="end"/>
      </w:r>
    </w:p>
    <w:p w14:paraId="2A4CEE40" w14:textId="2AC030D8" w:rsidR="003A030E" w:rsidRDefault="003A030E" w:rsidP="007B7670">
      <w:pPr>
        <w:pStyle w:val="Heading2"/>
      </w:pPr>
      <w:bookmarkStart w:id="807" w:name="_Toc40639084"/>
      <w:r>
        <w:t xml:space="preserve">Brain to Computer </w:t>
      </w:r>
      <w:r w:rsidRPr="00E55A53">
        <w:t>Interface</w:t>
      </w:r>
      <w:bookmarkEnd w:id="807"/>
    </w:p>
    <w:p w14:paraId="65AA6FF7" w14:textId="4228D5C8" w:rsidR="00982CB0" w:rsidRDefault="00073219" w:rsidP="00982CB0">
      <w:pPr>
        <w:pStyle w:val="TextSub2"/>
      </w:pPr>
      <w:r>
        <w:t>Brain to Computer Interfaces are control systems utilising the neurological activity recorded from EEG acquisition</w:t>
      </w:r>
      <w:r w:rsidR="000B5D1C">
        <w:t xml:space="preserve"> systems</w:t>
      </w:r>
      <w:ins w:id="808" w:author="Luke Slemon" w:date="2020-05-18T14:03:00Z">
        <w:r w:rsidR="009B37A0">
          <w:t xml:space="preserve"> as seen in Figure 7.1</w:t>
        </w:r>
      </w:ins>
      <w:r>
        <w:t xml:space="preserve">. </w:t>
      </w:r>
      <w:r w:rsidR="00823CB7" w:rsidRPr="00073219">
        <w:t xml:space="preserve">The recorded EEG signals </w:t>
      </w:r>
      <w:r w:rsidR="00823CB7" w:rsidRPr="00073219">
        <w:lastRenderedPageBreak/>
        <w:t xml:space="preserve">are </w:t>
      </w:r>
      <w:r w:rsidR="00410AC9">
        <w:t>processed in order to detect specific events which can be utilised for controlling a device</w:t>
      </w:r>
      <w:r w:rsidR="000C79DA">
        <w:t xml:space="preserve"> or application</w:t>
      </w:r>
      <w:r w:rsidR="00410AC9">
        <w:t>.</w:t>
      </w:r>
      <w:r w:rsidR="000C79DA">
        <w:t xml:space="preserve"> The acquisition of these signals can be non</w:t>
      </w:r>
      <w:ins w:id="809" w:author="Luke Slemon" w:date="2020-05-18T13:55:00Z">
        <w:r w:rsidR="00AE2EC5">
          <w:t>-</w:t>
        </w:r>
      </w:ins>
      <w:del w:id="810" w:author="Luke Slemon" w:date="2020-05-18T13:55:00Z">
        <w:r w:rsidR="000C79DA" w:rsidDel="00AE2EC5">
          <w:delText xml:space="preserve"> </w:delText>
        </w:r>
      </w:del>
      <w:r w:rsidR="000C79DA">
        <w:t xml:space="preserve">invasive with electrodes worn on the head, partially invasive where the electrodes are implanted on the surface of the </w:t>
      </w:r>
      <w:r w:rsidR="00925F05">
        <w:t>brain</w:t>
      </w:r>
      <w:r w:rsidR="000C79DA">
        <w:t>, or invasive where the electrodes are embedded within the brain tissue. The more invasive the electrodes, the more accurate the signals, but the higher the risk of scar tissue and further health complications</w:t>
      </w:r>
      <w:r w:rsidR="000C79DA">
        <w:fldChar w:fldCharType="begin" w:fldLock="1"/>
      </w:r>
      <w:r w:rsidR="000C79DA">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rsidR="000C79DA">
        <w:fldChar w:fldCharType="separate"/>
      </w:r>
      <w:r w:rsidR="000C79DA" w:rsidRPr="000C79DA">
        <w:rPr>
          <w:noProof/>
        </w:rPr>
        <w:t>[8]</w:t>
      </w:r>
      <w:r w:rsidR="000C79DA">
        <w:fldChar w:fldCharType="end"/>
      </w:r>
      <w:r w:rsidR="000C79DA">
        <w:t>. Typically, acquisition of EEG signals is non-invasively performed by wearing a cap with electrodes, which is much safer than the alternatives, but there are restrictions with regards to bandwidth and signal clarity. The bone, skin and hair can act as natural impedances against the recorded signal data</w:t>
      </w:r>
      <w:r w:rsidR="000C79DA">
        <w:fldChar w:fldCharType="begin" w:fldLock="1"/>
      </w:r>
      <w:r w:rsidR="00A93875">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rsidR="000C79DA">
        <w:fldChar w:fldCharType="separate"/>
      </w:r>
      <w:r w:rsidR="000C79DA" w:rsidRPr="000C79DA">
        <w:rPr>
          <w:noProof/>
        </w:rPr>
        <w:t>[8]</w:t>
      </w:r>
      <w:r w:rsidR="000C79DA">
        <w:fldChar w:fldCharType="end"/>
      </w:r>
      <w:r w:rsidR="000C79DA">
        <w:t>.</w:t>
      </w:r>
    </w:p>
    <w:p w14:paraId="40CD9D6F" w14:textId="276B7FBB" w:rsidR="00982CB0" w:rsidRDefault="00982CB0" w:rsidP="00982CB0">
      <w:pPr>
        <w:pStyle w:val="TextSub2"/>
      </w:pPr>
      <w:r>
        <w:t xml:space="preserve">All recorded signals will contain noise that needs to be removed from the signal </w:t>
      </w:r>
      <w:r w:rsidR="00A93875">
        <w:t>using varying techniques such as temporal filtering, where any frequencies above 30Hz are removed</w:t>
      </w:r>
      <w:r w:rsidR="00A93875">
        <w:fldChar w:fldCharType="begin" w:fldLock="1"/>
      </w:r>
      <w:r w:rsidR="00A93875">
        <w:instrText>ADDIN CSL_CITATION {"citationItems":[{"id":"ITEM-1","itemData":{"DOI":"10.5772/7032","author":[{"dropping-particle":"","family":"Al-ani","given":"Tarik","non-dropping-particle":"","parse-names":false,"suffix":""},{"dropping-particle":"","family":"Tr","given":"Dalila","non-dropping-particle":"","parse-names":false,"suffix":""}],"container-title":"Intelligent and Biosensors","id":"ITEM-1","issued":{"date-parts":[["2010","1","1"]]},"publisher":"InTech","title":"Signal Processing and Classification Approaches for Brain-Computer Interface","type":"chapter"},"uris":["http://www.mendeley.com/documents/?uuid=829a19f2-21ef-3443-868f-d4ed80966b02"]}],"mendeley":{"formattedCitation":"[9]","plainTextFormattedCitation":"[9]","previouslyFormattedCitation":"[9]"},"properties":{"noteIndex":0},"schema":"https://github.com/citation-style-language/schema/raw/master/csl-citation.json"}</w:instrText>
      </w:r>
      <w:r w:rsidR="00A93875">
        <w:fldChar w:fldCharType="separate"/>
      </w:r>
      <w:r w:rsidR="00A93875" w:rsidRPr="00A93875">
        <w:rPr>
          <w:noProof/>
        </w:rPr>
        <w:t>[9]</w:t>
      </w:r>
      <w:r w:rsidR="00A93875">
        <w:fldChar w:fldCharType="end"/>
      </w:r>
      <w:r w:rsidR="00A93875">
        <w:t>. Relevant neural information for use in Brain to Computer Interfaces are found in lower frequencies</w:t>
      </w:r>
      <w:ins w:id="811" w:author="Luke Slemon" w:date="2020-05-19T18:35:00Z">
        <w:r w:rsidR="00E24817">
          <w:t xml:space="preserve"> bands typically below 30Hz</w:t>
        </w:r>
      </w:ins>
      <w:r w:rsidR="00A93875">
        <w:t>.</w:t>
      </w:r>
    </w:p>
    <w:p w14:paraId="2242DB26" w14:textId="24D7E197" w:rsidR="00A93875" w:rsidRDefault="00A93875" w:rsidP="00982CB0">
      <w:pPr>
        <w:pStyle w:val="TextSub2"/>
      </w:pPr>
      <w:r>
        <w:t>Post filtering, the signal is clearer for extracting signal characteristics which should help distinguish certain events in the brain from one another. Characteristics such as power within a specific frequency band, time triggered EEG amplitudes, or  firing rates of particular cortical neurons</w:t>
      </w:r>
      <w:r>
        <w:fldChar w:fldCharType="begin" w:fldLock="1"/>
      </w:r>
      <w:r w:rsidR="00925F05">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fldChar w:fldCharType="separate"/>
      </w:r>
      <w:r w:rsidRPr="00A93875">
        <w:rPr>
          <w:noProof/>
        </w:rPr>
        <w:t>[8]</w:t>
      </w:r>
      <w:r>
        <w:fldChar w:fldCharType="end"/>
      </w:r>
      <w:r w:rsidR="00925F05">
        <w:t xml:space="preserve"> can be extracted and used to classify user intent</w:t>
      </w:r>
      <w:r>
        <w:t xml:space="preserve">. Correlating these signal characteristics with user intent can </w:t>
      </w:r>
      <w:r w:rsidR="002D6763">
        <w:t xml:space="preserve">then help with determining if the occurrence of these events is caused by user actions, or if they are spontaneous. </w:t>
      </w:r>
    </w:p>
    <w:p w14:paraId="797F1137" w14:textId="49FC1C3F" w:rsidR="002D6763" w:rsidRDefault="002D6763" w:rsidP="00982CB0">
      <w:pPr>
        <w:pStyle w:val="TextSub2"/>
      </w:pPr>
      <w:r>
        <w:t>These extracted features can be represented in a compact form (a vector) and they can be fed to classifiers which should decide which class this collection of features belong to. Once these features are classified, then an output can be generated which corresponds to th</w:t>
      </w:r>
      <w:ins w:id="812" w:author="Luke Slemon" w:date="2020-05-19T18:38:00Z">
        <w:r w:rsidR="00E24817">
          <w:t>e particular</w:t>
        </w:r>
      </w:ins>
      <w:del w:id="813" w:author="Luke Slemon" w:date="2020-05-19T18:38:00Z">
        <w:r w:rsidDel="00E24817">
          <w:delText>is</w:delText>
        </w:r>
      </w:del>
      <w:r>
        <w:t xml:space="preserve"> class</w:t>
      </w:r>
      <w:ins w:id="814" w:author="Luke Slemon" w:date="2020-05-19T18:39:00Z">
        <w:r w:rsidR="00E24817">
          <w:t>ification</w:t>
        </w:r>
      </w:ins>
      <w:r>
        <w:t xml:space="preserve">. </w:t>
      </w:r>
    </w:p>
    <w:p w14:paraId="1645C93E" w14:textId="3400B854" w:rsidR="002D6763" w:rsidRDefault="002D6763" w:rsidP="00925F05">
      <w:pPr>
        <w:pStyle w:val="TextSub2"/>
      </w:pPr>
      <w:r>
        <w:t>An example of a Brain to Computer Interface is a P300 speller where</w:t>
      </w:r>
      <w:r w:rsidR="00410AC9">
        <w:t xml:space="preserve"> a subject </w:t>
      </w:r>
      <w:r>
        <w:t xml:space="preserve">is </w:t>
      </w:r>
      <w:r w:rsidR="00410AC9">
        <w:t xml:space="preserve">presented with </w:t>
      </w:r>
      <w:r w:rsidR="00A17017">
        <w:t>a matrix of alphanumeric characters as seen in Figure 7.</w:t>
      </w:r>
      <w:r w:rsidR="000C79DA">
        <w:t>2</w:t>
      </w:r>
      <w:r w:rsidR="00A17017">
        <w:t>. Each letter will be highlighted individually one after another. When the letter the subject wants is highlighted, they make a conscious decision to choose that letter. By consciously choosing/focusing</w:t>
      </w:r>
      <w:r w:rsidR="004D7554">
        <w:t xml:space="preserve"> on</w:t>
      </w:r>
      <w:r w:rsidR="00A17017">
        <w:t xml:space="preserve"> a letter, a P300 Event Related Potential (ERP) will be </w:t>
      </w:r>
      <w:del w:id="815" w:author="Luke Slemon" w:date="2020-05-19T18:39:00Z">
        <w:r w:rsidR="00A17017" w:rsidDel="00E24817">
          <w:delText xml:space="preserve">elicited </w:delText>
        </w:r>
      </w:del>
      <w:ins w:id="816" w:author="Luke Slemon" w:date="2020-05-19T18:39:00Z">
        <w:r w:rsidR="00E24817">
          <w:t>evoked</w:t>
        </w:r>
        <w:r w:rsidR="00E24817">
          <w:t xml:space="preserve"> </w:t>
        </w:r>
      </w:ins>
      <w:r w:rsidR="00A17017">
        <w:t>in the brain. This event occurs as a positive</w:t>
      </w:r>
      <w:r w:rsidR="004D7554">
        <w:t xml:space="preserve"> peak</w:t>
      </w:r>
      <w:r w:rsidR="00A17017">
        <w:t xml:space="preserve"> roughly 300ms after a rare event</w:t>
      </w:r>
      <w:r w:rsidR="00925F05">
        <w:t xml:space="preserve">/ stimulus </w:t>
      </w:r>
      <w:r w:rsidR="00A17017">
        <w:t>(hence the name P300</w:t>
      </w:r>
      <w:r>
        <w:t>)</w:t>
      </w:r>
      <w:r w:rsidR="00A17017">
        <w:t xml:space="preserve"> </w:t>
      </w:r>
      <w:r w:rsidR="00A17017">
        <w:fldChar w:fldCharType="begin" w:fldLock="1"/>
      </w:r>
      <w:r w:rsidR="00A93875">
        <w:instrText>ADDIN CSL_CITATION {"citationItems":[{"id":"ITEM-1","itemData":{"DOI":"10.1371/journal.pone.0093045","ISSN":"19326203","abstract":"A P300-based brain-computer interface (BCI) enables a wide range of people to control devices that improve their quality of life. Ensemble classifiers with naive partitioning were recently applied to the P300-based BCI and these classification performances were assessed. However, they were usually trained on a large amount of training data (e.g., 15300). In this study, we evaluated ensemble linear discriminant analysis (LDA) classifiers with a newly proposed overlapped partitioning method using 900 training data. In addition, the classification performances of the ensemble classifier with naive partitioning and a single LDA classifier were compared. One of three conditions for dimension reduction was applied: the stepwise method, principal component analysis (PCA), or none. The results show that an ensemble stepwise LDA (SWLDA) classifier with overlapped partitioning achieved a better performance than the commonly used single SWLDA classifier and an ensemble SWLDA classifier with naive partitioning. This result implies that the performance of the SWLDA is improved by overlapped partitioning and the ensemble classifier with overlapped partitioning requires less training data than that with naive partitioning. This study contributes towards reducing the required amount of training data and achieving better classification performance. © 2014 Onishi, Natsume.","author":[{"dropping-particle":"","family":"Onishi","given":"Akinari","non-dropping-particle":"","parse-names":false,"suffix":""},{"dropping-particle":"","family":"Natsume","given":"Kiyohisa","non-dropping-particle":"","parse-names":false,"suffix":""}],"container-title":"PLoS ONE","id":"ITEM-1","issue":"4","issued":{"date-parts":[["2014"]]},"title":"Overlapped partitioning for ensemble classifiers of P300-based brain-computer interfaces","type":"article-journal","volume":"9"},"uris":["http://www.mendeley.com/documents/?uuid=658f2a11-e9da-4da3-9ec4-a0a98122c50d"]}],"mendeley":{"formattedCitation":"[10]","plainTextFormattedCitation":"[10]","previouslyFormattedCitation":"[10]"},"properties":{"noteIndex":0},"schema":"https://github.com/citation-style-language/schema/raw/master/csl-citation.json"}</w:instrText>
      </w:r>
      <w:r w:rsidR="00A17017">
        <w:fldChar w:fldCharType="separate"/>
      </w:r>
      <w:r w:rsidR="00A93875" w:rsidRPr="00A93875">
        <w:rPr>
          <w:noProof/>
        </w:rPr>
        <w:t>[10]</w:t>
      </w:r>
      <w:r w:rsidR="00A17017">
        <w:fldChar w:fldCharType="end"/>
      </w:r>
      <w:r w:rsidR="00A17017">
        <w:t>, the rare event being the subject choosing to focus on a particular letter when it is highlighted.</w:t>
      </w:r>
      <w:r w:rsidR="004D7554">
        <w:br/>
        <w:t>In order to detect these inflections in the EEG</w:t>
      </w:r>
      <w:r>
        <w:t xml:space="preserve">, all Muscle artefacts, Eye Artefacts, and temporal noise caused by surrounding neural activity is filtered out to ensure the P300 can be clearly detected. </w:t>
      </w:r>
      <w:r>
        <w:br/>
        <w:t xml:space="preserve">Feature extraction will then involve </w:t>
      </w:r>
      <w:r w:rsidR="00525C08">
        <w:t>using signal characteristics such as a time triggered EEG amplitude 300ms after the stimulus is presented. By comparing the EEG signal frames 300ms after a stimulus is presented against other frames of the signal, and against the presence of other stimuli, a P300 event could be detected</w:t>
      </w:r>
      <w:r w:rsidR="00925F05">
        <w:t xml:space="preserve"> and the user’s intent to select a letter can be decoded</w:t>
      </w:r>
      <w:r w:rsidR="00525C08">
        <w:t xml:space="preserve">. </w:t>
      </w:r>
    </w:p>
    <w:p w14:paraId="65E5D09B" w14:textId="77777777" w:rsidR="00525C08" w:rsidRDefault="00525C08" w:rsidP="00081270">
      <w:pPr>
        <w:pStyle w:val="Image"/>
        <w:rPr>
          <w:lang w:val="en-GB"/>
        </w:rPr>
      </w:pPr>
      <w:r>
        <w:rPr>
          <w:lang w:val="en-GB"/>
        </w:rPr>
        <w:lastRenderedPageBreak/>
        <w:drawing>
          <wp:inline distT="0" distB="0" distL="0" distR="0" wp14:anchorId="33A6981C" wp14:editId="19262B23">
            <wp:extent cx="5698515" cy="3422809"/>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tec_p300_speller.png"/>
                    <pic:cNvPicPr/>
                  </pic:nvPicPr>
                  <pic:blipFill>
                    <a:blip r:embed="rId17">
                      <a:extLst>
                        <a:ext uri="{28A0092B-C50C-407E-A947-70E740481C1C}">
                          <a14:useLocalDpi xmlns:a14="http://schemas.microsoft.com/office/drawing/2010/main" val="0"/>
                        </a:ext>
                      </a:extLst>
                    </a:blip>
                    <a:stretch>
                      <a:fillRect/>
                    </a:stretch>
                  </pic:blipFill>
                  <pic:spPr>
                    <a:xfrm>
                      <a:off x="0" y="0"/>
                      <a:ext cx="5698515" cy="3422809"/>
                    </a:xfrm>
                    <a:prstGeom prst="rect">
                      <a:avLst/>
                    </a:prstGeom>
                  </pic:spPr>
                </pic:pic>
              </a:graphicData>
            </a:graphic>
          </wp:inline>
        </w:drawing>
      </w:r>
    </w:p>
    <w:p w14:paraId="24121CC1" w14:textId="6851A3B2" w:rsidR="00525C08" w:rsidRDefault="00525C08" w:rsidP="00B66D24">
      <w:pPr>
        <w:pStyle w:val="FigureAnnotation"/>
      </w:pPr>
      <w:r>
        <w:t>Figure 7.2. P300 based Brain to Computer Interface</w:t>
      </w:r>
      <w:r>
        <w:fldChar w:fldCharType="begin" w:fldLock="1"/>
      </w:r>
      <w:r>
        <w:instrText>ADDIN CSL_CITATION {"citationItems":[{"id":"ITEM-1","itemData":{"DOI":"10.1371/journal.pone.0093045","ISSN":"19326203","abstract":"A P300-based brain-computer interface (BCI) enables a wide range of people to control devices that improve their quality of life. Ensemble classifiers with naive partitioning were recently applied to the P300-based BCI and these classification performances were assessed. However, they were usually trained on a large amount of training data (e.g., 15300). In this study, we evaluated ensemble linear discriminant analysis (LDA) classifiers with a newly proposed overlapped partitioning method using 900 training data. In addition, the classification performances of the ensemble classifier with naive partitioning and a single LDA classifier were compared. One of three conditions for dimension reduction was applied: the stepwise method, principal component analysis (PCA), or none. The results show that an ensemble stepwise LDA (SWLDA) classifier with overlapped partitioning achieved a better performance than the commonly used single SWLDA classifier and an ensemble SWLDA classifier with naive partitioning. This result implies that the performance of the SWLDA is improved by overlapped partitioning and the ensemble classifier with overlapped partitioning requires less training data than that with naive partitioning. This study contributes towards reducing the required amount of training data and achieving better classification performance. © 2014 Onishi, Natsume.","author":[{"dropping-particle":"","family":"Onishi","given":"Akinari","non-dropping-particle":"","parse-names":false,"suffix":""},{"dropping-particle":"","family":"Natsume","given":"Kiyohisa","non-dropping-particle":"","parse-names":false,"suffix":""}],"container-title":"PLoS ONE","id":"ITEM-1","issue":"4","issued":{"date-parts":[["2014"]]},"title":"Overlapped partitioning for ensemble classifiers of P300-based brain-computer interfaces","type":"article-journal","volume":"9"},"uris":["http://www.mendeley.com/documents/?uuid=658f2a11-e9da-4da3-9ec4-a0a98122c50d"]}],"mendeley":{"formattedCitation":"[10]","plainTextFormattedCitation":"[10]","previouslyFormattedCitation":"[10]"},"properties":{"noteIndex":0},"schema":"https://github.com/citation-style-language/schema/raw/master/csl-citation.json"}</w:instrText>
      </w:r>
      <w:r>
        <w:fldChar w:fldCharType="separate"/>
      </w:r>
      <w:r w:rsidRPr="00A93875">
        <w:rPr>
          <w:b w:val="0"/>
          <w:noProof/>
        </w:rPr>
        <w:t>[10]</w:t>
      </w:r>
      <w:r>
        <w:fldChar w:fldCharType="end"/>
      </w:r>
    </w:p>
    <w:p w14:paraId="5F10C661" w14:textId="588C9BF9" w:rsidR="00525C08" w:rsidRDefault="00525C08" w:rsidP="00525C08">
      <w:pPr>
        <w:pStyle w:val="TextSub2"/>
      </w:pPr>
      <w:r>
        <w:t>The P300 Brain to Computer Interface is just an example of how these systems work. There are numerous other paradigms used in previous works to demonstrate the power of these systems and outline how useful these systems can be in helping those who are unfortunate enough to suffer a serious neurological disease or have the misfortune of losing a limb. Brain to Computer Interfaces have the capacity to gift those people with a higher quality of life.</w:t>
      </w:r>
    </w:p>
    <w:p w14:paraId="0C05AA54" w14:textId="6460EBD7" w:rsidR="000C79DA" w:rsidRPr="00046017" w:rsidRDefault="00525C08" w:rsidP="00B21D00">
      <w:pPr>
        <w:pStyle w:val="TextSub2"/>
      </w:pPr>
      <w:r>
        <w:t xml:space="preserve">One such paradigm which has its benefits as being one of the </w:t>
      </w:r>
      <w:del w:id="817" w:author="Luke Slemon" w:date="2020-05-18T13:55:00Z">
        <w:r w:rsidDel="00AE2EC5">
          <w:delText xml:space="preserve">more </w:delText>
        </w:r>
      </w:del>
      <w:r>
        <w:t>simple systems to implement is a Brain to Computer Interface which monitors the Subject’s Occipital Cortex (Visual Cortex of the brain) for Steady State Visually Evoked Potentials.</w:t>
      </w:r>
    </w:p>
    <w:p w14:paraId="5F80A18E" w14:textId="2191A965" w:rsidR="000B5D1C" w:rsidRDefault="000B5D1C" w:rsidP="007B7670">
      <w:pPr>
        <w:pStyle w:val="Heading3"/>
      </w:pPr>
      <w:bookmarkStart w:id="818" w:name="_Toc40639085"/>
      <w:r>
        <w:t>Steady State Visually Evoked Potentials</w:t>
      </w:r>
      <w:r w:rsidR="00CA1E74">
        <w:t xml:space="preserve"> (SSVEP)</w:t>
      </w:r>
      <w:bookmarkEnd w:id="818"/>
    </w:p>
    <w:p w14:paraId="1294BF4A" w14:textId="7B2ED362" w:rsidR="00925F05" w:rsidRDefault="00CA1E74" w:rsidP="00AE2EC5">
      <w:pPr>
        <w:pStyle w:val="TextSub3"/>
      </w:pPr>
      <w:r>
        <w:t>Steady State Visually Evoked Potentials are oscillatory electrical responses detected in the occipital and parietal cortexes of the brain</w:t>
      </w:r>
      <w:r w:rsidR="007D4FB6">
        <w:fldChar w:fldCharType="begin" w:fldLock="1"/>
      </w:r>
      <w:r w:rsidR="007D4FB6">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7D4FB6">
        <w:fldChar w:fldCharType="separate"/>
      </w:r>
      <w:r w:rsidR="007D4FB6" w:rsidRPr="007D4FB6">
        <w:rPr>
          <w:noProof/>
        </w:rPr>
        <w:t>[4]</w:t>
      </w:r>
      <w:r w:rsidR="007D4FB6">
        <w:fldChar w:fldCharType="end"/>
      </w:r>
      <w:r>
        <w:t xml:space="preserve">. These </w:t>
      </w:r>
      <w:r w:rsidR="007D4FB6">
        <w:t xml:space="preserve">potentials are elicited </w:t>
      </w:r>
      <w:ins w:id="819" w:author="Luke Slemon" w:date="2020-05-19T18:39:00Z">
        <w:r w:rsidR="00E24817">
          <w:t>in</w:t>
        </w:r>
      </w:ins>
      <w:del w:id="820" w:author="Luke Slemon" w:date="2020-05-19T18:39:00Z">
        <w:r w:rsidR="007D4FB6" w:rsidDel="00E24817">
          <w:delText>with</w:delText>
        </w:r>
      </w:del>
      <w:r w:rsidR="007D4FB6">
        <w:t xml:space="preserve"> response to a subject focusing on a stimulus flashing at a </w:t>
      </w:r>
      <w:proofErr w:type="gramStart"/>
      <w:r w:rsidR="007D4FB6">
        <w:t>particular frequency</w:t>
      </w:r>
      <w:proofErr w:type="gramEnd"/>
      <w:r w:rsidR="007D4FB6">
        <w:t>. While focusing on these flashing stimuli, the electrical activity in the occipital and parietal cortexes will begin to resonate at these flashing frequencies and their harmonics</w:t>
      </w:r>
      <w:r w:rsidR="007D4FB6">
        <w:fldChar w:fldCharType="begin" w:fldLock="1"/>
      </w:r>
      <w:r w:rsidR="0058058A">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7D4FB6">
        <w:fldChar w:fldCharType="separate"/>
      </w:r>
      <w:r w:rsidR="007D4FB6" w:rsidRPr="007D4FB6">
        <w:rPr>
          <w:noProof/>
        </w:rPr>
        <w:t>[4]</w:t>
      </w:r>
      <w:r w:rsidR="007D4FB6">
        <w:fldChar w:fldCharType="end"/>
      </w:r>
      <w:r w:rsidR="007D4FB6">
        <w:t>.</w:t>
      </w:r>
    </w:p>
    <w:p w14:paraId="77ED5B80" w14:textId="55C3A5DB" w:rsidR="00BB4AC8" w:rsidRDefault="00BB4AC8" w:rsidP="00AE2EC5">
      <w:pPr>
        <w:pStyle w:val="TextSub3"/>
      </w:pPr>
      <w:r>
        <w:t>In the context of Brain to Computer Interfaces, each flashing stimulus could be asso</w:t>
      </w:r>
      <w:r w:rsidR="0058058A">
        <w:t xml:space="preserve">ciated with a specific task, message, or instruction. These systems could allow someone with severe cerebral palsy to navigate around their home by focusing on a single flashing symbol in order to select which room they wish to travel to as seen in Figure 7.3. </w:t>
      </w:r>
    </w:p>
    <w:p w14:paraId="26AAADE6" w14:textId="77777777" w:rsidR="00E23252" w:rsidRDefault="00E23252">
      <w:pPr>
        <w:pStyle w:val="Image"/>
        <w:pPrChange w:id="821" w:author="Luke Slemon" w:date="2020-05-16T17:44:00Z">
          <w:pPr>
            <w:pStyle w:val="TextSub2"/>
            <w:jc w:val="center"/>
          </w:pPr>
        </w:pPrChange>
      </w:pPr>
      <w:r>
        <w:lastRenderedPageBreak/>
        <w:drawing>
          <wp:inline distT="0" distB="0" distL="0" distR="0" wp14:anchorId="6E642085" wp14:editId="4865F8FB">
            <wp:extent cx="5104765" cy="3835250"/>
            <wp:effectExtent l="0" t="0" r="63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SVEP HOME NAVIGATION.PNG"/>
                    <pic:cNvPicPr/>
                  </pic:nvPicPr>
                  <pic:blipFill rotWithShape="1">
                    <a:blip r:embed="rId18">
                      <a:extLst>
                        <a:ext uri="{28A0092B-C50C-407E-A947-70E740481C1C}">
                          <a14:useLocalDpi xmlns:a14="http://schemas.microsoft.com/office/drawing/2010/main" val="0"/>
                        </a:ext>
                      </a:extLst>
                    </a:blip>
                    <a:srcRect b="1112"/>
                    <a:stretch/>
                  </pic:blipFill>
                  <pic:spPr bwMode="auto">
                    <a:xfrm>
                      <a:off x="0" y="0"/>
                      <a:ext cx="5110202" cy="3839335"/>
                    </a:xfrm>
                    <a:prstGeom prst="rect">
                      <a:avLst/>
                    </a:prstGeom>
                    <a:ln>
                      <a:noFill/>
                    </a:ln>
                    <a:extLst>
                      <a:ext uri="{53640926-AAD7-44D8-BBD7-CCE9431645EC}">
                        <a14:shadowObscured xmlns:a14="http://schemas.microsoft.com/office/drawing/2010/main"/>
                      </a:ext>
                    </a:extLst>
                  </pic:spPr>
                </pic:pic>
              </a:graphicData>
            </a:graphic>
          </wp:inline>
        </w:drawing>
      </w:r>
    </w:p>
    <w:p w14:paraId="4DBEAAC9" w14:textId="465A5309" w:rsidR="00E23252" w:rsidRDefault="00E23252">
      <w:pPr>
        <w:pStyle w:val="FigureAnnotation"/>
        <w:pPrChange w:id="822" w:author="Luke Slemon" w:date="2020-05-16T17:45:00Z">
          <w:pPr>
            <w:pStyle w:val="TextSub2"/>
          </w:pPr>
        </w:pPrChange>
      </w:pPr>
      <w:r>
        <w:t>Figure 7.3 Panel of Stimuli where each flashing stripe is associated with a room</w:t>
      </w:r>
      <w:ins w:id="823" w:author="Luke Slemon" w:date="2020-05-19T18:40:00Z">
        <w:r w:rsidR="00E24817" w:rsidDel="00E24817">
          <w:t xml:space="preserve"> </w:t>
        </w:r>
      </w:ins>
      <w:del w:id="824" w:author="Luke Slemon" w:date="2020-05-19T18:40:00Z">
        <w:r w:rsidDel="00E24817">
          <w:delText xml:space="preserve"> the navigate to</w:delText>
        </w:r>
      </w:del>
      <w:r>
        <w:fldChar w:fldCharType="begin" w:fldLock="1"/>
      </w:r>
      <w:r>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fldChar w:fldCharType="separate"/>
      </w:r>
      <w:r w:rsidRPr="0058058A">
        <w:rPr>
          <w:b w:val="0"/>
          <w:noProof/>
        </w:rPr>
        <w:t>[1]</w:t>
      </w:r>
      <w:r>
        <w:fldChar w:fldCharType="end"/>
      </w:r>
      <w:r>
        <w:t>.</w:t>
      </w:r>
    </w:p>
    <w:p w14:paraId="6B473508" w14:textId="6FB781D3" w:rsidR="001C1B40" w:rsidRDefault="001C1B40">
      <w:pPr>
        <w:pStyle w:val="TextSub3"/>
        <w:pPrChange w:id="825" w:author="Luke Slemon" w:date="2020-04-24T14:42:00Z">
          <w:pPr>
            <w:pStyle w:val="TextSub2"/>
          </w:pPr>
        </w:pPrChange>
      </w:pPr>
      <w:r>
        <w:t xml:space="preserve">Steady State Visually Evoked Potentials are credited with having the </w:t>
      </w:r>
      <w:del w:id="826" w:author="Luke Slemon" w:date="2020-05-19T18:40:00Z">
        <w:r w:rsidDel="00E24817">
          <w:delText>lowes</w:delText>
        </w:r>
        <w:r w:rsidR="00D33FC3" w:rsidDel="00E24817">
          <w:delText xml:space="preserve">t </w:delText>
        </w:r>
      </w:del>
      <w:ins w:id="827" w:author="Luke Slemon" w:date="2020-05-19T18:40:00Z">
        <w:r w:rsidR="00E24817">
          <w:t>fastest</w:t>
        </w:r>
        <w:r w:rsidR="00E24817">
          <w:t xml:space="preserve"> </w:t>
        </w:r>
      </w:ins>
      <w:r w:rsidR="00D33FC3">
        <w:t>Information Transfer Rates with roughly 101</w:t>
      </w:r>
      <w:r w:rsidR="00A61D95">
        <w:t>.66 bits/min</w:t>
      </w:r>
      <w:r w:rsidR="00A61D95">
        <w:fldChar w:fldCharType="begin" w:fldLock="1"/>
      </w:r>
      <w:r w:rsidR="00A61D95">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sidR="00A61D95">
        <w:fldChar w:fldCharType="separate"/>
      </w:r>
      <w:r w:rsidR="00A61D95" w:rsidRPr="00A61D95">
        <w:rPr>
          <w:noProof/>
        </w:rPr>
        <w:t>[1]</w:t>
      </w:r>
      <w:r w:rsidR="00A61D95">
        <w:fldChar w:fldCharType="end"/>
      </w:r>
      <w:r w:rsidR="00A61D95">
        <w:t xml:space="preserve"> versus the P300’s Information Transfer rate of 50.61 bits/min</w:t>
      </w:r>
      <w:r w:rsidR="00A61D95">
        <w:fldChar w:fldCharType="begin" w:fldLock="1"/>
      </w:r>
      <w:r w:rsidR="00A61D95">
        <w:instrText>ADDIN CSL_CITATION {"citationItems":[{"id":"ITEM-1","itemData":{"DOI":"10.1109/TNSRE.2007.912816","ISSN":"15344320","abstract":"The P300 component of an event related potential is widely used in conjunction with brain-computer interfaces (BCIs) to translate the subjects intent by mere thoughts into commands to control artificial devices. A well known application is the spelling of words while selection of the letters is carried out by focusing attention to the target letter. In this paper, we present a P300-based online BCI which reaches very competitive performance in terms of information transfer rates. In addition, we propose an online method that optimizes information transfer rates and/or accuracies. This is achieved by an algorithm which dynamically limits the number of subtrial presentations, according to the subject's current online performance in real-time. We present results of two studies based on 19 different healthy subjects in total who participated in our experiments (seven subjects in the first and 12 subjects in the second one). In the first, study peak information transfer rates up to 92 bits/min with an accuracy of 100% were achieved by one subject with a mean of 32 bits/min at about 80% accuracy. The second experiment employed a dynamic classifier which enables the user to optimize bitrates and/or accuracies by limiting the number of subtrial presentations according to the current online performance of the subject. At the fastest setting, mean information transfer rates could be improved to 50.61 bits/min (i.e., 13.13 symbols/min). The most accurate results with 87.5% accuracy showed a transfer rate of 29.35 bits/min. © 2006 IEEE.","author":[{"dropping-particle":"","family":"Lenhardt","given":"Alexander","non-dropping-particle":"","parse-names":false,"suffix":""},{"dropping-particle":"","family":"Kaper","given":"Matthias","non-dropping-particle":"","parse-names":false,"suffix":""},{"dropping-particle":"","family":"Ritter","given":"Helge J.","non-dropping-particle":"","parse-names":false,"suffix":""}],"container-title":"IEEE Transactions on Neural Systems and Rehabilitation Engineering","id":"ITEM-1","issue":"2","issued":{"date-parts":[["2008","4"]]},"page":"121-130","title":"An adaptive P300-based online brain-computer interface","type":"article-journal","volume":"16"},"uris":["http://www.mendeley.com/documents/?uuid=11d67962-36a7-37bc-8ee6-d452e37b6350"]}],"mendeley":{"formattedCitation":"[11]","plainTextFormattedCitation":"[11]","previouslyFormattedCitation":"[11]"},"properties":{"noteIndex":0},"schema":"https://github.com/citation-style-language/schema/raw/master/csl-citation.json"}</w:instrText>
      </w:r>
      <w:r w:rsidR="00A61D95">
        <w:fldChar w:fldCharType="separate"/>
      </w:r>
      <w:r w:rsidR="00A61D95" w:rsidRPr="00A61D95">
        <w:rPr>
          <w:noProof/>
        </w:rPr>
        <w:t>[11]</w:t>
      </w:r>
      <w:r w:rsidR="00A61D95">
        <w:fldChar w:fldCharType="end"/>
      </w:r>
      <w:r w:rsidR="00A61D95">
        <w:t>. Information Transfer Rate (ITR) is an evaluation method for measuring the performance of a Brain to Computer Interface</w:t>
      </w:r>
      <w:r w:rsidR="00A61D95">
        <w:fldChar w:fldCharType="begin" w:fldLock="1"/>
      </w:r>
      <w:r w:rsidR="00E23252">
        <w:instrText>ADDIN CSL_CITATION {"citationItems":[{"id":"ITEM-1","itemData":{"DOI":"10.1038/s41598-018-24008-8","ISSN":"20452322","abstract":"Visual evoked potential-based brain-computer interfaces (BCIs) have been widely investigated because of their easy system configuration and high information transfer rate (ITR). However, the uncomfortable flicker or brightness modulation of existing methods restricts the practical interactivity of BCI applications. In our study, a flicker-free steady-state motion visual evoked potential (FF-SSMVEP)-based BCI was proposed. Ring-shaped motion checkerboard patterns with oscillating expansion and contraction motions were presented by a high-refresh-rate display for visual stimuli, and the brightness of the stimuli was kept constant. Compared with SSVEPs, few harmonic responses were elicited by FF-SSMVEPs, and the frequency energy of SSMVEPs was concentrative. These FF-SSMVEPs evoked \"single fundamental peak\" responses after signal processing without harmonic and subharmonic peaks. More stimulation frequencies could thus be selected to elicit more responding fundamental peaks without overlap with harmonic peaks. A 40-target online SSMVEP-based BCI system was achieved that provided an ITR up to 1.52 bits per second (91.2 bits/min), and user training was not required to use this system. This study also demonstrated that the FF-SSMVEP-based BCI system has low contrast and low visual fatigue, offering a better alternative to conventional SSVEP-based BCIs.","author":[{"dropping-particle":"","family":"Han","given":"Chengcheng","non-dropping-particle":"","parse-names":false,"suffix":""},{"dropping-particle":"","family":"Xu","given":"Guanghua","non-dropping-particle":"","parse-names":false,"suffix":""},{"dropping-particle":"","family":"Xie","given":"Jun","non-dropping-particle":"","parse-names":false,"suffix":""},{"dropping-particle":"","family":"Chen","given":"Chaoyang","non-dropping-particle":"","parse-names":false,"suffix":""},{"dropping-particle":"","family":"Zhang","given":"Sicong","non-dropping-particle":"","parse-names":false,"suffix":""}],"container-title":"Scientific Reports","id":"ITEM-1","issue":"1","issued":{"date-parts":[["2018","12","1"]]},"page":"1-13","publisher":"Nature Publishing Group","title":"Highly Interactive Brain-Computer Interface Based on Flicker-Free Steady-State Motion Visual Evoked Potential","type":"article-journal","volume":"8"},"uris":["http://www.mendeley.com/documents/?uuid=97404799-fa3d-3894-9969-0f1cd43583ef"]}],"mendeley":{"formattedCitation":"[12]","plainTextFormattedCitation":"[12]","previouslyFormattedCitation":"[12]"},"properties":{"noteIndex":0},"schema":"https://github.com/citation-style-language/schema/raw/master/csl-citation.json"}</w:instrText>
      </w:r>
      <w:r w:rsidR="00A61D95">
        <w:fldChar w:fldCharType="separate"/>
      </w:r>
      <w:r w:rsidR="00A61D95" w:rsidRPr="00A61D95">
        <w:rPr>
          <w:noProof/>
        </w:rPr>
        <w:t>[12]</w:t>
      </w:r>
      <w:r w:rsidR="00A61D95">
        <w:fldChar w:fldCharType="end"/>
      </w:r>
      <w:r w:rsidR="00A61D95">
        <w:t xml:space="preserve">. As well as superior Information Transfer Rate, SSVEPs can be more easily detected because </w:t>
      </w:r>
      <w:r w:rsidR="00E23252">
        <w:t>of their high Signal to Noise Ratio because of how the signal Power is more heavily concentrated within the frequency bands surrounding the stimulus frequencies</w:t>
      </w:r>
      <w:r w:rsidR="00E23252">
        <w:fldChar w:fldCharType="begin" w:fldLock="1"/>
      </w:r>
      <w:r w:rsidR="00FE257B">
        <w:instrText>ADDIN CSL_CITATION {"citationItems":[{"id":"ITEM-1","itemData":{"DOI":"10.1186/s12868-015-0234-7","ISSN":"14712202","abstract":"Background: Steady-state visual evoked potentials have been utilized widely in basic and applied research in recent years. These oscillatory responses of the visual cortex are elicited by flickering stimuli. They have the same fundamental frequency as the driving stimulus and are highly sensitive to manipulations of attention and stimulus properties. While standard computer monitors offer great flexibility in the choice of visual stimuli for driving SSVEPs, the frequencies that can be elicited are limited to integer divisors of the monitor's refresh rate. Results: To avoid this technical constraint, we devised an interpolation technique for stimulus presentation, with which SSVEPs can be elicited at arbitrary frequencies. We tested this technique with monitor refresh rates of 85 and 120 Hz. At a refresh rate of 85 Hz, interpolated presentation produced artifacts in the recorded spectrum in the form of additional peaks not located at the stimulated frequency or its harmonics. However, at a refresh rate of 120 Hz, these artifacts did not occur and the spectrum elicited by an interpolated flicker became indistinguishable from the spectrum obtained by non-interpolated presentation of the same frequency. Conclusions: Our interpolation technique eliminates frequency limitations of the common non-interpolated presentation technique and has many possible applications for future research.","author":[{"dropping-particle":"","family":"Andersen","given":"Søren K.","non-dropping-particle":"","parse-names":false,"suffix":""},{"dropping-particle":"","family":"Müller","given":"Matthias M.","non-dropping-particle":"","parse-names":false,"suffix":""}],"container-title":"BMC Neuroscience","id":"ITEM-1","issue":"1","issued":{"date-parts":[["2015","12","21"]]},"publisher":"BioMed Central Ltd.","title":"Driving steady-state visual evoked potentials at arbitrary frequencies using temporal interpolation of stimulus presentation","type":"article-journal","volume":"16"},"uris":["http://www.mendeley.com/documents/?uuid=9e57f063-a39d-3645-9099-1a1204f1e87b"]}],"mendeley":{"formattedCitation":"[13]","plainTextFormattedCitation":"[13]","previouslyFormattedCitation":"[13]"},"properties":{"noteIndex":0},"schema":"https://github.com/citation-style-language/schema/raw/master/csl-citation.json"}</w:instrText>
      </w:r>
      <w:r w:rsidR="00E23252">
        <w:fldChar w:fldCharType="separate"/>
      </w:r>
      <w:r w:rsidR="00E23252" w:rsidRPr="00E23252">
        <w:rPr>
          <w:noProof/>
        </w:rPr>
        <w:t>[13]</w:t>
      </w:r>
      <w:r w:rsidR="00E23252">
        <w:fldChar w:fldCharType="end"/>
      </w:r>
      <w:r w:rsidR="00E23252">
        <w:t xml:space="preserve">. Spectral Analysis of the recorded data should show a higher concentration of power in these frequency bands as seen in Figure 7.4. </w:t>
      </w:r>
      <w:r w:rsidR="00FE257B">
        <w:t>The steps required to measure the power within these bands is far less complicated than the necessary steps required to extract a P300</w:t>
      </w:r>
      <w:r w:rsidR="00FE257B">
        <w:fldChar w:fldCharType="begin" w:fldLock="1"/>
      </w:r>
      <w:r w:rsidR="0035593F">
        <w: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mendeley":{"formattedCitation":"[14]","plainTextFormattedCitation":"[14]","previouslyFormattedCitation":"[14]"},"properties":{"noteIndex":0},"schema":"https://github.com/citation-style-language/schema/raw/master/csl-citation.json"}</w:instrText>
      </w:r>
      <w:r w:rsidR="00FE257B">
        <w:fldChar w:fldCharType="separate"/>
      </w:r>
      <w:r w:rsidR="00FE257B" w:rsidRPr="00FE257B">
        <w:rPr>
          <w:noProof/>
        </w:rPr>
        <w:t>[14]</w:t>
      </w:r>
      <w:r w:rsidR="00FE257B">
        <w:fldChar w:fldCharType="end"/>
      </w:r>
      <w:r w:rsidR="00FE257B">
        <w:t>.</w:t>
      </w:r>
    </w:p>
    <w:p w14:paraId="7435D2DC" w14:textId="70ABE14A" w:rsidR="000B5D1C" w:rsidRPr="001B1DE0" w:rsidDel="00925F05" w:rsidRDefault="00046017" w:rsidP="00842B80">
      <w:pPr>
        <w:pStyle w:val="TextSub2"/>
        <w:rPr>
          <w:del w:id="828" w:author="Luke Slemon" w:date="2020-04-15T17:37:00Z"/>
        </w:rPr>
      </w:pPr>
      <w:del w:id="829" w:author="Luke Slemon" w:date="2020-04-15T17:37:00Z">
        <w:r w:rsidRPr="001B1DE0" w:rsidDel="00925F05">
          <w:lastRenderedPageBreak/>
          <w:delText xml:space="preserve">Steady State Visually Evoked Potentials (SSVEP) based BCI allows the user to select from a set of commands. Each command can be assigned to different flashing stimuli oscillating at different frequencies </w:delText>
        </w:r>
        <w:r w:rsidRPr="001B1DE0" w:rsidDel="00925F05">
          <w:fldChar w:fldCharType="begin" w:fldLock="1"/>
        </w:r>
        <w:r w:rsidR="00A96589" w:rsidDel="00925F05">
          <w:del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delInstrText>
        </w:r>
        <w:r w:rsidRPr="001B1DE0" w:rsidDel="00925F05">
          <w:fldChar w:fldCharType="separate"/>
        </w:r>
        <w:r w:rsidR="00475C96" w:rsidRPr="00475C96" w:rsidDel="00925F05">
          <w:rPr>
            <w:noProof/>
          </w:rPr>
          <w:delText>[1]</w:delText>
        </w:r>
        <w:r w:rsidRPr="001B1DE0" w:rsidDel="00925F05">
          <w:fldChar w:fldCharType="end"/>
        </w:r>
        <w:r w:rsidRPr="001B1DE0" w:rsidDel="00925F05">
          <w:delText>. For example, a moving cursor application, move the cursor up could be associated with a stimulus flashing 6Hz and move cursor down could be 7Hz.</w:delText>
        </w:r>
        <w:r w:rsidR="001B1DE0" w:rsidRPr="001B1DE0" w:rsidDel="00925F05">
          <w:delText xml:space="preserve"> If the subject focuses on a single stimulus, there should be an electrical response in the occipital cortex (rear of the brain), matching the frequency of the stimulus. As seen in Figure</w:delText>
        </w:r>
        <w:r w:rsidR="00156422" w:rsidDel="00925F05">
          <w:delText xml:space="preserve"> 7.2</w:delText>
        </w:r>
        <w:r w:rsidR="001B1DE0" w:rsidRPr="001B1DE0" w:rsidDel="00925F05">
          <w:delText xml:space="preserve"> there will be noise associated and other artefacts in the background, and there will be a response generated at the frequenc</w:delText>
        </w:r>
        <w:r w:rsidR="001B1DE0" w:rsidDel="00925F05">
          <w:delText>y’s</w:delText>
        </w:r>
        <w:r w:rsidR="001B1DE0" w:rsidRPr="001B1DE0" w:rsidDel="00925F05">
          <w:delText xml:space="preserve"> harmonics also.  </w:delText>
        </w:r>
      </w:del>
    </w:p>
    <w:p w14:paraId="65CF2889" w14:textId="63AAC8B0" w:rsidR="00046017" w:rsidRDefault="00046017">
      <w:pPr>
        <w:pStyle w:val="Image"/>
        <w:rPr>
          <w:lang w:val="en-GB"/>
        </w:rPr>
        <w:pPrChange w:id="830" w:author="Luke Slemon" w:date="2020-05-16T17:44:00Z">
          <w:pPr>
            <w:ind w:left="357"/>
            <w:jc w:val="center"/>
          </w:pPr>
        </w:pPrChange>
      </w:pPr>
      <w:r>
        <w:rPr>
          <w:lang w:val="en-GB"/>
        </w:rPr>
        <w:drawing>
          <wp:inline distT="0" distB="0" distL="0" distR="0" wp14:anchorId="5FF5E4B8" wp14:editId="14C3A995">
            <wp:extent cx="5656486" cy="6153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svep_freq_response.png"/>
                    <pic:cNvPicPr/>
                  </pic:nvPicPr>
                  <pic:blipFill>
                    <a:blip r:embed="rId19">
                      <a:extLst>
                        <a:ext uri="{28A0092B-C50C-407E-A947-70E740481C1C}">
                          <a14:useLocalDpi xmlns:a14="http://schemas.microsoft.com/office/drawing/2010/main" val="0"/>
                        </a:ext>
                      </a:extLst>
                    </a:blip>
                    <a:stretch>
                      <a:fillRect/>
                    </a:stretch>
                  </pic:blipFill>
                  <pic:spPr>
                    <a:xfrm>
                      <a:off x="0" y="0"/>
                      <a:ext cx="5710673" cy="6212095"/>
                    </a:xfrm>
                    <a:prstGeom prst="rect">
                      <a:avLst/>
                    </a:prstGeom>
                  </pic:spPr>
                </pic:pic>
              </a:graphicData>
            </a:graphic>
          </wp:inline>
        </w:drawing>
      </w:r>
    </w:p>
    <w:p w14:paraId="29E1E2AD" w14:textId="5597F2EA" w:rsidR="00046017" w:rsidRPr="00046017" w:rsidRDefault="00046017" w:rsidP="00A07458">
      <w:pPr>
        <w:pStyle w:val="FigureAnnotation"/>
      </w:pPr>
      <w:r>
        <w:t>Figure</w:t>
      </w:r>
      <w:ins w:id="831" w:author="Luke Slemon" w:date="2020-05-18T14:04:00Z">
        <w:r w:rsidR="009B37A0">
          <w:t xml:space="preserve"> </w:t>
        </w:r>
      </w:ins>
      <w:r w:rsidR="00156422">
        <w:t>7.</w:t>
      </w:r>
      <w:r w:rsidR="00E23252">
        <w:t>4</w:t>
      </w:r>
      <w:r>
        <w:t xml:space="preserve">. </w:t>
      </w:r>
      <w:r w:rsidR="00E23252">
        <w:t>Power Spectrum of EEG recordings while subject focuses on different flashing stimuli</w:t>
      </w:r>
      <w:r>
        <w:t>.</w:t>
      </w:r>
    </w:p>
    <w:p w14:paraId="0D368317" w14:textId="0AB4C231" w:rsidR="00823CB7" w:rsidRPr="00B21D00" w:rsidRDefault="00426063" w:rsidP="00E24817">
      <w:pPr>
        <w:pStyle w:val="TextSub3"/>
        <w:pPrChange w:id="832" w:author="Luke Slemon" w:date="2020-05-19T18:42:00Z">
          <w:pPr>
            <w:pStyle w:val="ListParagraph"/>
            <w:ind w:left="360"/>
          </w:pPr>
        </w:pPrChange>
      </w:pPr>
      <w:r>
        <w:t xml:space="preserve">For the purpose of implementing a Brain to Computer Interface on an FPGA, a simple paradigm </w:t>
      </w:r>
      <w:ins w:id="833" w:author="Luke Slemon" w:date="2020-05-19T18:41:00Z">
        <w:r w:rsidR="00E24817">
          <w:t>would make designing the system less complex</w:t>
        </w:r>
      </w:ins>
      <w:ins w:id="834" w:author="Luke Slemon" w:date="2020-05-19T18:42:00Z">
        <w:r w:rsidR="00E24817">
          <w:t xml:space="preserve">. </w:t>
        </w:r>
      </w:ins>
      <w:del w:id="835" w:author="Luke Slemon" w:date="2020-05-19T18:42:00Z">
        <w:r w:rsidDel="00E24817">
          <w:delText xml:space="preserve">would make sense in order to spread the workload between both aspects of the project. </w:delText>
        </w:r>
      </w:del>
      <w:r>
        <w:t xml:space="preserve">The Steady State Visually Evoked Potentials Brain to Computer Interface only requires </w:t>
      </w:r>
      <w:r w:rsidR="003603B3">
        <w:t xml:space="preserve">two computationally expensive steps for extracting features, Filtering the signal to remove the noise, and then converting the signals to the Frequency Domain for spectral </w:t>
      </w:r>
      <w:ins w:id="836" w:author="Luke Slemon" w:date="2020-05-19T18:42:00Z">
        <w:r w:rsidR="00E24817">
          <w:t>a</w:t>
        </w:r>
      </w:ins>
      <w:del w:id="837" w:author="Luke Slemon" w:date="2020-05-19T18:42:00Z">
        <w:r w:rsidR="003603B3" w:rsidDel="00E24817">
          <w:delText>A</w:delText>
        </w:r>
      </w:del>
      <w:r w:rsidR="003603B3">
        <w:t>nalysis.</w:t>
      </w:r>
    </w:p>
    <w:p w14:paraId="2874B85E" w14:textId="5932626C" w:rsidR="00900A7F" w:rsidRPr="00900A7F" w:rsidDel="00410AC9" w:rsidRDefault="003A030E" w:rsidP="007B7670">
      <w:pPr>
        <w:pStyle w:val="Heading2"/>
        <w:rPr>
          <w:moveFrom w:id="838" w:author="Luke Slemon" w:date="2020-04-14T18:54:00Z"/>
        </w:rPr>
      </w:pPr>
      <w:bookmarkStart w:id="839" w:name="_Toc39090772"/>
      <w:moveFromRangeStart w:id="840" w:author="Luke Slemon" w:date="2020-04-14T18:54:00Z" w:name="move37782884"/>
      <w:moveFrom w:id="841" w:author="Luke Slemon" w:date="2020-04-14T18:54:00Z">
        <w:r w:rsidDel="00410AC9">
          <w:t>Field Programmable Gate Array</w:t>
        </w:r>
        <w:bookmarkStart w:id="842" w:name="_Toc40639086"/>
        <w:bookmarkEnd w:id="839"/>
        <w:bookmarkEnd w:id="842"/>
      </w:moveFrom>
    </w:p>
    <w:p w14:paraId="20D1C8F7" w14:textId="3A02A3FF" w:rsidR="00900A7F" w:rsidRPr="008D25DC" w:rsidDel="00410AC9" w:rsidRDefault="00900A7F" w:rsidP="00842B80">
      <w:pPr>
        <w:pStyle w:val="TextSub2"/>
        <w:rPr>
          <w:moveFrom w:id="843" w:author="Luke Slemon" w:date="2020-04-14T18:54:00Z"/>
        </w:rPr>
      </w:pPr>
      <w:moveFrom w:id="844" w:author="Luke Slemon" w:date="2020-04-14T18:54:00Z">
        <w:r w:rsidDel="00410AC9">
          <w:t>Currently, conventional BCI systems utilise full desktop PCs or laptops for running Python or MATLAB scripts to perform the signal processing, feature extraction, and classification</w:t>
        </w:r>
        <w:r w:rsidDel="00410AC9">
          <w:fldChar w:fldCharType="begin" w:fldLock="1"/>
        </w:r>
        <w:r w:rsidR="00721603" w:rsidDel="00410AC9">
          <w:instrText>ADDIN CSL_CITATION {"citationItems":[{"id":"ITEM-1","itemData":{"author":[{"dropping-particle":"","family":"Bieger","given":"Jordi","non-dropping-particle":"","parse-names":false,"suffix":""},{"dropping-particle":"","family":"Garcia-Molina","given":"Gary","non-dropping-particle":"","parse-names":false,"suffix":""}],"id":"ITEM-1","issued":{"date-parts":[["2010"]]},"title":"Light Stimulation Properties to Influence Brain Activity: A Brain-Computer Interface Application Brain computer interface View project","type":"report"},"uris":["http://www.mendeley.com/documents/?uuid=29d852d3-c985-35f2-bb69-d455f7432062"]}],"mendeley":{"formattedCitation":"[9]","plainTextFormattedCitation":"[9]","previouslyFormattedCitation":"[8]"},"properties":{"noteIndex":0},"schema":"https://github.com/citation-style-language/schema/raw/master/csl-citation.json"}</w:instrText>
        </w:r>
        <w:r w:rsidDel="00410AC9">
          <w:fldChar w:fldCharType="separate"/>
        </w:r>
        <w:r w:rsidR="00721603" w:rsidRPr="00721603" w:rsidDel="00410AC9">
          <w:rPr>
            <w:noProof/>
          </w:rPr>
          <w:t>[9]</w:t>
        </w:r>
        <w:r w:rsidDel="00410AC9">
          <w:fldChar w:fldCharType="end"/>
        </w:r>
        <w:r w:rsidDel="00410AC9">
          <w:t xml:space="preserve">. </w:t>
        </w:r>
        <w:r w:rsidR="008D25DC" w:rsidDel="00410AC9">
          <w:t>As previously mentioned, utilising PCs for BCI applications can be cumbersome and difficult for manoeuvrability</w:t>
        </w:r>
        <w:r w:rsidR="008D25DC" w:rsidDel="00410AC9">
          <w:fldChar w:fldCharType="begin" w:fldLock="1"/>
        </w:r>
        <w:r w:rsidR="00721603" w:rsidDel="00410AC9">
          <w:instrText>ADDIN CSL_CITATION {"citationItems":[{"id":"ITEM-1","itemData":{"abstract":"The brain computer interface (BCI) offers an alternative to improve life quality in patients which had lost the ability to control his body, with impairment of locomotion. It is possible with the BCIs systems, to control devices as wheel chairs or computer systems. Usually the electroencephalographic (EEG) signals are used tocommand these systems. In this paper, it is proposeda low-cost use of field programmable gate arrays (FPGAs) to process EEG signals for a Brain-Computer Interface. As a preliminary study, this work shows the implementation of a Neural Network for EEG signal processing. The preliminary tests with the proposed architecture for the activation function proved to be feasible both in terms of the requirement precision as well in processing speed.","author":[{"dropping-particle":"","family":"Pontes","given":"Thiago","non-dropping-particle":"","parse-names":false,"suffix":""},{"dropping-particle":"","family":"Braga","given":"Rodrigo","non-dropping-particle":"","parse-names":false,"suffix":""},{"dropping-particle":"","family":"Becker","given":"Carla","non-dropping-particle":"","parse-names":false,"suffix":""},{"dropping-particle":"","family":"Costa","given":"Eduardo","non-dropping-particle":"","parse-names":false,"suffix":""},{"dropping-particle":"","family":"Almeida","given":"Sérgio","non-dropping-particle":"","parse-names":false,"suffix":""}],"container-title":"XXVII SIM-South Symposium on Microelectronics","id":"ITEM-1","issued":{"date-parts":[["0"]]},"title":"FPGA Implementation of Neural Network for EEG Signal Processing","type":"report","volume":"1"},"uris":["http://www.mendeley.com/documents/?uuid=468c9b7e-9ed8-35ea-a496-fa2fb6dedeb2"]}],"mendeley":{"formattedCitation":"[5]","plainTextFormattedCitation":"[5]","previouslyFormattedCitation":"[5]"},"properties":{"noteIndex":0},"schema":"https://github.com/citation-style-language/schema/raw/master/csl-citation.json"}</w:instrText>
        </w:r>
        <w:r w:rsidR="008D25DC" w:rsidDel="00410AC9">
          <w:fldChar w:fldCharType="separate"/>
        </w:r>
        <w:r w:rsidR="00D153E7" w:rsidRPr="00D153E7" w:rsidDel="00410AC9">
          <w:rPr>
            <w:noProof/>
          </w:rPr>
          <w:t>[5]</w:t>
        </w:r>
        <w:r w:rsidR="008D25DC" w:rsidDel="00410AC9">
          <w:fldChar w:fldCharType="end"/>
        </w:r>
        <w:r w:rsidR="008D25DC" w:rsidDel="00410AC9">
          <w:t xml:space="preserve"> and seeing as they must run an OS they can consume large amounts of energy.</w:t>
        </w:r>
        <w:r w:rsidRPr="008D25DC" w:rsidDel="00410AC9">
          <w:t xml:space="preserve"> </w:t>
        </w:r>
        <w:bookmarkStart w:id="845" w:name="_Toc40639087"/>
        <w:bookmarkEnd w:id="845"/>
      </w:moveFrom>
    </w:p>
    <w:p w14:paraId="2B1764E7" w14:textId="09AD8C7D" w:rsidR="00900A7F" w:rsidRPr="008D25DC" w:rsidDel="00410AC9" w:rsidRDefault="00900A7F" w:rsidP="00842B80">
      <w:pPr>
        <w:pStyle w:val="TextSub2"/>
        <w:rPr>
          <w:moveFrom w:id="846" w:author="Luke Slemon" w:date="2020-04-14T18:54:00Z"/>
        </w:rPr>
      </w:pPr>
      <w:moveFrom w:id="847" w:author="Luke Slemon" w:date="2020-04-14T18:54:00Z">
        <w:r w:rsidRPr="008D25DC" w:rsidDel="00410AC9">
          <w:t>In addition to this, more clock cycles are required for the PC to execute a task because it must fetch, decode and execute each instruction in one clock cycle respective</w:t>
        </w:r>
        <w:r w:rsidR="00E42BDB" w:rsidDel="00410AC9">
          <w:t>ly.</w:t>
        </w:r>
        <w:bookmarkStart w:id="848" w:name="_Toc40639088"/>
        <w:bookmarkEnd w:id="848"/>
      </w:moveFrom>
    </w:p>
    <w:p w14:paraId="1C80CAB7" w14:textId="5FD5E5AC" w:rsidR="00900A7F" w:rsidDel="00410AC9" w:rsidRDefault="00900A7F" w:rsidP="00900A7F">
      <w:pPr>
        <w:ind w:left="357"/>
        <w:jc w:val="center"/>
        <w:rPr>
          <w:moveFrom w:id="849" w:author="Luke Slemon" w:date="2020-04-14T18:54:00Z"/>
          <w:lang w:val="en-GB"/>
        </w:rPr>
      </w:pPr>
      <w:moveFrom w:id="850" w:author="Luke Slemon" w:date="2020-04-14T18:54:00Z">
        <w:r w:rsidDel="00410AC9">
          <w:rPr>
            <w:rFonts w:ascii="Vrinda" w:hAnsi="Vrinda" w:cs="Vrinda"/>
            <w:noProof/>
            <w:lang w:val="en-GB"/>
          </w:rPr>
          <w:drawing>
            <wp:inline distT="0" distB="0" distL="0" distR="0" wp14:anchorId="0B40B462" wp14:editId="78A464B5">
              <wp:extent cx="5727157" cy="2505075"/>
              <wp:effectExtent l="0" t="0" r="6985" b="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PU_Pipeline_vs_FPGA_Parallelism.jpg"/>
                      <pic:cNvPicPr/>
                    </pic:nvPicPr>
                    <pic:blipFill>
                      <a:blip r:embed="rId20">
                        <a:extLst>
                          <a:ext uri="{28A0092B-C50C-407E-A947-70E740481C1C}">
                            <a14:useLocalDpi xmlns:a14="http://schemas.microsoft.com/office/drawing/2010/main" val="0"/>
                          </a:ext>
                        </a:extLst>
                      </a:blip>
                      <a:stretch>
                        <a:fillRect/>
                      </a:stretch>
                    </pic:blipFill>
                    <pic:spPr>
                      <a:xfrm>
                        <a:off x="0" y="0"/>
                        <a:ext cx="5762853" cy="2520688"/>
                      </a:xfrm>
                      <a:prstGeom prst="rect">
                        <a:avLst/>
                      </a:prstGeom>
                    </pic:spPr>
                  </pic:pic>
                </a:graphicData>
              </a:graphic>
            </wp:inline>
          </w:drawing>
        </w:r>
        <w:bookmarkStart w:id="851" w:name="_Toc40639089"/>
        <w:bookmarkEnd w:id="851"/>
      </w:moveFrom>
    </w:p>
    <w:p w14:paraId="6EB0A509" w14:textId="75564B95" w:rsidR="00900A7F" w:rsidRPr="00900A7F" w:rsidDel="00410AC9" w:rsidRDefault="00900A7F" w:rsidP="00A07458">
      <w:pPr>
        <w:pStyle w:val="FigureAnnotation"/>
        <w:rPr>
          <w:moveFrom w:id="852" w:author="Luke Slemon" w:date="2020-04-14T18:54:00Z"/>
        </w:rPr>
      </w:pPr>
      <w:moveFrom w:id="853" w:author="Luke Slemon" w:date="2020-04-14T18:54:00Z">
        <w:r w:rsidDel="00410AC9">
          <w:t>Figure</w:t>
        </w:r>
        <w:r w:rsidR="00156422" w:rsidDel="00410AC9">
          <w:t xml:space="preserve"> 7.3</w:t>
        </w:r>
        <w:r w:rsidDel="00410AC9">
          <w:t xml:space="preserve">. Left; CPU Sequential Instruction Pipeline. </w:t>
        </w:r>
        <w:r w:rsidDel="00410AC9">
          <w:br/>
          <w:t>Right; FPGA Parallel Instruction Pipeline</w:t>
        </w:r>
        <w:bookmarkStart w:id="854" w:name="_Toc40639090"/>
        <w:bookmarkEnd w:id="854"/>
      </w:moveFrom>
    </w:p>
    <w:p w14:paraId="22CDD43C" w14:textId="0E3587E1" w:rsidR="00823CB7" w:rsidRPr="008D25DC" w:rsidDel="00410AC9" w:rsidRDefault="00823CB7" w:rsidP="00842B80">
      <w:pPr>
        <w:pStyle w:val="TextSub2"/>
        <w:rPr>
          <w:moveFrom w:id="855" w:author="Luke Slemon" w:date="2020-04-14T18:54:00Z"/>
        </w:rPr>
      </w:pPr>
      <w:moveFrom w:id="856" w:author="Luke Slemon" w:date="2020-04-14T18:54:00Z">
        <w:r w:rsidDel="00410AC9">
          <w:t>A Field Programmable Gate Array (FPGA) could be utilised to perform the necessary steps of processing, feature extraction and classification.</w:t>
        </w:r>
        <w:r w:rsidR="008D25DC" w:rsidDel="00410AC9">
          <w:t xml:space="preserve"> As seen in Figure</w:t>
        </w:r>
        <w:r w:rsidR="00156422" w:rsidDel="00410AC9">
          <w:t xml:space="preserve"> 7.3</w:t>
        </w:r>
        <w:r w:rsidR="008D25DC" w:rsidDel="00410AC9">
          <w:t xml:space="preserve"> </w:t>
        </w:r>
        <w:r w:rsidDel="00410AC9">
          <w:t xml:space="preserve"> CPU based systems (PC, Raspberry Pi, RISC-V) utilise an instruction set architecture which requires three clock cycles for a single instruction to be executed sequentially (fetch, decode, execute). Whereas, an FPGA is capable of executing a task (i.e. Multiply Accumulate) in a single </w:t>
        </w:r>
        <w:r w:rsidRPr="008D25DC" w:rsidDel="00410AC9">
          <w:t>clock cycle, which immediately boosts the systems processing speed. Coupled with an FPGA’s inherent parallelism, multiple blocks of hardware can be executed at once, greatly increasing the FPGA’s processing power in comparison to a CPU or even a GPU. As a comparison between all three aforementioned devices, an FFT benchmark was utilised to test the processing speed each device</w:t>
        </w:r>
        <w:r w:rsidRPr="008D25DC" w:rsidDel="00410AC9">
          <w:fldChar w:fldCharType="begin" w:fldLock="1"/>
        </w:r>
        <w:r w:rsidR="00A96589" w:rsidDel="00410AC9">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Pr="008D25DC" w:rsidDel="00410AC9">
          <w:fldChar w:fldCharType="separate"/>
        </w:r>
        <w:r w:rsidR="00475C96" w:rsidRPr="00475C96" w:rsidDel="00410AC9">
          <w:rPr>
            <w:noProof/>
          </w:rPr>
          <w:t>[2]</w:t>
        </w:r>
        <w:r w:rsidRPr="008D25DC" w:rsidDel="00410AC9">
          <w:fldChar w:fldCharType="end"/>
        </w:r>
        <w:r w:rsidRPr="008D25DC" w:rsidDel="00410AC9">
          <w:t xml:space="preserve">. </w:t>
        </w:r>
        <w:bookmarkStart w:id="857" w:name="_Toc40639091"/>
        <w:bookmarkEnd w:id="857"/>
      </w:moveFrom>
    </w:p>
    <w:p w14:paraId="6959B231" w14:textId="04CD899C" w:rsidR="00E62BD0" w:rsidRPr="00E62BD0" w:rsidRDefault="00C653AF" w:rsidP="007B7670">
      <w:pPr>
        <w:pStyle w:val="Heading3"/>
        <w:rPr>
          <w:ins w:id="858" w:author="Luke Slemon" w:date="2020-04-15T19:27:00Z"/>
        </w:rPr>
      </w:pPr>
      <w:bookmarkStart w:id="859" w:name="_Toc40639099"/>
      <w:bookmarkStart w:id="860" w:name="_Toc40639121"/>
      <w:bookmarkStart w:id="861" w:name="_Toc40639122"/>
      <w:bookmarkStart w:id="862" w:name="_Toc40639123"/>
      <w:bookmarkStart w:id="863" w:name="_Toc40639124"/>
      <w:bookmarkStart w:id="864" w:name="_Toc40639125"/>
      <w:bookmarkStart w:id="865" w:name="_Toc40639126"/>
      <w:bookmarkStart w:id="866" w:name="_Toc40639127"/>
      <w:bookmarkStart w:id="867" w:name="_Toc40639148"/>
      <w:bookmarkEnd w:id="859"/>
      <w:bookmarkEnd w:id="860"/>
      <w:bookmarkEnd w:id="861"/>
      <w:bookmarkEnd w:id="862"/>
      <w:bookmarkEnd w:id="863"/>
      <w:bookmarkEnd w:id="864"/>
      <w:bookmarkEnd w:id="865"/>
      <w:bookmarkEnd w:id="866"/>
      <w:moveFromRangeEnd w:id="840"/>
      <w:r>
        <w:t>Processing</w:t>
      </w:r>
      <w:bookmarkEnd w:id="867"/>
    </w:p>
    <w:p w14:paraId="1B741565" w14:textId="051EFB59" w:rsidR="00FE257B" w:rsidRPr="00FE257B" w:rsidDel="00446F4D" w:rsidRDefault="00A1127E">
      <w:pPr>
        <w:pStyle w:val="TextSub3"/>
        <w:rPr>
          <w:del w:id="868" w:author="Luke Slemon" w:date="2020-04-17T18:01:00Z"/>
        </w:rPr>
        <w:pPrChange w:id="869" w:author="Luke Slemon" w:date="2020-05-16T17:44:00Z">
          <w:pPr>
            <w:pStyle w:val="Heading2"/>
          </w:pPr>
        </w:pPrChange>
      </w:pPr>
      <w:ins w:id="870" w:author="Luke Slemon" w:date="2020-04-16T17:45:00Z">
        <w:r>
          <w:t>For a Brian to Com</w:t>
        </w:r>
      </w:ins>
      <w:ins w:id="871" w:author="Luke Slemon" w:date="2020-04-16T17:46:00Z">
        <w:r>
          <w:t xml:space="preserve">puter Interface to generate an output based on a </w:t>
        </w:r>
      </w:ins>
      <w:ins w:id="872" w:author="Luke Slemon" w:date="2020-05-19T18:42:00Z">
        <w:r w:rsidR="00E24817">
          <w:t>s</w:t>
        </w:r>
      </w:ins>
      <w:ins w:id="873" w:author="Luke Slemon" w:date="2020-04-16T17:46:00Z">
        <w:r>
          <w:t>ubject’s action</w:t>
        </w:r>
      </w:ins>
      <w:ins w:id="874" w:author="Luke Slemon" w:date="2020-04-16T17:47:00Z">
        <w:r>
          <w:t xml:space="preserve">, the recorded signals must first be processed. This </w:t>
        </w:r>
      </w:ins>
      <w:ins w:id="875" w:author="Luke Slemon" w:date="2020-04-17T17:29:00Z">
        <w:r w:rsidR="007F6CA9">
          <w:t>action of processing, should clean the signals</w:t>
        </w:r>
      </w:ins>
      <w:ins w:id="876" w:author="Luke Slemon" w:date="2020-04-17T17:30:00Z">
        <w:r w:rsidR="007F6CA9">
          <w:t>, making the features easier to extract, then extract the primary signal characteristics utilised in distinguishing b</w:t>
        </w:r>
      </w:ins>
      <w:ins w:id="877" w:author="Luke Slemon" w:date="2020-04-17T17:31:00Z">
        <w:r w:rsidR="007F6CA9">
          <w:t xml:space="preserve">etween user actions and temporal activity within the brain. </w:t>
        </w:r>
      </w:ins>
    </w:p>
    <w:p w14:paraId="259C2F45" w14:textId="05270DCA" w:rsidR="007F6CA9" w:rsidRPr="00446F4D" w:rsidRDefault="007F6CA9">
      <w:pPr>
        <w:pStyle w:val="TextSub3"/>
        <w:rPr>
          <w:ins w:id="878" w:author="Luke Slemon" w:date="2020-04-16T17:45:00Z"/>
        </w:rPr>
        <w:pPrChange w:id="879" w:author="Luke Slemon" w:date="2020-05-16T17:44:00Z">
          <w:pPr>
            <w:pStyle w:val="Heading4"/>
          </w:pPr>
        </w:pPrChange>
      </w:pPr>
    </w:p>
    <w:p w14:paraId="0FEA9536" w14:textId="60DC32CE" w:rsidR="00446F4D" w:rsidRDefault="00C653AF" w:rsidP="00446F4D">
      <w:pPr>
        <w:pStyle w:val="Heading4"/>
        <w:rPr>
          <w:ins w:id="880" w:author="Luke Slemon" w:date="2020-04-17T18:01:00Z"/>
        </w:rPr>
      </w:pPr>
      <w:r>
        <w:lastRenderedPageBreak/>
        <w:t>Filtering</w:t>
      </w:r>
    </w:p>
    <w:p w14:paraId="5FAAA54F" w14:textId="4E05A07F" w:rsidR="00021E8E" w:rsidRDefault="000D42C6" w:rsidP="00021E8E">
      <w:pPr>
        <w:pStyle w:val="TextSub4"/>
        <w:rPr>
          <w:ins w:id="881" w:author="Luke Slemon" w:date="2020-04-17T18:38:00Z"/>
          <w:lang w:val="en-IE"/>
        </w:rPr>
      </w:pPr>
      <w:ins w:id="882" w:author="Luke Slemon" w:date="2020-04-17T18:05:00Z">
        <w:r>
          <w:rPr>
            <w:lang w:val="en-IE"/>
          </w:rPr>
          <w:t>EEG</w:t>
        </w:r>
      </w:ins>
      <w:ins w:id="883" w:author="Luke Slemon" w:date="2020-04-17T18:06:00Z">
        <w:r>
          <w:rPr>
            <w:lang w:val="en-IE"/>
          </w:rPr>
          <w:t xml:space="preserve"> signals are extremely </w:t>
        </w:r>
      </w:ins>
      <w:ins w:id="884" w:author="Luke Slemon" w:date="2020-04-17T18:07:00Z">
        <w:r>
          <w:rPr>
            <w:lang w:val="en-IE"/>
          </w:rPr>
          <w:t xml:space="preserve">volatile meaning any </w:t>
        </w:r>
      </w:ins>
      <w:ins w:id="885" w:author="Luke Slemon" w:date="2020-04-17T18:08:00Z">
        <w:r>
          <w:rPr>
            <w:lang w:val="en-IE"/>
          </w:rPr>
          <w:t>changes in bodily posit</w:t>
        </w:r>
      </w:ins>
      <w:ins w:id="886" w:author="Luke Slemon" w:date="2020-04-17T18:09:00Z">
        <w:r>
          <w:rPr>
            <w:lang w:val="en-IE"/>
          </w:rPr>
          <w:t>ion, or any fluctuations in facials muscles can cause an increase in noise and unwanted artefacts in the signal</w:t>
        </w:r>
      </w:ins>
      <w:ins w:id="887" w:author="Luke Slemon" w:date="2020-04-17T18:28:00Z">
        <w:r w:rsidR="00E361DB">
          <w:rPr>
            <w:lang w:val="en-IE"/>
          </w:rPr>
          <w:fldChar w:fldCharType="begin" w:fldLock="1"/>
        </w:r>
      </w:ins>
      <w:r w:rsidR="000257D1">
        <w:rPr>
          <w:lang w:val="en-IE"/>
        </w:rPr>
        <w:instrText>ADDIN CSL_CITATION {"citationItems":[{"id":"ITEM-1","itemData":{"DOI":"10.5405/jmbe.1522","ISSN":"16090985","abstract":"Steady-state visual evoked potential (SSVEP)-based brain computer interfaces (BCIs) have gained considerable research interest because of their higher signal-to-noise ratio and greater information transfer rate than those of other BCI techniques. The signal processing algorithm is of key importance to the performance of BCI systems, and therefore plays a significant role in practical applications. However, there is no comprehensive review of the signal processing algorithms used for SSVEP-based BCIs. This paper reviews relevant papers and analyzes recent developments in use of these algorithms. The aim is to find their limitations to provide a guideline for researchers in this field of SSVEP-based BCIs. Techniques employed for signal preprocessing, feature extraction, and feature classification are discussed. Algorithms that can be applied to nonlinear and non-stationary signal processing are increasingly employed rather than traditional Fourier-based transforms because they are more suitable for the characteristics of SSVEPs. Spatial filtering techniques for channel selection are better at eliminating nuisance signals than those that use a single channel signal for processing. In addition, other factors that affect the performance of the system are discussed.","author":[{"dropping-particle":"","family":"Liu","given":"Quan","non-dropping-particle":"","parse-names":false,"suffix":""},{"dropping-particle":"","family":"Chen","given":"Kun","non-dropping-particle":"","parse-names":false,"suffix":""},{"dropping-particle":"","family":"Ai","given":"Qingsong","non-dropping-particle":"","parse-names":false,"suffix":""},{"dropping-particle":"","family":"Xie","given":"Sheng Quan","non-dropping-particle":"","parse-names":false,"suffix":""}],"container-title":"Journal of Medical and Biological Engineering","id":"ITEM-1","issue":"4","issued":{"date-parts":[["2014"]]},"page":"299-309","title":"Review: Recent development of signal processing algorithms for SSVEP-based brain computer interfaces","type":"article-journal","volume":"34"},"uris":["http://www.mendeley.com/documents/?uuid=178bb31a-a1c1-4a93-a541-591aa1ba823c"]}],"mendeley":{"formattedCitation":"[15]","plainTextFormattedCitation":"[15]","previouslyFormattedCitation":"[15]"},"properties":{"noteIndex":0},"schema":"https://github.com/citation-style-language/schema/raw/master/csl-citation.json"}</w:instrText>
      </w:r>
      <w:r w:rsidR="00E361DB">
        <w:rPr>
          <w:lang w:val="en-IE"/>
        </w:rPr>
        <w:fldChar w:fldCharType="separate"/>
      </w:r>
      <w:r w:rsidR="00E361DB" w:rsidRPr="00E361DB">
        <w:rPr>
          <w:noProof/>
          <w:lang w:val="en-IE"/>
        </w:rPr>
        <w:t>[15]</w:t>
      </w:r>
      <w:ins w:id="888" w:author="Luke Slemon" w:date="2020-04-17T18:28:00Z">
        <w:r w:rsidR="00E361DB">
          <w:rPr>
            <w:lang w:val="en-IE"/>
          </w:rPr>
          <w:fldChar w:fldCharType="end"/>
        </w:r>
      </w:ins>
      <w:ins w:id="889" w:author="Luke Slemon" w:date="2020-04-17T18:10:00Z">
        <w:r>
          <w:rPr>
            <w:lang w:val="en-IE"/>
          </w:rPr>
          <w:t xml:space="preserve">. </w:t>
        </w:r>
      </w:ins>
      <w:ins w:id="890" w:author="Luke Slemon" w:date="2020-04-17T18:18:00Z">
        <w:r w:rsidR="0035593F">
          <w:rPr>
            <w:lang w:val="en-IE"/>
          </w:rPr>
          <w:t xml:space="preserve">Most commonly there </w:t>
        </w:r>
      </w:ins>
      <w:ins w:id="891" w:author="Luke Slemon" w:date="2020-04-17T18:36:00Z">
        <w:r w:rsidR="00021E8E">
          <w:rPr>
            <w:lang w:val="en-IE"/>
          </w:rPr>
          <w:t>are</w:t>
        </w:r>
      </w:ins>
      <w:ins w:id="892" w:author="Luke Slemon" w:date="2020-04-17T18:18:00Z">
        <w:r w:rsidR="0035593F">
          <w:rPr>
            <w:lang w:val="en-IE"/>
          </w:rPr>
          <w:t xml:space="preserve"> strong EMG and EOG ar</w:t>
        </w:r>
      </w:ins>
      <w:ins w:id="893" w:author="Luke Slemon" w:date="2020-04-17T18:19:00Z">
        <w:r w:rsidR="0035593F">
          <w:rPr>
            <w:lang w:val="en-IE"/>
          </w:rPr>
          <w:t>tefacts in the signals caused by muscle movement, and eye movement</w:t>
        </w:r>
        <w:r w:rsidR="0035593F">
          <w:rPr>
            <w:lang w:val="en-IE"/>
          </w:rPr>
          <w:fldChar w:fldCharType="begin" w:fldLock="1"/>
        </w:r>
      </w:ins>
      <w:r w:rsidR="000257D1">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35593F">
        <w:rPr>
          <w:lang w:val="en-IE"/>
        </w:rPr>
        <w:fldChar w:fldCharType="separate"/>
      </w:r>
      <w:r w:rsidR="00E361DB" w:rsidRPr="00E361DB">
        <w:rPr>
          <w:noProof/>
          <w:lang w:val="en-IE"/>
        </w:rPr>
        <w:t>[16]</w:t>
      </w:r>
      <w:ins w:id="894" w:author="Luke Slemon" w:date="2020-04-17T18:19:00Z">
        <w:r w:rsidR="0035593F">
          <w:rPr>
            <w:lang w:val="en-IE"/>
          </w:rPr>
          <w:fldChar w:fldCharType="end"/>
        </w:r>
        <w:r w:rsidR="0035593F">
          <w:rPr>
            <w:lang w:val="en-IE"/>
          </w:rPr>
          <w:t xml:space="preserve">. </w:t>
        </w:r>
      </w:ins>
      <w:ins w:id="895" w:author="Luke Slemon" w:date="2020-04-17T18:24:00Z">
        <w:r w:rsidR="0035593F">
          <w:rPr>
            <w:lang w:val="en-IE"/>
          </w:rPr>
          <w:t xml:space="preserve">However, these EMG artefacts occupy high </w:t>
        </w:r>
      </w:ins>
      <w:ins w:id="896" w:author="Luke Slemon" w:date="2020-04-17T18:25:00Z">
        <w:r w:rsidR="0035593F">
          <w:rPr>
            <w:lang w:val="en-IE"/>
          </w:rPr>
          <w:t xml:space="preserve">frequencies, whereas the neuronal </w:t>
        </w:r>
        <w:r w:rsidR="00E361DB">
          <w:rPr>
            <w:lang w:val="en-IE"/>
          </w:rPr>
          <w:t>information required for this Brain to Computer Interface is typically below 30Hz</w:t>
        </w:r>
        <w:r w:rsidR="00E361DB">
          <w:rPr>
            <w:lang w:val="en-IE"/>
          </w:rPr>
          <w:fldChar w:fldCharType="begin" w:fldLock="1"/>
        </w:r>
      </w:ins>
      <w:r w:rsidR="000257D1">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E361DB">
        <w:rPr>
          <w:lang w:val="en-IE"/>
        </w:rPr>
        <w:fldChar w:fldCharType="separate"/>
      </w:r>
      <w:r w:rsidR="00E361DB" w:rsidRPr="00E361DB">
        <w:rPr>
          <w:noProof/>
          <w:lang w:val="en-IE"/>
        </w:rPr>
        <w:t>[16]</w:t>
      </w:r>
      <w:ins w:id="897" w:author="Luke Slemon" w:date="2020-04-17T18:25:00Z">
        <w:r w:rsidR="00E361DB">
          <w:rPr>
            <w:lang w:val="en-IE"/>
          </w:rPr>
          <w:fldChar w:fldCharType="end"/>
        </w:r>
      </w:ins>
      <w:ins w:id="898" w:author="Luke Slemon" w:date="2020-04-17T18:26:00Z">
        <w:r w:rsidR="00E361DB">
          <w:rPr>
            <w:lang w:val="en-IE"/>
          </w:rPr>
          <w:t>.</w:t>
        </w:r>
      </w:ins>
      <w:ins w:id="899" w:author="Luke Slemon" w:date="2020-04-17T18:33:00Z">
        <w:r w:rsidR="00E361DB">
          <w:rPr>
            <w:lang w:val="en-IE"/>
          </w:rPr>
          <w:t xml:space="preserve"> However, in these lower frequencies there can be </w:t>
        </w:r>
      </w:ins>
      <w:ins w:id="900" w:author="Luke Slemon" w:date="2020-04-17T18:34:00Z">
        <w:r w:rsidR="00E361DB">
          <w:rPr>
            <w:lang w:val="en-IE"/>
          </w:rPr>
          <w:t xml:space="preserve">evidence of EOG artefacts, especially those caused by eye blinks. By applying a bandpass filter to the </w:t>
        </w:r>
      </w:ins>
      <w:ins w:id="901" w:author="Luke Slemon" w:date="2020-04-17T18:35:00Z">
        <w:r w:rsidR="00E361DB">
          <w:rPr>
            <w:lang w:val="en-IE"/>
          </w:rPr>
          <w:t>signals, the higher frequenc</w:t>
        </w:r>
        <w:r w:rsidR="00021E8E">
          <w:rPr>
            <w:lang w:val="en-IE"/>
          </w:rPr>
          <w:t xml:space="preserve">y </w:t>
        </w:r>
      </w:ins>
      <w:ins w:id="902" w:author="Luke Slemon" w:date="2020-04-17T18:36:00Z">
        <w:r w:rsidR="00021E8E">
          <w:rPr>
            <w:lang w:val="en-IE"/>
          </w:rPr>
          <w:t>components occupied by the EMG artefacts and a portion of the low frequency artefacts wi</w:t>
        </w:r>
      </w:ins>
      <w:ins w:id="903" w:author="Luke Slemon" w:date="2020-04-17T18:37:00Z">
        <w:r w:rsidR="00021E8E">
          <w:rPr>
            <w:lang w:val="en-IE"/>
          </w:rPr>
          <w:t xml:space="preserve">ll be removed. </w:t>
        </w:r>
      </w:ins>
    </w:p>
    <w:p w14:paraId="211CCC72" w14:textId="79293F6C" w:rsidR="00D84B78" w:rsidRDefault="00021E8E" w:rsidP="00D60AC2">
      <w:pPr>
        <w:pStyle w:val="TextSub4"/>
        <w:rPr>
          <w:ins w:id="904" w:author="Luke Slemon" w:date="2020-04-17T19:33:00Z"/>
          <w:lang w:val="en-IE"/>
        </w:rPr>
      </w:pPr>
      <w:ins w:id="905" w:author="Luke Slemon" w:date="2020-04-17T18:38:00Z">
        <w:r>
          <w:rPr>
            <w:lang w:val="en-IE"/>
          </w:rPr>
          <w:t xml:space="preserve">Filtering the signal can also work to enhance the </w:t>
        </w:r>
      </w:ins>
      <w:ins w:id="906" w:author="Luke Slemon" w:date="2020-04-17T18:39:00Z">
        <w:r>
          <w:rPr>
            <w:lang w:val="en-IE"/>
          </w:rPr>
          <w:t>frequ</w:t>
        </w:r>
      </w:ins>
      <w:ins w:id="907" w:author="Luke Slemon" w:date="2020-04-17T18:40:00Z">
        <w:r>
          <w:rPr>
            <w:lang w:val="en-IE"/>
          </w:rPr>
          <w:t>ency components that are occupied by the Steady State Visually Evoked Potenti</w:t>
        </w:r>
      </w:ins>
      <w:ins w:id="908" w:author="Luke Slemon" w:date="2020-04-17T18:41:00Z">
        <w:r>
          <w:rPr>
            <w:lang w:val="en-IE"/>
          </w:rPr>
          <w:t xml:space="preserve">als. By applying a band pass filter to the signal, the magnitude </w:t>
        </w:r>
      </w:ins>
      <w:ins w:id="909" w:author="Luke Slemon" w:date="2020-04-17T18:50:00Z">
        <w:r w:rsidR="000257D1">
          <w:rPr>
            <w:lang w:val="en-IE"/>
          </w:rPr>
          <w:t>spectrum</w:t>
        </w:r>
      </w:ins>
      <w:ins w:id="910" w:author="Luke Slemon" w:date="2020-04-17T18:41:00Z">
        <w:r>
          <w:rPr>
            <w:lang w:val="en-IE"/>
          </w:rPr>
          <w:t xml:space="preserve"> of the </w:t>
        </w:r>
      </w:ins>
      <w:ins w:id="911" w:author="Luke Slemon" w:date="2020-04-17T18:50:00Z">
        <w:r w:rsidR="000257D1">
          <w:rPr>
            <w:lang w:val="en-IE"/>
          </w:rPr>
          <w:t xml:space="preserve">signal </w:t>
        </w:r>
      </w:ins>
      <w:ins w:id="912" w:author="Luke Slemon" w:date="2020-04-17T18:41:00Z">
        <w:r>
          <w:rPr>
            <w:lang w:val="en-IE"/>
          </w:rPr>
          <w:t xml:space="preserve">can be reshaped in order to </w:t>
        </w:r>
      </w:ins>
      <w:ins w:id="913" w:author="Luke Slemon" w:date="2020-04-17T18:42:00Z">
        <w:r>
          <w:rPr>
            <w:lang w:val="en-IE"/>
          </w:rPr>
          <w:t xml:space="preserve">amplify the frequency bands of interest and attenuate the </w:t>
        </w:r>
      </w:ins>
      <w:ins w:id="914" w:author="Luke Slemon" w:date="2020-04-17T18:43:00Z">
        <w:r>
          <w:rPr>
            <w:lang w:val="en-IE"/>
          </w:rPr>
          <w:t>irrelevant frequency bands</w:t>
        </w:r>
      </w:ins>
      <w:ins w:id="915" w:author="Luke Slemon" w:date="2020-04-17T18:50:00Z">
        <w:r w:rsidR="000257D1">
          <w:rPr>
            <w:lang w:val="en-IE"/>
          </w:rPr>
          <w:fldChar w:fldCharType="begin" w:fldLock="1"/>
        </w:r>
      </w:ins>
      <w:r w:rsidR="00B62984">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0257D1">
        <w:rPr>
          <w:lang w:val="en-IE"/>
        </w:rPr>
        <w:fldChar w:fldCharType="separate"/>
      </w:r>
      <w:r w:rsidR="000257D1" w:rsidRPr="000257D1">
        <w:rPr>
          <w:noProof/>
          <w:lang w:val="en-IE"/>
        </w:rPr>
        <w:t>[16]</w:t>
      </w:r>
      <w:ins w:id="916" w:author="Luke Slemon" w:date="2020-04-17T18:50:00Z">
        <w:r w:rsidR="000257D1">
          <w:rPr>
            <w:lang w:val="en-IE"/>
          </w:rPr>
          <w:fldChar w:fldCharType="end"/>
        </w:r>
      </w:ins>
      <w:ins w:id="917" w:author="Luke Slemon" w:date="2020-04-17T18:49:00Z">
        <w:r w:rsidR="000257D1">
          <w:rPr>
            <w:lang w:val="en-IE"/>
          </w:rPr>
          <w:t>.</w:t>
        </w:r>
      </w:ins>
      <w:ins w:id="918" w:author="Luke Slemon" w:date="2020-04-17T18:50:00Z">
        <w:r w:rsidR="000257D1">
          <w:rPr>
            <w:lang w:val="en-IE"/>
          </w:rPr>
          <w:t xml:space="preserve"> Reshaping the magnitu</w:t>
        </w:r>
      </w:ins>
      <w:ins w:id="919" w:author="Luke Slemon" w:date="2020-04-17T18:51:00Z">
        <w:r w:rsidR="000257D1">
          <w:rPr>
            <w:lang w:val="en-IE"/>
          </w:rPr>
          <w:t>de spectrum of the signal</w:t>
        </w:r>
      </w:ins>
      <w:ins w:id="920" w:author="Luke Slemon" w:date="2020-04-17T19:33:00Z">
        <w:r w:rsidR="00A0026C">
          <w:rPr>
            <w:lang w:val="en-IE"/>
          </w:rPr>
          <w:t xml:space="preserve"> as seen in Figure</w:t>
        </w:r>
      </w:ins>
      <w:ins w:id="921" w:author="Luke Slemon" w:date="2020-05-18T14:04:00Z">
        <w:r w:rsidR="009B37A0">
          <w:rPr>
            <w:lang w:val="en-IE"/>
          </w:rPr>
          <w:t xml:space="preserve"> </w:t>
        </w:r>
      </w:ins>
      <w:ins w:id="922" w:author="Luke Slemon" w:date="2020-04-17T19:33:00Z">
        <w:r w:rsidR="00A0026C">
          <w:rPr>
            <w:lang w:val="en-IE"/>
          </w:rPr>
          <w:t>7.</w:t>
        </w:r>
      </w:ins>
      <w:ins w:id="923" w:author="Luke Slemon" w:date="2020-05-19T18:42:00Z">
        <w:r w:rsidR="00E24817">
          <w:rPr>
            <w:lang w:val="en-IE"/>
          </w:rPr>
          <w:t>5</w:t>
        </w:r>
      </w:ins>
      <w:ins w:id="924" w:author="Luke Slemon" w:date="2020-04-17T18:51:00Z">
        <w:r w:rsidR="000257D1">
          <w:rPr>
            <w:lang w:val="en-IE"/>
          </w:rPr>
          <w:t xml:space="preserve"> then makes it far easier </w:t>
        </w:r>
      </w:ins>
      <w:ins w:id="925" w:author="Luke Slemon" w:date="2020-04-17T18:52:00Z">
        <w:r w:rsidR="000257D1">
          <w:rPr>
            <w:lang w:val="en-IE"/>
          </w:rPr>
          <w:t>to detect the SSVEP post transformation to the frequency domain</w:t>
        </w:r>
      </w:ins>
      <w:ins w:id="926" w:author="Luke Slemon" w:date="2020-04-17T20:05:00Z">
        <w:r w:rsidR="00FE6A93">
          <w:rPr>
            <w:lang w:val="en-IE"/>
          </w:rPr>
          <w:fldChar w:fldCharType="begin" w:fldLock="1"/>
        </w:r>
      </w:ins>
      <w:r w:rsidR="00125CB4">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FE6A93">
        <w:rPr>
          <w:lang w:val="en-IE"/>
        </w:rPr>
        <w:fldChar w:fldCharType="separate"/>
      </w:r>
      <w:r w:rsidR="00FE6A93" w:rsidRPr="00FE6A93">
        <w:rPr>
          <w:noProof/>
          <w:lang w:val="en-IE"/>
        </w:rPr>
        <w:t>[16]</w:t>
      </w:r>
      <w:ins w:id="927" w:author="Luke Slemon" w:date="2020-04-17T20:05:00Z">
        <w:r w:rsidR="00FE6A93">
          <w:rPr>
            <w:lang w:val="en-IE"/>
          </w:rPr>
          <w:fldChar w:fldCharType="end"/>
        </w:r>
      </w:ins>
      <w:ins w:id="928" w:author="Luke Slemon" w:date="2020-04-17T20:39:00Z">
        <w:r w:rsidR="00E57ADB">
          <w:rPr>
            <w:lang w:val="en-IE"/>
          </w:rPr>
          <w:t xml:space="preserve"> because the distribution of power of the signal is now concentr</w:t>
        </w:r>
      </w:ins>
      <w:ins w:id="929" w:author="Luke Slemon" w:date="2020-04-17T20:40:00Z">
        <w:r w:rsidR="00E57ADB">
          <w:rPr>
            <w:lang w:val="en-IE"/>
          </w:rPr>
          <w:t>ated around the stimulus frequencies and their first harmonics</w:t>
        </w:r>
      </w:ins>
      <w:ins w:id="930" w:author="Luke Slemon" w:date="2020-04-17T18:52:00Z">
        <w:r w:rsidR="000257D1">
          <w:rPr>
            <w:lang w:val="en-IE"/>
          </w:rPr>
          <w:t xml:space="preserve">. </w:t>
        </w:r>
      </w:ins>
    </w:p>
    <w:p w14:paraId="385E6C5A" w14:textId="1D884B04" w:rsidR="00A0026C" w:rsidRDefault="00A0026C">
      <w:pPr>
        <w:pStyle w:val="Image"/>
        <w:rPr>
          <w:ins w:id="931" w:author="Luke Slemon" w:date="2020-04-17T19:37:00Z"/>
        </w:rPr>
        <w:pPrChange w:id="932" w:author="Luke Slemon" w:date="2020-05-16T17:43:00Z">
          <w:pPr>
            <w:pStyle w:val="TextSub4"/>
          </w:pPr>
        </w:pPrChange>
      </w:pPr>
      <w:ins w:id="933" w:author="Luke Slemon" w:date="2020-04-17T19:37:00Z">
        <w:r>
          <w:drawing>
            <wp:inline distT="0" distB="0" distL="0" distR="0" wp14:anchorId="7B6FC411" wp14:editId="5B99D836">
              <wp:extent cx="5756873" cy="2962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wnload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262" cy="2964019"/>
                      </a:xfrm>
                      <a:prstGeom prst="rect">
                        <a:avLst/>
                      </a:prstGeom>
                    </pic:spPr>
                  </pic:pic>
                </a:graphicData>
              </a:graphic>
            </wp:inline>
          </w:drawing>
        </w:r>
      </w:ins>
    </w:p>
    <w:p w14:paraId="10B298D2" w14:textId="158B854D" w:rsidR="00A0026C" w:rsidRDefault="00A0026C">
      <w:pPr>
        <w:pStyle w:val="FigureAnnotation"/>
        <w:rPr>
          <w:ins w:id="934" w:author="Luke Slemon" w:date="2020-04-17T19:11:00Z"/>
        </w:rPr>
        <w:pPrChange w:id="935" w:author="Luke Slemon" w:date="2020-04-17T19:37:00Z">
          <w:pPr>
            <w:pStyle w:val="TextSub4"/>
          </w:pPr>
        </w:pPrChange>
      </w:pPr>
      <w:ins w:id="936" w:author="Luke Slemon" w:date="2020-04-17T19:37:00Z">
        <w:r>
          <w:t>Figure 7.</w:t>
        </w:r>
      </w:ins>
      <w:ins w:id="937" w:author="Luke Slemon" w:date="2020-04-17T21:16:00Z">
        <w:r w:rsidR="00C5322D">
          <w:t>5</w:t>
        </w:r>
      </w:ins>
      <w:ins w:id="938" w:author="Luke Slemon" w:date="2020-04-17T19:37:00Z">
        <w:r>
          <w:t xml:space="preserve"> M</w:t>
        </w:r>
      </w:ins>
      <w:ins w:id="939" w:author="Luke Slemon" w:date="2020-04-17T20:00:00Z">
        <w:r w:rsidR="00C4351C">
          <w:t xml:space="preserve">agnitude Response of Filter </w:t>
        </w:r>
        <w:r w:rsidR="00FE6A93">
          <w:t>with stimulus frequencies and harmonics marked.</w:t>
        </w:r>
      </w:ins>
    </w:p>
    <w:p w14:paraId="4FF085ED" w14:textId="7298CB55" w:rsidR="00B62984" w:rsidRDefault="00D60AC2" w:rsidP="00B62984">
      <w:pPr>
        <w:pStyle w:val="TextSub4"/>
        <w:rPr>
          <w:ins w:id="940" w:author="Luke Slemon" w:date="2020-04-17T19:27:00Z"/>
          <w:lang w:val="en-IE"/>
        </w:rPr>
      </w:pPr>
      <w:ins w:id="941" w:author="Luke Slemon" w:date="2020-04-17T19:11:00Z">
        <w:r>
          <w:rPr>
            <w:lang w:val="en-IE"/>
          </w:rPr>
          <w:t>A Finite Impulse Response filter was chosen over a</w:t>
        </w:r>
      </w:ins>
      <w:ins w:id="942" w:author="Luke Slemon" w:date="2020-04-17T19:12:00Z">
        <w:r>
          <w:rPr>
            <w:lang w:val="en-IE"/>
          </w:rPr>
          <w:t xml:space="preserve">n Infinite Impulse Response </w:t>
        </w:r>
      </w:ins>
      <w:ins w:id="943" w:author="Luke Slemon" w:date="2020-04-17T19:13:00Z">
        <w:r>
          <w:rPr>
            <w:lang w:val="en-IE"/>
          </w:rPr>
          <w:t xml:space="preserve">because it only uses inputs </w:t>
        </w:r>
      </w:ins>
      <w:ins w:id="944" w:author="Luke Slemon" w:date="2020-04-17T19:14:00Z">
        <w:r>
          <w:rPr>
            <w:lang w:val="en-IE"/>
          </w:rPr>
          <w:t>to the filter</w:t>
        </w:r>
      </w:ins>
      <w:ins w:id="945" w:author="Luke Slemon" w:date="2020-04-17T19:23:00Z">
        <w:r w:rsidR="00B62984">
          <w:rPr>
            <w:lang w:val="en-IE"/>
          </w:rPr>
          <w:fldChar w:fldCharType="begin" w:fldLock="1"/>
        </w:r>
      </w:ins>
      <w:r w:rsidR="00FE6A93">
        <w:rPr>
          <w:lang w:val="en-IE"/>
        </w:rPr>
        <w:instrText>ADDIN CSL_CITATION {"citationItems":[{"id":"ITEM-1","itemData":{"URL":"https://dspguru.com/dsp/faqs/fir/properties/","accessed":{"date-parts":[["2020","4","17"]]},"id":"ITEM-1","issued":{"date-parts":[["0"]]},"title":"FIR Filter Properties - dspGuru","type":"webpage"},"uris":["http://www.mendeley.com/documents/?uuid=efb58415-8322-37c9-96ea-c172087143f3"]}],"mendeley":{"formattedCitation":"[17]","plainTextFormattedCitation":"[17]","previouslyFormattedCitation":"[17]"},"properties":{"noteIndex":0},"schema":"https://github.com/citation-style-language/schema/raw/master/csl-citation.json"}</w:instrText>
      </w:r>
      <w:r w:rsidR="00B62984">
        <w:rPr>
          <w:lang w:val="en-IE"/>
        </w:rPr>
        <w:fldChar w:fldCharType="separate"/>
      </w:r>
      <w:r w:rsidR="00B62984" w:rsidRPr="00B62984">
        <w:rPr>
          <w:noProof/>
          <w:lang w:val="en-IE"/>
        </w:rPr>
        <w:t>[17]</w:t>
      </w:r>
      <w:ins w:id="946" w:author="Luke Slemon" w:date="2020-04-17T19:23:00Z">
        <w:r w:rsidR="00B62984">
          <w:rPr>
            <w:lang w:val="en-IE"/>
          </w:rPr>
          <w:fldChar w:fldCharType="end"/>
        </w:r>
      </w:ins>
      <w:ins w:id="947" w:author="Luke Slemon" w:date="2020-04-17T19:15:00Z">
        <w:r>
          <w:rPr>
            <w:lang w:val="en-IE"/>
          </w:rPr>
          <w:t xml:space="preserve"> as opposed to the Infinite Impulse Response which uses previous outputs as well as inputs. </w:t>
        </w:r>
      </w:ins>
      <w:ins w:id="948" w:author="Luke Slemon" w:date="2020-04-17T19:16:00Z">
        <w:r>
          <w:rPr>
            <w:lang w:val="en-IE"/>
          </w:rPr>
          <w:t xml:space="preserve">As well as greater stability, Finite Impulse Response </w:t>
        </w:r>
      </w:ins>
      <w:ins w:id="949" w:author="Luke Slemon" w:date="2020-04-17T19:17:00Z">
        <w:r>
          <w:rPr>
            <w:lang w:val="en-IE"/>
          </w:rPr>
          <w:t>filters</w:t>
        </w:r>
      </w:ins>
      <w:ins w:id="950" w:author="Luke Slemon" w:date="2020-04-17T19:20:00Z">
        <w:r w:rsidR="00B62984">
          <w:rPr>
            <w:lang w:val="en-IE"/>
          </w:rPr>
          <w:t xml:space="preserve"> </w:t>
        </w:r>
      </w:ins>
      <w:ins w:id="951" w:author="Luke Slemon" w:date="2020-04-17T19:21:00Z">
        <w:r w:rsidR="00B62984">
          <w:rPr>
            <w:lang w:val="en-IE"/>
          </w:rPr>
          <w:t>can have linear phase</w:t>
        </w:r>
      </w:ins>
      <w:ins w:id="952" w:author="Luke Slemon" w:date="2020-05-19T18:43:00Z">
        <w:r w:rsidR="00E24817">
          <w:rPr>
            <w:lang w:val="en-IE"/>
          </w:rPr>
          <w:t>,</w:t>
        </w:r>
      </w:ins>
      <w:ins w:id="953" w:author="Luke Slemon" w:date="2020-04-17T19:21:00Z">
        <w:r w:rsidR="00B62984">
          <w:rPr>
            <w:lang w:val="en-IE"/>
          </w:rPr>
          <w:t xml:space="preserve"> meaning the filter is symmetric about the centre coefficient</w:t>
        </w:r>
      </w:ins>
      <w:ins w:id="954" w:author="Luke Slemon" w:date="2020-04-17T19:22:00Z">
        <w:r w:rsidR="00B62984">
          <w:rPr>
            <w:lang w:val="en-IE"/>
          </w:rPr>
          <w:fldChar w:fldCharType="begin" w:fldLock="1"/>
        </w:r>
      </w:ins>
      <w:r w:rsidR="00B62984">
        <w:rPr>
          <w:lang w:val="en-IE"/>
        </w:rPr>
        <w:instrText>ADDIN CSL_CITATION {"citationItems":[{"id":"ITEM-1","itemData":{"URL":"https://dspguru.com/dsp/faqs/fir/properties/","accessed":{"date-parts":[["2020","4","17"]]},"id":"ITEM-1","issued":{"date-parts":[["0"]]},"title":"FIR Filter Properties - dspGuru","type":"webpage"},"uris":["http://www.mendeley.com/documents/?uuid=efb58415-8322-37c9-96ea-c172087143f3"]}],"mendeley":{"formattedCitation":"[17]","plainTextFormattedCitation":"[17]","previouslyFormattedCitation":"[17]"},"properties":{"noteIndex":0},"schema":"https://github.com/citation-style-language/schema/raw/master/csl-citation.json"}</w:instrText>
      </w:r>
      <w:r w:rsidR="00B62984">
        <w:rPr>
          <w:lang w:val="en-IE"/>
        </w:rPr>
        <w:fldChar w:fldCharType="separate"/>
      </w:r>
      <w:r w:rsidR="00B62984" w:rsidRPr="00B62984">
        <w:rPr>
          <w:noProof/>
          <w:lang w:val="en-IE"/>
        </w:rPr>
        <w:t>[17]</w:t>
      </w:r>
      <w:ins w:id="955" w:author="Luke Slemon" w:date="2020-04-17T19:22:00Z">
        <w:r w:rsidR="00B62984">
          <w:rPr>
            <w:lang w:val="en-IE"/>
          </w:rPr>
          <w:fldChar w:fldCharType="end"/>
        </w:r>
      </w:ins>
      <w:ins w:id="956" w:author="Luke Slemon" w:date="2020-04-17T19:23:00Z">
        <w:r w:rsidR="00B62984">
          <w:rPr>
            <w:lang w:val="en-IE"/>
          </w:rPr>
          <w:t xml:space="preserve">, meaning only half of the coefficients are used for filtering the signal. </w:t>
        </w:r>
      </w:ins>
      <w:ins w:id="957" w:author="Luke Slemon" w:date="2020-05-19T18:43:00Z">
        <w:r w:rsidR="00E24817">
          <w:rPr>
            <w:lang w:val="en-IE"/>
          </w:rPr>
          <w:t>These coefficients are used as w</w:t>
        </w:r>
      </w:ins>
      <w:ins w:id="958" w:author="Luke Slemon" w:date="2020-05-19T18:44:00Z">
        <w:r w:rsidR="00E24817">
          <w:rPr>
            <w:lang w:val="en-IE"/>
          </w:rPr>
          <w:t xml:space="preserve">eights for the samples at each stage of the filter. </w:t>
        </w:r>
      </w:ins>
      <w:ins w:id="959" w:author="Luke Slemon" w:date="2020-04-17T19:24:00Z">
        <w:r w:rsidR="00B62984">
          <w:rPr>
            <w:lang w:val="en-IE"/>
          </w:rPr>
          <w:t xml:space="preserve">By halving the number of coefficients required to filter the </w:t>
        </w:r>
        <w:r w:rsidR="00B62984">
          <w:rPr>
            <w:lang w:val="en-IE"/>
          </w:rPr>
          <w:lastRenderedPageBreak/>
          <w:t xml:space="preserve">data, there are less computations required, which should further accelerate the process of detecting the </w:t>
        </w:r>
      </w:ins>
      <w:ins w:id="960" w:author="Luke Slemon" w:date="2020-04-17T19:25:00Z">
        <w:r w:rsidR="00B62984">
          <w:rPr>
            <w:lang w:val="en-IE"/>
          </w:rPr>
          <w:t>SSVEP when implemented in Hardware.</w:t>
        </w:r>
      </w:ins>
    </w:p>
    <w:p w14:paraId="4F6DDA11" w14:textId="668DE411" w:rsidR="00B62984" w:rsidRDefault="00B62984">
      <w:pPr>
        <w:pStyle w:val="TextSub4"/>
        <w:jc w:val="center"/>
        <w:rPr>
          <w:ins w:id="961" w:author="Luke Slemon" w:date="2020-04-17T19:26:00Z"/>
          <w:lang w:val="en-IE"/>
        </w:rPr>
        <w:pPrChange w:id="962" w:author="Luke Slemon" w:date="2020-04-17T19:30:00Z">
          <w:pPr>
            <w:pStyle w:val="TextSub4"/>
          </w:pPr>
        </w:pPrChange>
      </w:pPr>
      <m:oMath>
        <m:r>
          <w:ins w:id="963" w:author="Luke Slemon" w:date="2020-04-17T19:27:00Z">
            <w:rPr>
              <w:rFonts w:ascii="Cambria Math" w:hAnsi="Cambria Math"/>
              <w:lang w:val="en-IE"/>
            </w:rPr>
            <m:t>ee</m:t>
          </w:ins>
        </m:r>
        <m:sSub>
          <m:sSubPr>
            <m:ctrlPr>
              <w:ins w:id="964" w:author="Luke Slemon" w:date="2020-04-17T19:27:00Z">
                <w:rPr>
                  <w:rFonts w:ascii="Cambria Math" w:hAnsi="Cambria Math"/>
                  <w:i/>
                  <w:lang w:val="en-IE"/>
                </w:rPr>
              </w:ins>
            </m:ctrlPr>
          </m:sSubPr>
          <m:e>
            <m:r>
              <w:ins w:id="965" w:author="Luke Slemon" w:date="2020-04-17T19:27:00Z">
                <w:rPr>
                  <w:rFonts w:ascii="Cambria Math" w:hAnsi="Cambria Math"/>
                  <w:lang w:val="en-IE"/>
                </w:rPr>
                <m:t>g</m:t>
              </w:ins>
            </m:r>
          </m:e>
          <m:sub>
            <m:r>
              <w:ins w:id="966" w:author="Luke Slemon" w:date="2020-04-17T19:27:00Z">
                <w:rPr>
                  <w:rFonts w:ascii="Cambria Math" w:hAnsi="Cambria Math"/>
                  <w:lang w:val="en-IE"/>
                </w:rPr>
                <m:t>filtered</m:t>
              </w:ins>
            </m:r>
          </m:sub>
        </m:sSub>
        <m:r>
          <w:ins w:id="967" w:author="Luke Slemon" w:date="2020-04-17T19:30:00Z">
            <w:rPr>
              <w:rFonts w:ascii="Cambria Math" w:hAnsi="Cambria Math"/>
              <w:lang w:val="en-IE"/>
            </w:rPr>
            <m:t>[n]</m:t>
          </w:ins>
        </m:r>
        <m:r>
          <w:ins w:id="968" w:author="Luke Slemon" w:date="2020-04-17T19:27:00Z">
            <w:rPr>
              <w:rFonts w:ascii="Cambria Math" w:hAnsi="Cambria Math"/>
              <w:lang w:val="en-IE"/>
            </w:rPr>
            <m:t xml:space="preserve">= </m:t>
          </w:ins>
        </m:r>
        <m:nary>
          <m:naryPr>
            <m:chr m:val="∑"/>
            <m:limLoc m:val="undOvr"/>
            <m:ctrlPr>
              <w:ins w:id="969" w:author="Luke Slemon" w:date="2020-04-17T19:28:00Z">
                <w:rPr>
                  <w:rFonts w:ascii="Cambria Math" w:hAnsi="Cambria Math"/>
                  <w:i/>
                  <w:lang w:val="en-IE"/>
                </w:rPr>
              </w:ins>
            </m:ctrlPr>
          </m:naryPr>
          <m:sub>
            <m:r>
              <w:ins w:id="970" w:author="Luke Slemon" w:date="2020-04-17T19:28:00Z">
                <w:rPr>
                  <w:rFonts w:ascii="Cambria Math" w:hAnsi="Cambria Math"/>
                  <w:lang w:val="en-IE"/>
                </w:rPr>
                <m:t>k=1</m:t>
              </w:ins>
            </m:r>
          </m:sub>
          <m:sup>
            <m:r>
              <w:ins w:id="971" w:author="Luke Slemon" w:date="2020-04-17T19:28:00Z">
                <w:rPr>
                  <w:rFonts w:ascii="Cambria Math" w:hAnsi="Cambria Math"/>
                  <w:lang w:val="en-IE"/>
                </w:rPr>
                <m:t>K</m:t>
              </w:ins>
            </m:r>
          </m:sup>
          <m:e>
            <m:r>
              <w:ins w:id="972" w:author="Luke Slemon" w:date="2020-04-17T19:28:00Z">
                <w:rPr>
                  <w:rFonts w:ascii="Cambria Math" w:hAnsi="Cambria Math"/>
                  <w:lang w:val="en-IE"/>
                </w:rPr>
                <m:t>a</m:t>
              </w:ins>
            </m:r>
            <m:d>
              <m:dPr>
                <m:begChr m:val="["/>
                <m:endChr m:val="]"/>
                <m:ctrlPr>
                  <w:ins w:id="973" w:author="Luke Slemon" w:date="2020-04-17T19:28:00Z">
                    <w:rPr>
                      <w:rFonts w:ascii="Cambria Math" w:hAnsi="Cambria Math"/>
                      <w:i/>
                      <w:lang w:val="en-IE"/>
                    </w:rPr>
                  </w:ins>
                </m:ctrlPr>
              </m:dPr>
              <m:e>
                <m:r>
                  <w:ins w:id="974" w:author="Luke Slemon" w:date="2020-04-17T19:28:00Z">
                    <w:rPr>
                      <w:rFonts w:ascii="Cambria Math" w:hAnsi="Cambria Math"/>
                      <w:lang w:val="en-IE"/>
                    </w:rPr>
                    <m:t>k</m:t>
                  </w:ins>
                </m:r>
              </m:e>
            </m:d>
            <m:r>
              <w:ins w:id="975" w:author="Luke Slemon" w:date="2020-04-17T19:28:00Z">
                <w:rPr>
                  <w:rFonts w:ascii="Cambria Math" w:hAnsi="Cambria Math"/>
                  <w:lang w:val="en-IE"/>
                </w:rPr>
                <m:t>eeg</m:t>
              </w:ins>
            </m:r>
            <m:r>
              <w:ins w:id="976" w:author="Luke Slemon" w:date="2020-04-17T19:29:00Z">
                <w:rPr>
                  <w:rFonts w:ascii="Cambria Math" w:hAnsi="Cambria Math"/>
                  <w:lang w:val="en-IE"/>
                </w:rPr>
                <m:t>[</m:t>
              </w:ins>
            </m:r>
            <m:r>
              <w:ins w:id="977" w:author="Luke Slemon" w:date="2020-04-17T19:30:00Z">
                <w:rPr>
                  <w:rFonts w:ascii="Cambria Math" w:hAnsi="Cambria Math"/>
                  <w:lang w:val="en-IE"/>
                </w:rPr>
                <m:t>n-k]</m:t>
              </w:ins>
            </m:r>
          </m:e>
        </m:nary>
      </m:oMath>
      <w:ins w:id="978" w:author="Luke Slemon" w:date="2020-04-17T19:30:00Z">
        <w:r w:rsidR="00A0026C">
          <w:rPr>
            <w:rFonts w:eastAsiaTheme="minorEastAsia"/>
            <w:lang w:val="en-IE"/>
          </w:rPr>
          <w:tab/>
          <w:t>(7.1)</w:t>
        </w:r>
      </w:ins>
    </w:p>
    <w:p w14:paraId="5F8CB324" w14:textId="2957B642" w:rsidR="00A0026C" w:rsidRPr="00A0026C" w:rsidRDefault="00B62984">
      <w:pPr>
        <w:pStyle w:val="TextSub4"/>
        <w:rPr>
          <w:lang w:val="en-IE"/>
        </w:rPr>
        <w:pPrChange w:id="979" w:author="Luke Slemon" w:date="2020-04-18T17:05:00Z">
          <w:pPr>
            <w:pStyle w:val="Heading3"/>
          </w:pPr>
        </w:pPrChange>
      </w:pPr>
      <w:ins w:id="980" w:author="Luke Slemon" w:date="2020-04-17T19:27:00Z">
        <w:r>
          <w:rPr>
            <w:lang w:val="en-IE"/>
          </w:rPr>
          <w:t>Eq.</w:t>
        </w:r>
      </w:ins>
      <w:ins w:id="981" w:author="Luke Slemon" w:date="2020-04-17T19:32:00Z">
        <w:r w:rsidR="00A0026C">
          <w:rPr>
            <w:lang w:val="en-IE"/>
          </w:rPr>
          <w:t xml:space="preserve"> </w:t>
        </w:r>
      </w:ins>
      <w:ins w:id="982" w:author="Luke Slemon" w:date="2020-04-17T19:27:00Z">
        <w:r>
          <w:rPr>
            <w:lang w:val="en-IE"/>
          </w:rPr>
          <w:t>(7.1)</w:t>
        </w:r>
      </w:ins>
      <w:ins w:id="983" w:author="Luke Slemon" w:date="2020-04-17T19:30:00Z">
        <w:r w:rsidR="00A0026C">
          <w:rPr>
            <w:lang w:val="en-IE"/>
          </w:rPr>
          <w:t xml:space="preserve"> describes the </w:t>
        </w:r>
      </w:ins>
      <w:ins w:id="984" w:author="Luke Slemon" w:date="2020-04-17T19:31:00Z">
        <w:r w:rsidR="00A0026C">
          <w:rPr>
            <w:lang w:val="en-IE"/>
          </w:rPr>
          <w:t xml:space="preserve">FIR filter, where </w:t>
        </w:r>
        <w:proofErr w:type="spellStart"/>
        <w:r w:rsidR="00A0026C">
          <w:rPr>
            <w:lang w:val="en-IE"/>
          </w:rPr>
          <w:t>eeg</w:t>
        </w:r>
        <w:proofErr w:type="spellEnd"/>
        <w:r w:rsidR="00A0026C">
          <w:rPr>
            <w:lang w:val="en-IE"/>
          </w:rPr>
          <w:t xml:space="preserve"> is the input signal at the n</w:t>
        </w:r>
      </w:ins>
      <w:ins w:id="985" w:author="Luke Slemon" w:date="2020-04-17T19:32:00Z">
        <w:r w:rsidR="00A0026C">
          <w:rPr>
            <w:vertAlign w:val="superscript"/>
            <w:lang w:val="en-IE"/>
          </w:rPr>
          <w:t>th</w:t>
        </w:r>
        <w:r w:rsidR="00A0026C">
          <w:rPr>
            <w:lang w:val="en-IE"/>
          </w:rPr>
          <w:t xml:space="preserve"> sample, and a[k] are filter coefficients. </w:t>
        </w:r>
      </w:ins>
    </w:p>
    <w:p w14:paraId="50AA666D" w14:textId="1BAF32AC" w:rsidR="00C653AF" w:rsidRDefault="00C653AF">
      <w:pPr>
        <w:pStyle w:val="Heading4"/>
        <w:rPr>
          <w:ins w:id="986" w:author="Luke Slemon" w:date="2020-04-17T20:46:00Z"/>
        </w:rPr>
      </w:pPr>
      <w:r>
        <w:t>Feature Extraction</w:t>
      </w:r>
    </w:p>
    <w:p w14:paraId="4926C507" w14:textId="4ABADF34" w:rsidR="00125CB4" w:rsidRDefault="00E57ADB" w:rsidP="00E57ADB">
      <w:pPr>
        <w:pStyle w:val="TextSub4"/>
        <w:rPr>
          <w:ins w:id="987" w:author="Luke Slemon" w:date="2020-04-17T21:02:00Z"/>
          <w:lang w:val="en-IE"/>
        </w:rPr>
      </w:pPr>
      <w:ins w:id="988" w:author="Luke Slemon" w:date="2020-04-17T20:47:00Z">
        <w:r>
          <w:rPr>
            <w:lang w:val="en-IE"/>
          </w:rPr>
          <w:t>After the signals have been filtered, any key parameters and characteristics of the signal are extracted in order to determine if there are any signals which correlate with user intent.</w:t>
        </w:r>
      </w:ins>
      <w:ins w:id="989" w:author="Luke Slemon" w:date="2020-04-17T20:59:00Z">
        <w:r w:rsidR="00125CB4">
          <w:rPr>
            <w:lang w:val="en-IE"/>
          </w:rPr>
          <w:t xml:space="preserve"> These parameters and characteristics are the features of the signal w</w:t>
        </w:r>
      </w:ins>
      <w:ins w:id="990" w:author="Luke Slemon" w:date="2020-04-17T21:00:00Z">
        <w:r w:rsidR="00125CB4">
          <w:rPr>
            <w:lang w:val="en-IE"/>
          </w:rPr>
          <w:t xml:space="preserve">hich help </w:t>
        </w:r>
      </w:ins>
      <w:ins w:id="991" w:author="Luke Slemon" w:date="2020-05-19T18:44:00Z">
        <w:r w:rsidR="00E24817">
          <w:rPr>
            <w:lang w:val="en-IE"/>
          </w:rPr>
          <w:t>with signal classification</w:t>
        </w:r>
      </w:ins>
      <w:ins w:id="992" w:author="Luke Slemon" w:date="2020-04-17T21:00:00Z">
        <w:r w:rsidR="00125CB4">
          <w:rPr>
            <w:lang w:val="en-IE"/>
          </w:rPr>
          <w:t xml:space="preserve">. There are two categories of features </w:t>
        </w:r>
      </w:ins>
      <w:ins w:id="993" w:author="Luke Slemon" w:date="2020-04-17T21:01:00Z">
        <w:r w:rsidR="00125CB4">
          <w:rPr>
            <w:lang w:val="en-IE"/>
          </w:rPr>
          <w:t>which can be extracted from a signal</w:t>
        </w:r>
      </w:ins>
      <w:ins w:id="994" w:author="Luke Slemon" w:date="2020-04-17T21:03:00Z">
        <w:r w:rsidR="00125CB4">
          <w:rPr>
            <w:lang w:val="en-IE"/>
          </w:rPr>
          <w:t xml:space="preserve"> </w:t>
        </w:r>
        <w:r w:rsidR="00125CB4">
          <w:rPr>
            <w:lang w:val="en-IE"/>
          </w:rPr>
          <w:fldChar w:fldCharType="begin" w:fldLock="1"/>
        </w:r>
      </w:ins>
      <w:r w:rsidR="00125CB4">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125CB4">
        <w:rPr>
          <w:lang w:val="en-IE"/>
        </w:rPr>
        <w:fldChar w:fldCharType="separate"/>
      </w:r>
      <w:r w:rsidR="00125CB4" w:rsidRPr="00125CB4">
        <w:rPr>
          <w:noProof/>
          <w:lang w:val="en-IE"/>
        </w:rPr>
        <w:t>[16]</w:t>
      </w:r>
      <w:ins w:id="995" w:author="Luke Slemon" w:date="2020-04-17T21:03:00Z">
        <w:r w:rsidR="00125CB4">
          <w:rPr>
            <w:lang w:val="en-IE"/>
          </w:rPr>
          <w:fldChar w:fldCharType="end"/>
        </w:r>
      </w:ins>
      <w:ins w:id="996" w:author="Luke Slemon" w:date="2020-04-17T21:01:00Z">
        <w:r w:rsidR="00125CB4">
          <w:rPr>
            <w:lang w:val="en-IE"/>
          </w:rPr>
          <w:t xml:space="preserve">: </w:t>
        </w:r>
      </w:ins>
    </w:p>
    <w:p w14:paraId="088CC385" w14:textId="77777777" w:rsidR="00125CB4" w:rsidRDefault="00125CB4" w:rsidP="00E57ADB">
      <w:pPr>
        <w:pStyle w:val="TextSub4"/>
        <w:rPr>
          <w:ins w:id="997" w:author="Luke Slemon" w:date="2020-04-17T21:02:00Z"/>
          <w:lang w:val="en-IE"/>
        </w:rPr>
      </w:pPr>
      <w:ins w:id="998" w:author="Luke Slemon" w:date="2020-04-17T21:01:00Z">
        <w:r>
          <w:rPr>
            <w:lang w:val="en-IE"/>
          </w:rPr>
          <w:t xml:space="preserve">1) Non-transformed features which can be the amplitude, energy, or power of the </w:t>
        </w:r>
      </w:ins>
      <w:ins w:id="999" w:author="Luke Slemon" w:date="2020-04-17T21:02:00Z">
        <w:r>
          <w:rPr>
            <w:lang w:val="en-IE"/>
          </w:rPr>
          <w:t xml:space="preserve">time series data. </w:t>
        </w:r>
      </w:ins>
    </w:p>
    <w:p w14:paraId="17B4CA43" w14:textId="77777777" w:rsidR="00125CB4" w:rsidRDefault="00125CB4" w:rsidP="00125CB4">
      <w:pPr>
        <w:pStyle w:val="TextSub4"/>
        <w:rPr>
          <w:ins w:id="1000" w:author="Luke Slemon" w:date="2020-04-17T21:04:00Z"/>
          <w:lang w:val="en-IE"/>
        </w:rPr>
      </w:pPr>
      <w:ins w:id="1001" w:author="Luke Slemon" w:date="2020-04-17T21:02:00Z">
        <w:r>
          <w:rPr>
            <w:lang w:val="en-IE"/>
          </w:rPr>
          <w:t xml:space="preserve">2) Transformed features which can be the power within a specific frequency band </w:t>
        </w:r>
      </w:ins>
      <w:ins w:id="1002" w:author="Luke Slemon" w:date="2020-04-17T21:03:00Z">
        <w:r>
          <w:rPr>
            <w:lang w:val="en-IE"/>
          </w:rPr>
          <w:t>or the amplitude spectra.</w:t>
        </w:r>
      </w:ins>
    </w:p>
    <w:p w14:paraId="2B37B4F8" w14:textId="7B974EF3" w:rsidR="00E57ADB" w:rsidDel="00DD76F6" w:rsidRDefault="00E57ADB" w:rsidP="00DD76F6">
      <w:pPr>
        <w:pStyle w:val="TextSub4"/>
        <w:rPr>
          <w:del w:id="1003" w:author="Luke Slemon" w:date="2020-04-17T21:09:00Z"/>
        </w:rPr>
      </w:pPr>
      <w:ins w:id="1004" w:author="Luke Slemon" w:date="2020-04-17T20:48:00Z">
        <w:r>
          <w:t xml:space="preserve">For the case of Steady State Visually Evoked Potentials, there should be increased concentration of power caused by </w:t>
        </w:r>
      </w:ins>
      <w:ins w:id="1005" w:author="Luke Slemon" w:date="2020-04-17T20:49:00Z">
        <w:r>
          <w:t xml:space="preserve">the electrical activity </w:t>
        </w:r>
      </w:ins>
      <w:ins w:id="1006" w:author="Luke Slemon" w:date="2020-04-17T21:04:00Z">
        <w:r w:rsidR="00125CB4">
          <w:t xml:space="preserve">synchronising </w:t>
        </w:r>
      </w:ins>
      <w:ins w:id="1007" w:author="Luke Slemon" w:date="2020-04-17T20:56:00Z">
        <w:r w:rsidR="00125CB4">
          <w:t>with the stimulus frequency</w:t>
        </w:r>
      </w:ins>
      <w:ins w:id="1008" w:author="Luke Slemon" w:date="2020-04-17T21:04:00Z">
        <w:r w:rsidR="00125CB4">
          <w:rPr>
            <w:noProof/>
          </w:rPr>
          <w:fldChar w:fldCharType="begin" w:fldLock="1"/>
        </w:r>
      </w:ins>
      <w:r w:rsidR="00C5322D">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125CB4">
        <w:rPr>
          <w:noProof/>
        </w:rPr>
        <w:fldChar w:fldCharType="separate"/>
      </w:r>
      <w:r w:rsidR="00125CB4" w:rsidRPr="00125CB4">
        <w:rPr>
          <w:noProof/>
        </w:rPr>
        <w:t>[16]</w:t>
      </w:r>
      <w:ins w:id="1009" w:author="Luke Slemon" w:date="2020-04-17T21:04:00Z">
        <w:r w:rsidR="00125CB4">
          <w:rPr>
            <w:noProof/>
          </w:rPr>
          <w:fldChar w:fldCharType="end"/>
        </w:r>
      </w:ins>
      <w:ins w:id="1010" w:author="Luke Slemon" w:date="2020-04-17T20:56:00Z">
        <w:r w:rsidR="00125CB4">
          <w:t>.</w:t>
        </w:r>
      </w:ins>
      <w:ins w:id="1011" w:author="Luke Slemon" w:date="2020-04-17T21:08:00Z">
        <w:r w:rsidR="00C5322D">
          <w:t xml:space="preserve"> Spectral analysis, which is a </w:t>
        </w:r>
      </w:ins>
      <w:ins w:id="1012" w:author="Luke Slemon" w:date="2020-04-17T21:09:00Z">
        <w:r w:rsidR="00C5322D">
          <w:t>process</w:t>
        </w:r>
      </w:ins>
      <w:ins w:id="1013" w:author="Luke Slemon" w:date="2020-04-17T21:08:00Z">
        <w:r w:rsidR="00C5322D">
          <w:t xml:space="preserve"> of estimating how power is distributed o</w:t>
        </w:r>
      </w:ins>
      <w:ins w:id="1014" w:author="Luke Slemon" w:date="2020-04-17T21:09:00Z">
        <w:r w:rsidR="00C5322D">
          <w:t>ver frequency for a finite length of signal</w:t>
        </w:r>
      </w:ins>
      <w:ins w:id="1015" w:author="Luke Slemon" w:date="2020-04-17T21:10:00Z">
        <w:r w:rsidR="00C5322D">
          <w:rPr>
            <w:noProof/>
          </w:rPr>
          <w:fldChar w:fldCharType="begin" w:fldLock="1"/>
        </w:r>
      </w:ins>
      <w:r w:rsidR="005412BC">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C5322D">
        <w:rPr>
          <w:noProof/>
        </w:rPr>
        <w:fldChar w:fldCharType="separate"/>
      </w:r>
      <w:r w:rsidR="00C5322D" w:rsidRPr="00C5322D">
        <w:rPr>
          <w:noProof/>
        </w:rPr>
        <w:t>[16]</w:t>
      </w:r>
      <w:ins w:id="1016" w:author="Luke Slemon" w:date="2020-04-17T21:10:00Z">
        <w:r w:rsidR="00C5322D">
          <w:rPr>
            <w:noProof/>
          </w:rPr>
          <w:fldChar w:fldCharType="end"/>
        </w:r>
      </w:ins>
      <w:ins w:id="1017" w:author="Luke Slemon" w:date="2020-04-17T21:09:00Z">
        <w:r w:rsidR="00C5322D">
          <w:t xml:space="preserve">, is performed </w:t>
        </w:r>
      </w:ins>
      <w:ins w:id="1018" w:author="Luke Slemon" w:date="2020-04-17T20:57:00Z">
        <w:r w:rsidR="00125CB4">
          <w:t>on the filtered signal</w:t>
        </w:r>
      </w:ins>
      <w:ins w:id="1019" w:author="Luke Slemon" w:date="2020-04-17T21:09:00Z">
        <w:r w:rsidR="00C5322D">
          <w:t xml:space="preserve">. </w:t>
        </w:r>
      </w:ins>
      <w:ins w:id="1020" w:author="Luke Slemon" w:date="2020-04-17T21:10:00Z">
        <w:r w:rsidR="00C5322D">
          <w:t>By visualising the distribution of the signal power over frequency</w:t>
        </w:r>
      </w:ins>
      <w:ins w:id="1021" w:author="Luke Slemon" w:date="2020-04-17T21:15:00Z">
        <w:r w:rsidR="00C5322D">
          <w:t xml:space="preserve"> as seen in Figure 7.</w:t>
        </w:r>
      </w:ins>
      <w:ins w:id="1022" w:author="Luke Slemon" w:date="2020-05-19T18:45:00Z">
        <w:r w:rsidR="000F52B7">
          <w:t>6</w:t>
        </w:r>
      </w:ins>
      <w:ins w:id="1023" w:author="Luke Slemon" w:date="2020-04-17T21:10:00Z">
        <w:r w:rsidR="00C5322D">
          <w:t xml:space="preserve">, the frequency bands with the highest concentration of power should correspond with the </w:t>
        </w:r>
      </w:ins>
      <w:ins w:id="1024" w:author="Luke Slemon" w:date="2020-04-20T11:57:00Z">
        <w:r w:rsidR="00C967D8">
          <w:t xml:space="preserve">fundamental </w:t>
        </w:r>
      </w:ins>
      <w:ins w:id="1025" w:author="Luke Slemon" w:date="2020-04-20T11:56:00Z">
        <w:r w:rsidR="00C967D8">
          <w:t>and 1</w:t>
        </w:r>
        <w:r w:rsidR="00C967D8" w:rsidRPr="00C967D8">
          <w:rPr>
            <w:vertAlign w:val="superscript"/>
          </w:rPr>
          <w:t>st</w:t>
        </w:r>
        <w:r w:rsidR="00C967D8">
          <w:t xml:space="preserve"> harmonic</w:t>
        </w:r>
      </w:ins>
      <w:ins w:id="1026" w:author="Luke Slemon" w:date="2020-04-17T21:10:00Z">
        <w:r w:rsidR="00C5322D">
          <w:t xml:space="preserve"> </w:t>
        </w:r>
      </w:ins>
      <w:ins w:id="1027" w:author="Luke Slemon" w:date="2020-04-20T11:57:00Z">
        <w:r w:rsidR="00C967D8">
          <w:t xml:space="preserve">of the Stimulus frequency </w:t>
        </w:r>
      </w:ins>
      <w:ins w:id="1028" w:author="Luke Slemon" w:date="2020-04-17T21:10:00Z">
        <w:r w:rsidR="00C5322D">
          <w:t xml:space="preserve">the </w:t>
        </w:r>
      </w:ins>
      <w:ins w:id="1029" w:author="Luke Slemon" w:date="2020-04-17T21:11:00Z">
        <w:r w:rsidR="00C5322D">
          <w:t>Subject was focusing</w:t>
        </w:r>
      </w:ins>
      <w:ins w:id="1030" w:author="Luke Slemon" w:date="2020-04-17T21:17:00Z">
        <w:r w:rsidR="00D93843">
          <w:t xml:space="preserve"> on.</w:t>
        </w:r>
      </w:ins>
    </w:p>
    <w:p w14:paraId="0B8026EA" w14:textId="77777777" w:rsidR="00DD76F6" w:rsidRDefault="00DD76F6">
      <w:pPr>
        <w:pStyle w:val="TextSub4"/>
        <w:rPr>
          <w:ins w:id="1031" w:author="Luke Slemon" w:date="2020-05-17T20:32:00Z"/>
        </w:rPr>
        <w:pPrChange w:id="1032" w:author="Luke Slemon" w:date="2020-05-17T20:32:00Z">
          <w:pPr>
            <w:pStyle w:val="Heading3"/>
          </w:pPr>
        </w:pPrChange>
      </w:pPr>
    </w:p>
    <w:p w14:paraId="1AE77B8A" w14:textId="77777777" w:rsidR="00B21D00" w:rsidRDefault="00B21D00" w:rsidP="00C5322D">
      <w:pPr>
        <w:pStyle w:val="TextSub4"/>
        <w:rPr>
          <w:ins w:id="1033" w:author="Luke Slemon" w:date="2020-05-16T17:45:00Z"/>
          <w:lang w:val="en-IE"/>
        </w:rPr>
      </w:pPr>
    </w:p>
    <w:p w14:paraId="6B24440A" w14:textId="6C6CF035" w:rsidR="00C5322D" w:rsidRDefault="00C5322D">
      <w:pPr>
        <w:pStyle w:val="Image"/>
        <w:rPr>
          <w:ins w:id="1034" w:author="Luke Slemon" w:date="2020-04-17T21:13:00Z"/>
        </w:rPr>
        <w:pPrChange w:id="1035" w:author="Luke Slemon" w:date="2020-05-16T17:43:00Z">
          <w:pPr>
            <w:pStyle w:val="TextSub4"/>
          </w:pPr>
        </w:pPrChange>
      </w:pPr>
      <w:ins w:id="1036" w:author="Luke Slemon" w:date="2020-04-17T21:13:00Z">
        <w:r>
          <w:drawing>
            <wp:inline distT="0" distB="0" distL="0" distR="0" wp14:anchorId="74A97456" wp14:editId="3EB783DE">
              <wp:extent cx="5758307" cy="3019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ownload (3).png"/>
                      <pic:cNvPicPr/>
                    </pic:nvPicPr>
                    <pic:blipFill>
                      <a:blip r:embed="rId22">
                        <a:extLst>
                          <a:ext uri="{28A0092B-C50C-407E-A947-70E740481C1C}">
                            <a14:useLocalDpi xmlns:a14="http://schemas.microsoft.com/office/drawing/2010/main" val="0"/>
                          </a:ext>
                        </a:extLst>
                      </a:blip>
                      <a:stretch>
                        <a:fillRect/>
                      </a:stretch>
                    </pic:blipFill>
                    <pic:spPr>
                      <a:xfrm>
                        <a:off x="0" y="0"/>
                        <a:ext cx="5767295" cy="3024138"/>
                      </a:xfrm>
                      <a:prstGeom prst="rect">
                        <a:avLst/>
                      </a:prstGeom>
                    </pic:spPr>
                  </pic:pic>
                </a:graphicData>
              </a:graphic>
            </wp:inline>
          </w:drawing>
        </w:r>
      </w:ins>
    </w:p>
    <w:p w14:paraId="2A4808F5" w14:textId="087098B2" w:rsidR="00C5322D" w:rsidRDefault="00C5322D" w:rsidP="00C5322D">
      <w:pPr>
        <w:pStyle w:val="FigureAnnotation"/>
        <w:rPr>
          <w:ins w:id="1037" w:author="Luke Slemon" w:date="2020-04-17T21:17:00Z"/>
        </w:rPr>
      </w:pPr>
      <w:ins w:id="1038" w:author="Luke Slemon" w:date="2020-04-17T21:13:00Z">
        <w:r>
          <w:t>Figure</w:t>
        </w:r>
      </w:ins>
      <w:ins w:id="1039" w:author="Luke Slemon" w:date="2020-05-18T14:04:00Z">
        <w:r w:rsidR="009B37A0">
          <w:t xml:space="preserve"> </w:t>
        </w:r>
      </w:ins>
      <w:ins w:id="1040" w:author="Luke Slemon" w:date="2020-04-17T21:13:00Z">
        <w:r>
          <w:t>7.</w:t>
        </w:r>
      </w:ins>
      <w:ins w:id="1041" w:author="Luke Slemon" w:date="2020-04-17T21:16:00Z">
        <w:r>
          <w:t>6</w:t>
        </w:r>
      </w:ins>
      <w:ins w:id="1042" w:author="Luke Slemon" w:date="2020-04-17T21:13:00Z">
        <w:r>
          <w:t xml:space="preserve"> The Power Spectral </w:t>
        </w:r>
      </w:ins>
      <w:ins w:id="1043" w:author="Luke Slemon" w:date="2020-04-17T21:14:00Z">
        <w:r>
          <w:t>Density of the signal over 512 samples</w:t>
        </w:r>
      </w:ins>
    </w:p>
    <w:p w14:paraId="71268D01" w14:textId="4E30EDBB" w:rsidR="002D34A5" w:rsidRPr="00573E21" w:rsidRDefault="00D05626" w:rsidP="00B85BFF">
      <w:pPr>
        <w:pStyle w:val="TextSub4"/>
        <w:rPr>
          <w:ins w:id="1044" w:author="Luke Slemon" w:date="2020-04-18T15:51:00Z"/>
        </w:rPr>
      </w:pPr>
      <w:ins w:id="1045" w:author="Luke Slemon" w:date="2020-04-18T15:14:00Z">
        <w:r>
          <w:lastRenderedPageBreak/>
          <w:t xml:space="preserve">The Power Spectral Density of the EEG signals was estimated by </w:t>
        </w:r>
      </w:ins>
      <w:ins w:id="1046" w:author="Luke Slemon" w:date="2020-04-18T15:16:00Z">
        <w:r>
          <w:t>use of a periodogram</w:t>
        </w:r>
      </w:ins>
      <w:ins w:id="1047" w:author="Luke Slemon" w:date="2020-04-17T21:19:00Z">
        <w:r w:rsidR="00D93843">
          <w:t>.</w:t>
        </w:r>
      </w:ins>
      <w:ins w:id="1048" w:author="Luke Slemon" w:date="2020-04-18T15:16:00Z">
        <w:r>
          <w:t xml:space="preserve"> The </w:t>
        </w:r>
      </w:ins>
      <w:ins w:id="1049" w:author="Luke Slemon" w:date="2020-04-18T15:33:00Z">
        <w:r w:rsidR="00F133C0">
          <w:t>backbone of the periodogram is the Discrete Fourier Transform (DFT</w:t>
        </w:r>
      </w:ins>
      <w:ins w:id="1050" w:author="Luke Slemon" w:date="2020-04-18T15:34:00Z">
        <w:r w:rsidR="00F133C0">
          <w:t xml:space="preserve">) which </w:t>
        </w:r>
      </w:ins>
      <w:ins w:id="1051" w:author="Luke Slemon" w:date="2020-04-18T15:43:00Z">
        <w:r w:rsidR="005412BC">
          <w:t xml:space="preserve">works to </w:t>
        </w:r>
      </w:ins>
      <w:ins w:id="1052" w:author="Luke Slemon" w:date="2020-04-18T15:44:00Z">
        <w:r w:rsidR="005412BC">
          <w:t>express a sequence of real numbers</w:t>
        </w:r>
      </w:ins>
      <w:ins w:id="1053" w:author="Luke Slemon" w:date="2020-04-18T15:46:00Z">
        <w:r w:rsidR="005412BC">
          <w:t xml:space="preserve"> as a sequence of </w:t>
        </w:r>
      </w:ins>
      <w:ins w:id="1054" w:author="Luke Slemon" w:date="2020-04-18T15:47:00Z">
        <w:r w:rsidR="005412BC">
          <w:t>complex numbers, where each complex number represents the amplitude and phase of the signal</w:t>
        </w:r>
      </w:ins>
      <w:ins w:id="1055" w:author="Luke Slemon" w:date="2020-04-18T15:49:00Z">
        <w:r w:rsidR="005412BC">
          <w:fldChar w:fldCharType="begin" w:fldLock="1"/>
        </w:r>
      </w:ins>
      <w:r w:rsidR="00EA40A2">
        <w:instrText>ADDIN CSL_CITATION {"citationItems":[{"id":"ITEM-1","itemData":{"abstract":"This paper studies the mathematical machinery underlying the Discrete Fast Fourier Transforms, algorithmic processes widely used in quantum mechanics, signal analysis, options pricing, and other diverse fields. Beginning with the basic properties of Fourier Transform, as well as computational considerations that necessitate the development of a faster way to calculate the DFT. With these considerations in mind, we study the construction of the Fast Fourier Transform, as proposed by Cooley and Tukey.","author":[{"dropping-particle":"","family":"Anand","given":"Aashirwad Viswanathan","non-dropping-particle":"","parse-names":false,"suffix":""}],"id":"ITEM-1","issued":{"date-parts":[["1965"]]},"page":"11","title":"A brief study of discrete and fast fourier transforms","type":"article-journal"},"uris":["http://www.mendeley.com/documents/?uuid=7d021902-377c-4abc-9e74-8112cd00c109"]}],"mendeley":{"formattedCitation":"[18]","plainTextFormattedCitation":"[18]","previouslyFormattedCitation":"[18]"},"properties":{"noteIndex":0},"schema":"https://github.com/citation-style-language/schema/raw/master/csl-citation.json"}</w:instrText>
      </w:r>
      <w:r w:rsidR="005412BC">
        <w:fldChar w:fldCharType="separate"/>
      </w:r>
      <w:r w:rsidR="005412BC" w:rsidRPr="005412BC">
        <w:rPr>
          <w:noProof/>
        </w:rPr>
        <w:t>[18]</w:t>
      </w:r>
      <w:ins w:id="1056" w:author="Luke Slemon" w:date="2020-04-18T15:49:00Z">
        <w:r w:rsidR="005412BC">
          <w:fldChar w:fldCharType="end"/>
        </w:r>
      </w:ins>
      <w:ins w:id="1057" w:author="Luke Slemon" w:date="2020-04-18T15:47:00Z">
        <w:r w:rsidR="005412BC">
          <w:t>.</w:t>
        </w:r>
      </w:ins>
      <w:ins w:id="1058" w:author="Luke Slemon" w:date="2020-04-18T15:57:00Z">
        <w:r w:rsidR="00FD566E">
          <w:t xml:space="preserve"> </w:t>
        </w:r>
      </w:ins>
      <w:ins w:id="1059" w:author="Luke Slemon" w:date="2020-04-18T15:58:00Z">
        <w:r w:rsidR="00FD566E">
          <w:t>The Discrete Fourier Transform</w:t>
        </w:r>
      </w:ins>
      <w:ins w:id="1060" w:author="Luke Slemon" w:date="2020-04-18T21:06:00Z">
        <w:r w:rsidR="00F63B23">
          <w:t xml:space="preserve"> </w:t>
        </w:r>
      </w:ins>
      <w:ins w:id="1061" w:author="Luke Slemon" w:date="2020-04-18T21:22:00Z">
        <w:r w:rsidR="00B85BFF">
          <w:t>is described as:</w:t>
        </w:r>
      </w:ins>
    </w:p>
    <w:p w14:paraId="75580D86" w14:textId="3F924DA1" w:rsidR="00D55606" w:rsidRPr="00B8603A" w:rsidRDefault="00EF5DA1" w:rsidP="002D34A5">
      <w:pPr>
        <w:pStyle w:val="TextSub4"/>
        <w:rPr>
          <w:ins w:id="1062" w:author="Luke Slemon" w:date="2020-04-18T22:00:00Z"/>
          <w:rFonts w:eastAsiaTheme="minorEastAsia"/>
        </w:rPr>
      </w:pPr>
      <m:oMathPara>
        <m:oMath>
          <m:r>
            <w:ins w:id="1063" w:author="Luke Slemon" w:date="2020-04-18T20:38:00Z">
              <w:rPr>
                <w:rFonts w:ascii="Cambria Math" w:hAnsi="Cambria Math"/>
              </w:rPr>
              <m:t>DFT</m:t>
            </w:ins>
          </m:r>
          <m:d>
            <m:dPr>
              <m:ctrlPr>
                <w:ins w:id="1064" w:author="Luke Slemon" w:date="2020-04-18T20:39:00Z">
                  <w:rPr>
                    <w:rFonts w:ascii="Cambria Math" w:hAnsi="Cambria Math"/>
                    <w:i/>
                  </w:rPr>
                </w:ins>
              </m:ctrlPr>
            </m:dPr>
            <m:e>
              <m:r>
                <w:ins w:id="1065" w:author="Luke Slemon" w:date="2020-04-18T20:39:00Z">
                  <w:rPr>
                    <w:rFonts w:ascii="Cambria Math" w:hAnsi="Cambria Math"/>
                  </w:rPr>
                  <m:t>k</m:t>
                </w:ins>
              </m:r>
            </m:e>
          </m:d>
          <m:r>
            <w:ins w:id="1066" w:author="Luke Slemon" w:date="2020-04-18T21:21:00Z">
              <w:rPr>
                <w:rFonts w:ascii="Cambria Math" w:hAnsi="Cambria Math"/>
              </w:rPr>
              <m:t xml:space="preserve"> </m:t>
            </w:ins>
          </m:r>
          <m:r>
            <w:ins w:id="1067" w:author="Luke Slemon" w:date="2020-04-18T20:39:00Z">
              <w:rPr>
                <w:rFonts w:ascii="Cambria Math" w:hAnsi="Cambria Math"/>
              </w:rPr>
              <m:t>=</m:t>
            </w:ins>
          </m:r>
          <m:r>
            <w:ins w:id="1068" w:author="Luke Slemon" w:date="2020-04-18T20:05:00Z">
              <w:rPr>
                <w:rFonts w:ascii="Cambria Math" w:hAnsi="Cambria Math"/>
              </w:rPr>
              <m:t xml:space="preserve"> </m:t>
            </w:ins>
          </m:r>
          <m:nary>
            <m:naryPr>
              <m:chr m:val="∑"/>
              <m:limLoc m:val="undOvr"/>
              <m:ctrlPr>
                <w:ins w:id="1069" w:author="Luke Slemon" w:date="2020-04-18T20:05:00Z">
                  <w:rPr>
                    <w:rFonts w:ascii="Cambria Math" w:hAnsi="Cambria Math"/>
                    <w:i/>
                  </w:rPr>
                </w:ins>
              </m:ctrlPr>
            </m:naryPr>
            <m:sub>
              <m:r>
                <w:ins w:id="1070" w:author="Luke Slemon" w:date="2020-04-18T20:05:00Z">
                  <w:rPr>
                    <w:rFonts w:ascii="Cambria Math" w:hAnsi="Cambria Math"/>
                  </w:rPr>
                  <m:t>n=0</m:t>
                </w:ins>
              </m:r>
            </m:sub>
            <m:sup>
              <m:r>
                <w:ins w:id="1071" w:author="Luke Slemon" w:date="2020-04-18T20:05:00Z">
                  <w:rPr>
                    <w:rFonts w:ascii="Cambria Math" w:hAnsi="Cambria Math"/>
                  </w:rPr>
                  <m:t>N-1</m:t>
                </w:ins>
              </m:r>
            </m:sup>
            <m:e>
              <m:r>
                <w:ins w:id="1072" w:author="Luke Slemon" w:date="2020-04-18T20:05:00Z">
                  <w:rPr>
                    <w:rFonts w:ascii="Cambria Math" w:hAnsi="Cambria Math"/>
                  </w:rPr>
                  <m:t>x</m:t>
                </w:ins>
              </m:r>
              <m:d>
                <m:dPr>
                  <m:ctrlPr>
                    <w:ins w:id="1073" w:author="Luke Slemon" w:date="2020-04-18T20:05:00Z">
                      <w:rPr>
                        <w:rFonts w:ascii="Cambria Math" w:hAnsi="Cambria Math"/>
                        <w:i/>
                      </w:rPr>
                    </w:ins>
                  </m:ctrlPr>
                </m:dPr>
                <m:e>
                  <m:r>
                    <w:ins w:id="1074" w:author="Luke Slemon" w:date="2020-04-18T20:05:00Z">
                      <w:rPr>
                        <w:rFonts w:ascii="Cambria Math" w:hAnsi="Cambria Math"/>
                      </w:rPr>
                      <m:t>n</m:t>
                    </w:ins>
                  </m:r>
                </m:e>
              </m:d>
              <m:sSup>
                <m:sSupPr>
                  <m:ctrlPr>
                    <w:ins w:id="1075" w:author="Luke Slemon" w:date="2020-04-18T20:05:00Z">
                      <w:rPr>
                        <w:rFonts w:ascii="Cambria Math" w:hAnsi="Cambria Math"/>
                        <w:i/>
                      </w:rPr>
                    </w:ins>
                  </m:ctrlPr>
                </m:sSupPr>
                <m:e>
                  <m:r>
                    <w:ins w:id="1076" w:author="Luke Slemon" w:date="2020-04-18T20:05:00Z">
                      <w:rPr>
                        <w:rFonts w:ascii="Cambria Math" w:hAnsi="Cambria Math"/>
                      </w:rPr>
                      <m:t>e</m:t>
                    </w:ins>
                  </m:r>
                </m:e>
                <m:sup>
                  <m:r>
                    <w:ins w:id="1077" w:author="Luke Slemon" w:date="2020-04-18T20:05:00Z">
                      <w:rPr>
                        <w:rFonts w:ascii="Cambria Math" w:hAnsi="Cambria Math"/>
                      </w:rPr>
                      <m:t>-j</m:t>
                    </w:ins>
                  </m:r>
                  <m:r>
                    <w:ins w:id="1078" w:author="Luke Slemon" w:date="2020-04-18T20:06:00Z">
                      <w:rPr>
                        <w:rFonts w:ascii="Cambria Math" w:hAnsi="Cambria Math"/>
                      </w:rPr>
                      <m:t>n(</m:t>
                    </w:ins>
                  </m:r>
                  <m:f>
                    <m:fPr>
                      <m:ctrlPr>
                        <w:ins w:id="1079" w:author="Luke Slemon" w:date="2020-04-18T20:06:00Z">
                          <w:rPr>
                            <w:rFonts w:ascii="Cambria Math" w:hAnsi="Cambria Math"/>
                            <w:i/>
                          </w:rPr>
                        </w:ins>
                      </m:ctrlPr>
                    </m:fPr>
                    <m:num>
                      <m:r>
                        <w:ins w:id="1080" w:author="Luke Slemon" w:date="2020-04-18T20:06:00Z">
                          <w:rPr>
                            <w:rFonts w:ascii="Cambria Math" w:hAnsi="Cambria Math"/>
                          </w:rPr>
                          <m:t>2π</m:t>
                        </w:ins>
                      </m:r>
                    </m:num>
                    <m:den>
                      <m:r>
                        <w:ins w:id="1081" w:author="Luke Slemon" w:date="2020-04-18T20:06:00Z">
                          <w:rPr>
                            <w:rFonts w:ascii="Cambria Math" w:hAnsi="Cambria Math"/>
                          </w:rPr>
                          <m:t>N</m:t>
                        </w:ins>
                      </m:r>
                    </m:den>
                  </m:f>
                  <m:r>
                    <w:ins w:id="1082" w:author="Luke Slemon" w:date="2020-04-18T20:06:00Z">
                      <w:rPr>
                        <w:rFonts w:ascii="Cambria Math" w:hAnsi="Cambria Math"/>
                      </w:rPr>
                      <m:t>k)</m:t>
                    </w:ins>
                  </m:r>
                </m:sup>
              </m:sSup>
            </m:e>
          </m:nary>
          <m:r>
            <w:ins w:id="1083" w:author="Luke Slemon" w:date="2020-04-18T22:00:00Z">
              <w:rPr>
                <w:rFonts w:ascii="Cambria Math" w:hAnsi="Cambria Math"/>
              </w:rPr>
              <m:t xml:space="preserve">= </m:t>
            </w:ins>
          </m:r>
          <m:nary>
            <m:naryPr>
              <m:chr m:val="∑"/>
              <m:limLoc m:val="undOvr"/>
              <m:ctrlPr>
                <w:ins w:id="1084" w:author="Luke Slemon" w:date="2020-04-18T22:00:00Z">
                  <w:rPr>
                    <w:rFonts w:ascii="Cambria Math" w:hAnsi="Cambria Math"/>
                    <w:i/>
                  </w:rPr>
                </w:ins>
              </m:ctrlPr>
            </m:naryPr>
            <m:sub>
              <m:r>
                <w:ins w:id="1085" w:author="Luke Slemon" w:date="2020-04-18T22:00:00Z">
                  <w:rPr>
                    <w:rFonts w:ascii="Cambria Math" w:hAnsi="Cambria Math"/>
                  </w:rPr>
                  <m:t>n=0</m:t>
                </w:ins>
              </m:r>
            </m:sub>
            <m:sup>
              <m:r>
                <w:ins w:id="1086" w:author="Luke Slemon" w:date="2020-04-18T22:00:00Z">
                  <w:rPr>
                    <w:rFonts w:ascii="Cambria Math" w:hAnsi="Cambria Math"/>
                  </w:rPr>
                  <m:t>N-1</m:t>
                </w:ins>
              </m:r>
            </m:sup>
            <m:e>
              <m:r>
                <w:ins w:id="1087" w:author="Luke Slemon" w:date="2020-04-18T22:00:00Z">
                  <w:rPr>
                    <w:rFonts w:ascii="Cambria Math" w:hAnsi="Cambria Math"/>
                  </w:rPr>
                  <m:t>x</m:t>
                </w:ins>
              </m:r>
              <m:d>
                <m:dPr>
                  <m:ctrlPr>
                    <w:ins w:id="1088" w:author="Luke Slemon" w:date="2020-04-18T22:00:00Z">
                      <w:rPr>
                        <w:rFonts w:ascii="Cambria Math" w:hAnsi="Cambria Math"/>
                        <w:i/>
                      </w:rPr>
                    </w:ins>
                  </m:ctrlPr>
                </m:dPr>
                <m:e>
                  <m:r>
                    <w:ins w:id="1089" w:author="Luke Slemon" w:date="2020-04-18T22:00:00Z">
                      <w:rPr>
                        <w:rFonts w:ascii="Cambria Math" w:hAnsi="Cambria Math"/>
                      </w:rPr>
                      <m:t>n</m:t>
                    </w:ins>
                  </m:r>
                </m:e>
              </m:d>
            </m:e>
          </m:nary>
          <m:sSubSup>
            <m:sSubSupPr>
              <m:ctrlPr>
                <w:ins w:id="1090" w:author="Luke Slemon" w:date="2020-04-18T22:00:00Z">
                  <w:rPr>
                    <w:rFonts w:ascii="Cambria Math" w:eastAsiaTheme="minorEastAsia" w:hAnsi="Cambria Math"/>
                    <w:i/>
                  </w:rPr>
                </w:ins>
              </m:ctrlPr>
            </m:sSubSupPr>
            <m:e>
              <m:r>
                <w:ins w:id="1091" w:author="Luke Slemon" w:date="2020-04-18T22:00:00Z">
                  <w:rPr>
                    <w:rFonts w:ascii="Cambria Math" w:eastAsiaTheme="minorEastAsia" w:hAnsi="Cambria Math"/>
                  </w:rPr>
                  <m:t>W</m:t>
                </w:ins>
              </m:r>
            </m:e>
            <m:sub>
              <m:r>
                <w:ins w:id="1092" w:author="Luke Slemon" w:date="2020-04-18T22:00:00Z">
                  <w:rPr>
                    <w:rFonts w:ascii="Cambria Math" w:eastAsiaTheme="minorEastAsia" w:hAnsi="Cambria Math"/>
                  </w:rPr>
                  <m:t>N</m:t>
                </w:ins>
              </m:r>
            </m:sub>
            <m:sup>
              <m:r>
                <w:ins w:id="1093" w:author="Luke Slemon" w:date="2020-04-18T22:00:00Z">
                  <w:rPr>
                    <w:rFonts w:ascii="Cambria Math" w:eastAsiaTheme="minorEastAsia" w:hAnsi="Cambria Math"/>
                  </w:rPr>
                  <m:t>kn</m:t>
                </w:ins>
              </m:r>
            </m:sup>
          </m:sSubSup>
          <m:r>
            <w:ins w:id="1094" w:author="Luke Slemon" w:date="2020-04-18T20:05:00Z">
              <w:rPr>
                <w:rFonts w:ascii="Cambria Math" w:hAnsi="Cambria Math"/>
              </w:rPr>
              <m:t>(7.</m:t>
            </w:ins>
          </m:r>
          <m:r>
            <w:ins w:id="1095" w:author="Luke Slemon" w:date="2020-04-18T21:37:00Z">
              <w:rPr>
                <w:rFonts w:ascii="Cambria Math" w:hAnsi="Cambria Math"/>
              </w:rPr>
              <m:t>2</m:t>
            </w:ins>
          </m:r>
          <m:r>
            <w:ins w:id="1096" w:author="Luke Slemon" w:date="2020-04-18T20:05:00Z">
              <w:rPr>
                <w:rFonts w:ascii="Cambria Math" w:hAnsi="Cambria Math"/>
              </w:rPr>
              <m:t>)</m:t>
            </w:ins>
          </m:r>
        </m:oMath>
      </m:oMathPara>
    </w:p>
    <w:p w14:paraId="6AB8FCFE" w14:textId="0726DC80" w:rsidR="00B8603A" w:rsidRPr="002D34A5" w:rsidRDefault="00B8603A" w:rsidP="002D34A5">
      <w:pPr>
        <w:pStyle w:val="TextSub4"/>
        <w:rPr>
          <w:ins w:id="1097" w:author="Luke Slemon" w:date="2020-04-18T20:17:00Z"/>
          <w:rFonts w:eastAsiaTheme="minorEastAsia"/>
        </w:rPr>
      </w:pPr>
      <m:oMathPara>
        <m:oMath>
          <m:r>
            <w:ins w:id="1098" w:author="Luke Slemon" w:date="2020-04-18T22:00:00Z">
              <w:rPr>
                <w:rFonts w:ascii="Cambria Math" w:hAnsi="Cambria Math"/>
              </w:rPr>
              <m:t>DFT</m:t>
            </w:ins>
          </m:r>
          <m:d>
            <m:dPr>
              <m:ctrlPr>
                <w:ins w:id="1099" w:author="Luke Slemon" w:date="2020-04-18T22:00:00Z">
                  <w:rPr>
                    <w:rFonts w:ascii="Cambria Math" w:hAnsi="Cambria Math"/>
                    <w:i/>
                  </w:rPr>
                </w:ins>
              </m:ctrlPr>
            </m:dPr>
            <m:e>
              <m:r>
                <w:ins w:id="1100" w:author="Luke Slemon" w:date="2020-04-18T22:00:00Z">
                  <w:rPr>
                    <w:rFonts w:ascii="Cambria Math" w:hAnsi="Cambria Math"/>
                  </w:rPr>
                  <m:t>k</m:t>
                </w:ins>
              </m:r>
            </m:e>
          </m:d>
          <m:r>
            <w:ins w:id="1101" w:author="Luke Slemon" w:date="2020-04-18T22:00:00Z">
              <w:rPr>
                <w:rFonts w:ascii="Cambria Math" w:hAnsi="Cambria Math"/>
              </w:rPr>
              <m:t>=</m:t>
            </w:ins>
          </m:r>
          <m:d>
            <m:dPr>
              <m:begChr m:val="["/>
              <m:endChr m:val="]"/>
              <m:ctrlPr>
                <w:ins w:id="1102" w:author="Luke Slemon" w:date="2020-04-18T22:03:00Z">
                  <w:rPr>
                    <w:rFonts w:ascii="Cambria Math" w:hAnsi="Cambria Math"/>
                    <w:i/>
                  </w:rPr>
                </w:ins>
              </m:ctrlPr>
            </m:dPr>
            <m:e>
              <m:m>
                <m:mPr>
                  <m:mcs>
                    <m:mc>
                      <m:mcPr>
                        <m:count m:val="2"/>
                        <m:mcJc m:val="center"/>
                      </m:mcPr>
                    </m:mc>
                  </m:mcs>
                  <m:ctrlPr>
                    <w:ins w:id="1103" w:author="Luke Slemon" w:date="2020-04-18T22:03:00Z">
                      <w:rPr>
                        <w:rFonts w:ascii="Cambria Math" w:hAnsi="Cambria Math"/>
                        <w:i/>
                      </w:rPr>
                    </w:ins>
                  </m:ctrlPr>
                </m:mPr>
                <m:mr>
                  <m:e>
                    <m:sSubSup>
                      <m:sSubSupPr>
                        <m:ctrlPr>
                          <w:ins w:id="1104" w:author="Luke Slemon" w:date="2020-04-18T22:03:00Z">
                            <w:rPr>
                              <w:rFonts w:ascii="Cambria Math" w:eastAsiaTheme="minorEastAsia" w:hAnsi="Cambria Math"/>
                              <w:i/>
                            </w:rPr>
                          </w:ins>
                        </m:ctrlPr>
                      </m:sSubSupPr>
                      <m:e>
                        <m:r>
                          <w:ins w:id="1105" w:author="Luke Slemon" w:date="2020-04-18T22:03:00Z">
                            <w:rPr>
                              <w:rFonts w:ascii="Cambria Math" w:eastAsiaTheme="minorEastAsia" w:hAnsi="Cambria Math"/>
                            </w:rPr>
                            <m:t>W</m:t>
                          </w:ins>
                        </m:r>
                      </m:e>
                      <m:sub>
                        <m:r>
                          <w:ins w:id="1106" w:author="Luke Slemon" w:date="2020-04-18T22:03:00Z">
                            <w:rPr>
                              <w:rFonts w:ascii="Cambria Math" w:eastAsiaTheme="minorEastAsia" w:hAnsi="Cambria Math"/>
                            </w:rPr>
                            <m:t>2</m:t>
                          </w:ins>
                        </m:r>
                      </m:sub>
                      <m:sup>
                        <m:r>
                          <w:ins w:id="1107" w:author="Luke Slemon" w:date="2020-04-18T22:03:00Z">
                            <w:rPr>
                              <w:rFonts w:ascii="Cambria Math" w:eastAsiaTheme="minorEastAsia" w:hAnsi="Cambria Math"/>
                            </w:rPr>
                            <m:t>0</m:t>
                          </w:ins>
                        </m:r>
                      </m:sup>
                    </m:sSubSup>
                  </m:e>
                  <m:e>
                    <m:sSubSup>
                      <m:sSubSupPr>
                        <m:ctrlPr>
                          <w:ins w:id="1108" w:author="Luke Slemon" w:date="2020-04-18T22:03:00Z">
                            <w:rPr>
                              <w:rFonts w:ascii="Cambria Math" w:eastAsiaTheme="minorEastAsia" w:hAnsi="Cambria Math"/>
                              <w:i/>
                            </w:rPr>
                          </w:ins>
                        </m:ctrlPr>
                      </m:sSubSupPr>
                      <m:e>
                        <m:r>
                          <w:ins w:id="1109" w:author="Luke Slemon" w:date="2020-04-18T22:03:00Z">
                            <w:rPr>
                              <w:rFonts w:ascii="Cambria Math" w:eastAsiaTheme="minorEastAsia" w:hAnsi="Cambria Math"/>
                            </w:rPr>
                            <m:t>W</m:t>
                          </w:ins>
                        </m:r>
                      </m:e>
                      <m:sub>
                        <m:r>
                          <w:ins w:id="1110" w:author="Luke Slemon" w:date="2020-04-18T22:03:00Z">
                            <w:rPr>
                              <w:rFonts w:ascii="Cambria Math" w:eastAsiaTheme="minorEastAsia" w:hAnsi="Cambria Math"/>
                            </w:rPr>
                            <m:t>2</m:t>
                          </w:ins>
                        </m:r>
                      </m:sub>
                      <m:sup>
                        <m:r>
                          <w:ins w:id="1111" w:author="Luke Slemon" w:date="2020-04-18T22:03:00Z">
                            <w:rPr>
                              <w:rFonts w:ascii="Cambria Math" w:eastAsiaTheme="minorEastAsia" w:hAnsi="Cambria Math"/>
                            </w:rPr>
                            <m:t>0</m:t>
                          </w:ins>
                        </m:r>
                      </m:sup>
                    </m:sSubSup>
                  </m:e>
                </m:mr>
                <m:mr>
                  <m:e>
                    <m:sSubSup>
                      <m:sSubSupPr>
                        <m:ctrlPr>
                          <w:ins w:id="1112" w:author="Luke Slemon" w:date="2020-04-18T22:03:00Z">
                            <w:rPr>
                              <w:rFonts w:ascii="Cambria Math" w:eastAsiaTheme="minorEastAsia" w:hAnsi="Cambria Math"/>
                              <w:i/>
                            </w:rPr>
                          </w:ins>
                        </m:ctrlPr>
                      </m:sSubSupPr>
                      <m:e>
                        <m:r>
                          <w:ins w:id="1113" w:author="Luke Slemon" w:date="2020-04-18T22:03:00Z">
                            <w:rPr>
                              <w:rFonts w:ascii="Cambria Math" w:eastAsiaTheme="minorEastAsia" w:hAnsi="Cambria Math"/>
                            </w:rPr>
                            <m:t>W</m:t>
                          </w:ins>
                        </m:r>
                      </m:e>
                      <m:sub>
                        <m:r>
                          <w:ins w:id="1114" w:author="Luke Slemon" w:date="2020-04-18T22:03:00Z">
                            <w:rPr>
                              <w:rFonts w:ascii="Cambria Math" w:eastAsiaTheme="minorEastAsia" w:hAnsi="Cambria Math"/>
                            </w:rPr>
                            <m:t>2</m:t>
                          </w:ins>
                        </m:r>
                      </m:sub>
                      <m:sup>
                        <m:r>
                          <w:ins w:id="1115" w:author="Luke Slemon" w:date="2020-04-18T22:03:00Z">
                            <w:rPr>
                              <w:rFonts w:ascii="Cambria Math" w:eastAsiaTheme="minorEastAsia" w:hAnsi="Cambria Math"/>
                            </w:rPr>
                            <m:t>0</m:t>
                          </w:ins>
                        </m:r>
                      </m:sup>
                    </m:sSubSup>
                  </m:e>
                  <m:e>
                    <m:sSubSup>
                      <m:sSubSupPr>
                        <m:ctrlPr>
                          <w:ins w:id="1116" w:author="Luke Slemon" w:date="2020-04-18T22:03:00Z">
                            <w:rPr>
                              <w:rFonts w:ascii="Cambria Math" w:eastAsiaTheme="minorEastAsia" w:hAnsi="Cambria Math"/>
                              <w:i/>
                            </w:rPr>
                          </w:ins>
                        </m:ctrlPr>
                      </m:sSubSupPr>
                      <m:e>
                        <m:r>
                          <w:ins w:id="1117" w:author="Luke Slemon" w:date="2020-04-18T22:03:00Z">
                            <w:rPr>
                              <w:rFonts w:ascii="Cambria Math" w:eastAsiaTheme="minorEastAsia" w:hAnsi="Cambria Math"/>
                            </w:rPr>
                            <m:t>W</m:t>
                          </w:ins>
                        </m:r>
                      </m:e>
                      <m:sub>
                        <m:r>
                          <w:ins w:id="1118" w:author="Luke Slemon" w:date="2020-04-18T22:03:00Z">
                            <w:rPr>
                              <w:rFonts w:ascii="Cambria Math" w:eastAsiaTheme="minorEastAsia" w:hAnsi="Cambria Math"/>
                            </w:rPr>
                            <m:t>2</m:t>
                          </w:ins>
                        </m:r>
                      </m:sub>
                      <m:sup>
                        <m:r>
                          <w:ins w:id="1119" w:author="Luke Slemon" w:date="2020-04-18T22:03:00Z">
                            <w:rPr>
                              <w:rFonts w:ascii="Cambria Math" w:eastAsiaTheme="minorEastAsia" w:hAnsi="Cambria Math"/>
                            </w:rPr>
                            <m:t>1</m:t>
                          </w:ins>
                        </m:r>
                      </m:sup>
                    </m:sSubSup>
                  </m:e>
                </m:mr>
              </m:m>
            </m:e>
          </m:d>
          <m:d>
            <m:dPr>
              <m:begChr m:val="["/>
              <m:endChr m:val="]"/>
              <m:ctrlPr>
                <w:ins w:id="1120" w:author="Luke Slemon" w:date="2020-04-18T22:04:00Z">
                  <w:rPr>
                    <w:rFonts w:ascii="Cambria Math" w:hAnsi="Cambria Math"/>
                    <w:i/>
                  </w:rPr>
                </w:ins>
              </m:ctrlPr>
            </m:dPr>
            <m:e>
              <m:m>
                <m:mPr>
                  <m:mcs>
                    <m:mc>
                      <m:mcPr>
                        <m:count m:val="1"/>
                        <m:mcJc m:val="center"/>
                      </m:mcPr>
                    </m:mc>
                  </m:mcs>
                  <m:ctrlPr>
                    <w:ins w:id="1121" w:author="Luke Slemon" w:date="2020-04-18T22:04:00Z">
                      <w:rPr>
                        <w:rFonts w:ascii="Cambria Math" w:hAnsi="Cambria Math"/>
                        <w:i/>
                      </w:rPr>
                    </w:ins>
                  </m:ctrlPr>
                </m:mPr>
                <m:mr>
                  <m:e>
                    <m:r>
                      <w:ins w:id="1122" w:author="Luke Slemon" w:date="2020-04-18T22:04:00Z">
                        <w:rPr>
                          <w:rFonts w:ascii="Cambria Math" w:hAnsi="Cambria Math"/>
                        </w:rPr>
                        <m:t>x(0)</m:t>
                      </w:ins>
                    </m:r>
                  </m:e>
                </m:mr>
                <m:mr>
                  <m:e>
                    <m:r>
                      <w:ins w:id="1123" w:author="Luke Slemon" w:date="2020-04-18T22:04:00Z">
                        <w:rPr>
                          <w:rFonts w:ascii="Cambria Math" w:hAnsi="Cambria Math"/>
                        </w:rPr>
                        <m:t>x(1)</m:t>
                      </w:ins>
                    </m:r>
                  </m:e>
                </m:mr>
              </m:m>
            </m:e>
          </m:d>
          <m:r>
            <w:ins w:id="1124" w:author="Luke Slemon" w:date="2020-04-18T22:04:00Z">
              <w:rPr>
                <w:rFonts w:ascii="Cambria Math" w:eastAsiaTheme="minorEastAsia" w:hAnsi="Cambria Math"/>
              </w:rPr>
              <m:t xml:space="preserve">     (7.3)</m:t>
            </w:ins>
          </m:r>
        </m:oMath>
      </m:oMathPara>
    </w:p>
    <w:p w14:paraId="6A5D48D6" w14:textId="77777777" w:rsidR="00B85BFF" w:rsidRDefault="00B85BFF" w:rsidP="00944DAE">
      <w:pPr>
        <w:pStyle w:val="TextSub4"/>
        <w:rPr>
          <w:ins w:id="1125" w:author="Luke Slemon" w:date="2020-04-18T21:23:00Z"/>
          <w:rFonts w:eastAsiaTheme="minorEastAsia"/>
        </w:rPr>
      </w:pPr>
    </w:p>
    <w:p w14:paraId="3FAD81F0" w14:textId="6AE106A1" w:rsidR="00B85BFF" w:rsidRDefault="00B85BFF" w:rsidP="00944DAE">
      <w:pPr>
        <w:pStyle w:val="TextSub4"/>
        <w:rPr>
          <w:ins w:id="1126" w:author="Luke Slemon" w:date="2020-04-18T21:29:00Z"/>
          <w:rFonts w:eastAsiaTheme="minorEastAsia"/>
        </w:rPr>
      </w:pPr>
      <w:ins w:id="1127" w:author="Luke Slemon" w:date="2020-04-18T21:23:00Z">
        <w:r>
          <w:rPr>
            <w:rFonts w:eastAsiaTheme="minorEastAsia"/>
          </w:rPr>
          <w:t>Where k is the Fourier Transform sample position (</w:t>
        </w:r>
        <m:oMath>
          <m:r>
            <w:rPr>
              <w:rFonts w:ascii="Cambria Math" w:eastAsiaTheme="minorEastAsia" w:hAnsi="Cambria Math"/>
            </w:rPr>
            <m:t>k=0,1,2</m:t>
          </m:r>
        </m:oMath>
      </w:ins>
      <m:oMath>
        <m:r>
          <w:ins w:id="1128" w:author="Luke Slemon" w:date="2020-04-18T21:24:00Z">
            <w:rPr>
              <w:rFonts w:ascii="Cambria Math" w:eastAsiaTheme="minorEastAsia" w:hAnsi="Cambria Math"/>
            </w:rPr>
            <m:t>,⋯,N-1)</m:t>
          </w:ins>
        </m:r>
      </m:oMath>
      <w:ins w:id="1129" w:author="Luke Slemon" w:date="2020-04-18T21:24:00Z">
        <w:r>
          <w:rPr>
            <w:rFonts w:eastAsiaTheme="minorEastAsia"/>
          </w:rPr>
          <w:t>, x</w:t>
        </w:r>
      </w:ins>
      <w:ins w:id="1130" w:author="Luke Slemon" w:date="2020-04-18T21:54:00Z">
        <w:r w:rsidR="00B8603A">
          <w:rPr>
            <w:rFonts w:eastAsiaTheme="minorEastAsia"/>
          </w:rPr>
          <w:t>[</w:t>
        </w:r>
      </w:ins>
      <w:ins w:id="1131" w:author="Luke Slemon" w:date="2020-04-18T21:24:00Z">
        <w:r>
          <w:rPr>
            <w:rFonts w:eastAsiaTheme="minorEastAsia"/>
          </w:rPr>
          <w:t>n</w:t>
        </w:r>
      </w:ins>
      <w:ins w:id="1132" w:author="Luke Slemon" w:date="2020-04-18T21:54:00Z">
        <w:r w:rsidR="00B8603A">
          <w:rPr>
            <w:rFonts w:eastAsiaTheme="minorEastAsia"/>
          </w:rPr>
          <w:t>]</w:t>
        </w:r>
      </w:ins>
      <w:ins w:id="1133" w:author="Luke Slemon" w:date="2020-04-18T21:24:00Z">
        <w:r>
          <w:rPr>
            <w:rFonts w:eastAsiaTheme="minorEastAsia"/>
          </w:rPr>
          <w:t xml:space="preserve"> is the n</w:t>
        </w:r>
        <w:r>
          <w:rPr>
            <w:rFonts w:eastAsiaTheme="minorEastAsia"/>
            <w:vertAlign w:val="superscript"/>
          </w:rPr>
          <w:t>th</w:t>
        </w:r>
        <w:r>
          <w:rPr>
            <w:rFonts w:eastAsiaTheme="minorEastAsia"/>
          </w:rPr>
          <w:t xml:space="preserve"> sample, and </w:t>
        </w:r>
        <m:oMath>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oMath>
        <w:r>
          <w:rPr>
            <w:rFonts w:eastAsiaTheme="minorEastAsia"/>
          </w:rPr>
          <w:t xml:space="preserve"> </w:t>
        </w:r>
      </w:ins>
      <w:ins w:id="1134" w:author="Luke Slemon" w:date="2020-05-19T18:45:00Z">
        <w:r w:rsidR="000F52B7">
          <w:rPr>
            <w:rFonts w:eastAsiaTheme="minorEastAsia"/>
          </w:rPr>
          <w:t>are</w:t>
        </w:r>
      </w:ins>
      <w:ins w:id="1135" w:author="Luke Slemon" w:date="2020-04-18T21:24:00Z">
        <w:r>
          <w:rPr>
            <w:rFonts w:eastAsiaTheme="minorEastAsia"/>
          </w:rPr>
          <w:t xml:space="preserve"> the </w:t>
        </w:r>
      </w:ins>
      <w:ins w:id="1136" w:author="Luke Slemon" w:date="2020-04-18T21:27:00Z">
        <w:r>
          <w:rPr>
            <w:rFonts w:eastAsiaTheme="minorEastAsia"/>
          </w:rPr>
          <w:t xml:space="preserve">weights </w:t>
        </w:r>
      </w:ins>
      <w:ins w:id="1137" w:author="Luke Slemon" w:date="2020-04-18T21:54:00Z">
        <w:r w:rsidR="00B8603A">
          <w:rPr>
            <w:rFonts w:eastAsiaTheme="minorEastAsia"/>
          </w:rPr>
          <w:t xml:space="preserve">that </w:t>
        </w:r>
      </w:ins>
      <w:ins w:id="1138" w:author="Luke Slemon" w:date="2020-04-18T21:27:00Z">
        <w:r>
          <w:rPr>
            <w:rFonts w:eastAsiaTheme="minorEastAsia"/>
          </w:rPr>
          <w:t xml:space="preserve">each sample is multiplied by for each value of k. </w:t>
        </w:r>
      </w:ins>
      <w:ins w:id="1139" w:author="Luke Slemon" w:date="2020-04-18T21:29:00Z">
        <w:r>
          <w:rPr>
            <w:rFonts w:eastAsiaTheme="minorEastAsia"/>
          </w:rPr>
          <w:t>To determine where in the spectrum the frequency component</w:t>
        </w:r>
      </w:ins>
      <w:ins w:id="1140" w:author="Luke Slemon" w:date="2020-04-20T11:58:00Z">
        <w:r w:rsidR="00C967D8">
          <w:rPr>
            <w:rFonts w:eastAsiaTheme="minorEastAsia"/>
          </w:rPr>
          <w:t xml:space="preserve">, </w:t>
        </w:r>
      </w:ins>
      <w:ins w:id="1141" w:author="Luke Slemon" w:date="2020-04-18T21:29:00Z">
        <w:r>
          <w:rPr>
            <w:rFonts w:eastAsiaTheme="minorEastAsia"/>
          </w:rPr>
          <w:t>f</w:t>
        </w:r>
      </w:ins>
      <w:ins w:id="1142" w:author="Luke Slemon" w:date="2020-04-20T11:58:00Z">
        <w:r w:rsidR="00C967D8">
          <w:rPr>
            <w:rFonts w:eastAsiaTheme="minorEastAsia"/>
          </w:rPr>
          <w:t>,</w:t>
        </w:r>
      </w:ins>
      <w:ins w:id="1143" w:author="Luke Slemon" w:date="2020-04-18T21:29:00Z">
        <w:r>
          <w:rPr>
            <w:rFonts w:eastAsiaTheme="minorEastAsia"/>
          </w:rPr>
          <w:t xml:space="preserve"> </w:t>
        </w:r>
      </w:ins>
      <w:ins w:id="1144" w:author="Luke Slemon" w:date="2020-04-18T22:09:00Z">
        <w:r w:rsidR="00662007">
          <w:rPr>
            <w:rFonts w:eastAsiaTheme="minorEastAsia"/>
          </w:rPr>
          <w:t>occurs</w:t>
        </w:r>
      </w:ins>
      <w:ins w:id="1145" w:author="Luke Slemon" w:date="2020-04-18T21:29:00Z">
        <w:r>
          <w:rPr>
            <w:rFonts w:eastAsiaTheme="minorEastAsia"/>
          </w:rPr>
          <w:t xml:space="preserve"> we have:</w:t>
        </w:r>
      </w:ins>
    </w:p>
    <w:p w14:paraId="5F428A9F" w14:textId="32D94185" w:rsidR="00B8680A" w:rsidRPr="00B85BFF" w:rsidRDefault="00B85BFF" w:rsidP="00B8680A">
      <w:pPr>
        <w:pStyle w:val="TextSub4"/>
        <w:rPr>
          <w:ins w:id="1146" w:author="Luke Slemon" w:date="2020-04-18T21:23:00Z"/>
          <w:rFonts w:eastAsiaTheme="minorEastAsia"/>
        </w:rPr>
      </w:pPr>
      <m:oMathPara>
        <m:oMath>
          <m:r>
            <w:ins w:id="1147" w:author="Luke Slemon" w:date="2020-04-18T21:32:00Z">
              <w:rPr>
                <w:rFonts w:ascii="Cambria Math" w:eastAsiaTheme="minorEastAsia" w:hAnsi="Cambria Math"/>
              </w:rPr>
              <m:t>f</m:t>
            </w:ins>
          </m:r>
          <m:r>
            <w:ins w:id="1148" w:author="Luke Slemon" w:date="2020-04-18T21:35:00Z">
              <w:rPr>
                <w:rFonts w:ascii="Cambria Math" w:eastAsiaTheme="minorEastAsia" w:hAnsi="Cambria Math"/>
              </w:rPr>
              <m:t>=</m:t>
            </w:ins>
          </m:r>
          <m:f>
            <m:fPr>
              <m:ctrlPr>
                <w:ins w:id="1149" w:author="Luke Slemon" w:date="2020-04-18T21:35:00Z">
                  <w:rPr>
                    <w:rFonts w:ascii="Cambria Math" w:eastAsiaTheme="minorEastAsia" w:hAnsi="Cambria Math"/>
                    <w:i/>
                  </w:rPr>
                </w:ins>
              </m:ctrlPr>
            </m:fPr>
            <m:num>
              <m:r>
                <w:ins w:id="1150" w:author="Luke Slemon" w:date="2020-04-18T21:35:00Z">
                  <w:rPr>
                    <w:rFonts w:ascii="Cambria Math" w:eastAsiaTheme="minorEastAsia" w:hAnsi="Cambria Math"/>
                  </w:rPr>
                  <m:t>k</m:t>
                </w:ins>
              </m:r>
              <m:d>
                <m:dPr>
                  <m:ctrlPr>
                    <w:ins w:id="1151" w:author="Luke Slemon" w:date="2020-04-18T21:35:00Z">
                      <w:rPr>
                        <w:rFonts w:ascii="Cambria Math" w:eastAsiaTheme="minorEastAsia" w:hAnsi="Cambria Math"/>
                        <w:i/>
                      </w:rPr>
                    </w:ins>
                  </m:ctrlPr>
                </m:dPr>
                <m:e>
                  <m:r>
                    <w:ins w:id="1152" w:author="Luke Slemon" w:date="2020-04-18T21:35:00Z">
                      <w:rPr>
                        <w:rFonts w:ascii="Cambria Math" w:eastAsiaTheme="minorEastAsia" w:hAnsi="Cambria Math"/>
                      </w:rPr>
                      <m:t xml:space="preserve">sampling Freq/2 </m:t>
                    </w:ins>
                  </m:r>
                </m:e>
              </m:d>
            </m:num>
            <m:den>
              <m:r>
                <w:ins w:id="1153" w:author="Luke Slemon" w:date="2020-04-18T21:35:00Z">
                  <w:rPr>
                    <w:rFonts w:ascii="Cambria Math" w:eastAsiaTheme="minorEastAsia" w:hAnsi="Cambria Math"/>
                  </w:rPr>
                  <m:t>N</m:t>
                </w:ins>
              </m:r>
            </m:den>
          </m:f>
          <m:r>
            <w:ins w:id="1154" w:author="Luke Slemon" w:date="2020-04-18T21:36:00Z">
              <w:rPr>
                <w:rFonts w:ascii="Cambria Math" w:eastAsiaTheme="minorEastAsia" w:hAnsi="Cambria Math"/>
              </w:rPr>
              <m:t xml:space="preserve">    (7.</m:t>
            </w:ins>
          </m:r>
          <m:r>
            <w:ins w:id="1155" w:author="Luke Slemon" w:date="2020-04-18T22:04:00Z">
              <w:rPr>
                <w:rFonts w:ascii="Cambria Math" w:eastAsiaTheme="minorEastAsia" w:hAnsi="Cambria Math"/>
              </w:rPr>
              <m:t>4</m:t>
            </w:ins>
          </m:r>
          <m:r>
            <w:ins w:id="1156" w:author="Luke Slemon" w:date="2020-04-18T21:36:00Z">
              <w:rPr>
                <w:rFonts w:ascii="Cambria Math" w:eastAsiaTheme="minorEastAsia" w:hAnsi="Cambria Math"/>
              </w:rPr>
              <m:t>)</m:t>
            </w:ins>
          </m:r>
        </m:oMath>
      </m:oMathPara>
    </w:p>
    <w:p w14:paraId="2E3B392E" w14:textId="5B92482F" w:rsidR="00944DAE" w:rsidRDefault="00FD566E" w:rsidP="00944DAE">
      <w:pPr>
        <w:pStyle w:val="TextSub4"/>
        <w:rPr>
          <w:ins w:id="1157" w:author="Luke Slemon" w:date="2020-04-18T16:41:00Z"/>
          <w:rFonts w:eastAsiaTheme="minorEastAsia"/>
        </w:rPr>
      </w:pPr>
      <w:ins w:id="1158" w:author="Luke Slemon" w:date="2020-04-18T15:59:00Z">
        <w:r>
          <w:rPr>
            <w:rFonts w:eastAsiaTheme="minorEastAsia"/>
          </w:rPr>
          <w:t>The output of th</w:t>
        </w:r>
      </w:ins>
      <w:ins w:id="1159" w:author="Luke Slemon" w:date="2020-05-19T18:45:00Z">
        <w:r w:rsidR="000F52B7">
          <w:rPr>
            <w:rFonts w:eastAsiaTheme="minorEastAsia"/>
          </w:rPr>
          <w:t xml:space="preserve">e </w:t>
        </w:r>
        <w:r w:rsidR="000F52B7">
          <w:rPr>
            <w:rFonts w:eastAsiaTheme="minorEastAsia"/>
          </w:rPr>
          <w:t>DFT(k)</w:t>
        </w:r>
      </w:ins>
      <w:ins w:id="1160" w:author="Luke Slemon" w:date="2020-04-18T15:59:00Z">
        <w:r>
          <w:rPr>
            <w:rFonts w:eastAsiaTheme="minorEastAsia"/>
          </w:rPr>
          <w:t xml:space="preserve"> function </w:t>
        </w:r>
      </w:ins>
      <w:ins w:id="1161" w:author="Luke Slemon" w:date="2020-04-18T16:00:00Z">
        <w:r>
          <w:rPr>
            <w:rFonts w:eastAsiaTheme="minorEastAsia"/>
          </w:rPr>
          <w:t>will be of complex nature, allowing it to represent both amplitude and phase as mentioned before. Taking this property into</w:t>
        </w:r>
      </w:ins>
      <w:ins w:id="1162" w:author="Luke Slemon" w:date="2020-04-18T16:01:00Z">
        <w:r>
          <w:rPr>
            <w:rFonts w:eastAsiaTheme="minorEastAsia"/>
          </w:rPr>
          <w:t xml:space="preserve"> consideration, th</w:t>
        </w:r>
      </w:ins>
      <w:ins w:id="1163" w:author="Luke Slemon" w:date="2020-04-18T16:07:00Z">
        <w:r w:rsidR="00AB6F8C">
          <w:rPr>
            <w:rFonts w:eastAsiaTheme="minorEastAsia"/>
          </w:rPr>
          <w:t xml:space="preserve">e magnitude of each complex </w:t>
        </w:r>
      </w:ins>
      <w:ins w:id="1164" w:author="Luke Slemon" w:date="2020-04-18T16:08:00Z">
        <w:r w:rsidR="00AB6F8C">
          <w:rPr>
            <w:rFonts w:eastAsiaTheme="minorEastAsia"/>
          </w:rPr>
          <w:t>output is also the amplitude of that frequency component in the signal.</w:t>
        </w:r>
      </w:ins>
    </w:p>
    <w:p w14:paraId="2BEF3E6B" w14:textId="6E06AE94" w:rsidR="00944DAE" w:rsidRDefault="000E5C51" w:rsidP="00944DAE">
      <w:pPr>
        <w:pStyle w:val="TextSub4"/>
        <w:rPr>
          <w:ins w:id="1165" w:author="Luke Slemon" w:date="2020-04-18T17:55:00Z"/>
          <w:rFonts w:eastAsiaTheme="minorEastAsia"/>
        </w:rPr>
      </w:pPr>
      <w:ins w:id="1166" w:author="Luke Slemon" w:date="2020-04-18T17:41:00Z">
        <w:r>
          <w:rPr>
            <w:rFonts w:eastAsiaTheme="minorEastAsia"/>
          </w:rPr>
          <w:t xml:space="preserve">Averaging the squared </w:t>
        </w:r>
      </w:ins>
      <w:ins w:id="1167" w:author="Luke Slemon" w:date="2020-04-18T17:42:00Z">
        <w:r>
          <w:rPr>
            <w:rFonts w:eastAsiaTheme="minorEastAsia"/>
          </w:rPr>
          <w:t xml:space="preserve">magnitude of the output </w:t>
        </w:r>
      </w:ins>
      <w:ins w:id="1168" w:author="Luke Slemon" w:date="2020-04-18T17:26:00Z">
        <w:r w:rsidR="00E60789">
          <w:rPr>
            <w:rFonts w:eastAsiaTheme="minorEastAsia"/>
          </w:rPr>
          <w:t>offers a</w:t>
        </w:r>
      </w:ins>
      <w:ins w:id="1169" w:author="Luke Slemon" w:date="2020-04-18T17:55:00Z">
        <w:r w:rsidR="00A81EDE">
          <w:rPr>
            <w:rFonts w:eastAsiaTheme="minorEastAsia"/>
          </w:rPr>
          <w:t xml:space="preserve">n estimation </w:t>
        </w:r>
      </w:ins>
      <w:ins w:id="1170" w:author="Luke Slemon" w:date="2020-04-18T17:26:00Z">
        <w:r w:rsidR="00E60789">
          <w:rPr>
            <w:rFonts w:eastAsiaTheme="minorEastAsia"/>
          </w:rPr>
          <w:t xml:space="preserve">of the </w:t>
        </w:r>
      </w:ins>
      <w:ins w:id="1171" w:author="Luke Slemon" w:date="2020-04-18T17:42:00Z">
        <w:r>
          <w:rPr>
            <w:rFonts w:eastAsiaTheme="minorEastAsia"/>
          </w:rPr>
          <w:t>power concentrated within each frequency bin</w:t>
        </w:r>
      </w:ins>
      <w:ins w:id="1172" w:author="Luke Slemon" w:date="2020-04-20T12:01:00Z">
        <w:r w:rsidR="00C967D8">
          <w:rPr>
            <w:rFonts w:eastAsiaTheme="minorEastAsia"/>
          </w:rPr>
          <w:t xml:space="preserve"> (periodogram)</w:t>
        </w:r>
      </w:ins>
      <w:ins w:id="1173" w:author="Luke Slemon" w:date="2020-04-18T17:42:00Z">
        <w:r>
          <w:rPr>
            <w:rFonts w:eastAsiaTheme="minorEastAsia"/>
          </w:rPr>
          <w:t>.</w:t>
        </w:r>
      </w:ins>
      <w:ins w:id="1174" w:author="Luke Slemon" w:date="2020-04-18T17:55:00Z">
        <w:r w:rsidR="00A81EDE">
          <w:rPr>
            <w:rFonts w:eastAsiaTheme="minorEastAsia"/>
          </w:rPr>
          <w:t xml:space="preserve"> This estimation can be described as</w:t>
        </w:r>
      </w:ins>
      <w:ins w:id="1175" w:author="Luke Slemon" w:date="2020-04-18T18:29:00Z">
        <w:r w:rsidR="00EA40A2">
          <w:rPr>
            <w:rFonts w:eastAsiaTheme="minorEastAsia"/>
          </w:rPr>
          <w:fldChar w:fldCharType="begin" w:fldLock="1"/>
        </w:r>
      </w:ins>
      <w:r w:rsidR="00683C73">
        <w:rPr>
          <w:rFonts w:eastAsiaTheme="minorEastAsia"/>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EA40A2">
        <w:rPr>
          <w:rFonts w:eastAsiaTheme="minorEastAsia"/>
        </w:rPr>
        <w:fldChar w:fldCharType="separate"/>
      </w:r>
      <w:r w:rsidR="00EA40A2" w:rsidRPr="00EA40A2">
        <w:rPr>
          <w:rFonts w:eastAsiaTheme="minorEastAsia"/>
          <w:noProof/>
        </w:rPr>
        <w:t>[16]</w:t>
      </w:r>
      <w:ins w:id="1176" w:author="Luke Slemon" w:date="2020-04-18T18:29:00Z">
        <w:r w:rsidR="00EA40A2">
          <w:rPr>
            <w:rFonts w:eastAsiaTheme="minorEastAsia"/>
          </w:rPr>
          <w:fldChar w:fldCharType="end"/>
        </w:r>
      </w:ins>
      <w:ins w:id="1177" w:author="Luke Slemon" w:date="2020-04-18T17:55:00Z">
        <w:r w:rsidR="00A81EDE">
          <w:rPr>
            <w:rFonts w:eastAsiaTheme="minorEastAsia"/>
          </w:rPr>
          <w:t>:</w:t>
        </w:r>
      </w:ins>
    </w:p>
    <w:p w14:paraId="5B5C7DDF" w14:textId="23E08558" w:rsidR="00A81EDE" w:rsidRPr="00A81EDE" w:rsidRDefault="00A81EDE" w:rsidP="00944DAE">
      <w:pPr>
        <w:pStyle w:val="TextSub4"/>
        <w:rPr>
          <w:ins w:id="1178" w:author="Luke Slemon" w:date="2020-04-18T17:56:00Z"/>
          <w:rFonts w:eastAsiaTheme="minorEastAsia"/>
        </w:rPr>
      </w:pPr>
      <m:oMathPara>
        <m:oMath>
          <m:r>
            <w:ins w:id="1179" w:author="Luke Slemon" w:date="2020-04-18T17:55:00Z">
              <w:rPr>
                <w:rFonts w:ascii="Cambria Math" w:eastAsiaTheme="minorEastAsia" w:hAnsi="Cambria Math"/>
              </w:rPr>
              <m:t>PSD</m:t>
            </w:ins>
          </m:r>
          <m:d>
            <m:dPr>
              <m:ctrlPr>
                <w:ins w:id="1180" w:author="Luke Slemon" w:date="2020-04-18T17:55:00Z">
                  <w:rPr>
                    <w:rFonts w:ascii="Cambria Math" w:eastAsiaTheme="minorEastAsia" w:hAnsi="Cambria Math"/>
                    <w:i/>
                  </w:rPr>
                </w:ins>
              </m:ctrlPr>
            </m:dPr>
            <m:e>
              <m:r>
                <w:ins w:id="1181" w:author="Luke Slemon" w:date="2020-04-18T21:37:00Z">
                  <w:rPr>
                    <w:rFonts w:ascii="Cambria Math" w:eastAsiaTheme="minorEastAsia" w:hAnsi="Cambria Math"/>
                  </w:rPr>
                  <m:t>k</m:t>
                </w:ins>
              </m:r>
            </m:e>
          </m:d>
          <m:r>
            <w:ins w:id="1182" w:author="Luke Slemon" w:date="2020-04-18T17:55:00Z">
              <w:rPr>
                <w:rFonts w:ascii="Cambria Math" w:eastAsiaTheme="minorEastAsia" w:hAnsi="Cambria Math"/>
              </w:rPr>
              <m:t>=</m:t>
            </w:ins>
          </m:r>
          <m:f>
            <m:fPr>
              <m:ctrlPr>
                <w:ins w:id="1183" w:author="Luke Slemon" w:date="2020-04-18T17:55:00Z">
                  <w:rPr>
                    <w:rFonts w:ascii="Cambria Math" w:eastAsiaTheme="minorEastAsia" w:hAnsi="Cambria Math"/>
                    <w:i/>
                  </w:rPr>
                </w:ins>
              </m:ctrlPr>
            </m:fPr>
            <m:num>
              <m:r>
                <w:ins w:id="1184" w:author="Luke Slemon" w:date="2020-04-18T17:55:00Z">
                  <w:rPr>
                    <w:rFonts w:ascii="Cambria Math" w:eastAsiaTheme="minorEastAsia" w:hAnsi="Cambria Math"/>
                  </w:rPr>
                  <m:t>1</m:t>
                </w:ins>
              </m:r>
            </m:num>
            <m:den>
              <m:r>
                <w:ins w:id="1185" w:author="Luke Slemon" w:date="2020-04-18T17:55:00Z">
                  <w:rPr>
                    <w:rFonts w:ascii="Cambria Math" w:eastAsiaTheme="minorEastAsia" w:hAnsi="Cambria Math"/>
                  </w:rPr>
                  <m:t>N</m:t>
                </w:ins>
              </m:r>
            </m:den>
          </m:f>
          <m:sSup>
            <m:sSupPr>
              <m:ctrlPr>
                <w:ins w:id="1186" w:author="Luke Slemon" w:date="2020-04-18T17:56:00Z">
                  <w:rPr>
                    <w:rFonts w:ascii="Cambria Math" w:eastAsiaTheme="minorEastAsia" w:hAnsi="Cambria Math"/>
                    <w:i/>
                  </w:rPr>
                </w:ins>
              </m:ctrlPr>
            </m:sSupPr>
            <m:e>
              <m:d>
                <m:dPr>
                  <m:begChr m:val="|"/>
                  <m:endChr m:val="|"/>
                  <m:ctrlPr>
                    <w:ins w:id="1187" w:author="Luke Slemon" w:date="2020-04-18T17:56:00Z">
                      <w:rPr>
                        <w:rFonts w:ascii="Cambria Math" w:eastAsiaTheme="minorEastAsia" w:hAnsi="Cambria Math"/>
                        <w:i/>
                      </w:rPr>
                    </w:ins>
                  </m:ctrlPr>
                </m:dPr>
                <m:e>
                  <m:r>
                    <w:ins w:id="1188" w:author="Luke Slemon" w:date="2020-04-18T17:56:00Z">
                      <w:rPr>
                        <w:rFonts w:ascii="Cambria Math" w:eastAsiaTheme="minorEastAsia" w:hAnsi="Cambria Math"/>
                      </w:rPr>
                      <m:t>DFT</m:t>
                    </w:ins>
                  </m:r>
                  <m:d>
                    <m:dPr>
                      <m:ctrlPr>
                        <w:ins w:id="1189" w:author="Luke Slemon" w:date="2020-04-18T17:56:00Z">
                          <w:rPr>
                            <w:rFonts w:ascii="Cambria Math" w:eastAsiaTheme="minorEastAsia" w:hAnsi="Cambria Math"/>
                            <w:i/>
                          </w:rPr>
                        </w:ins>
                      </m:ctrlPr>
                    </m:dPr>
                    <m:e>
                      <m:r>
                        <w:ins w:id="1190" w:author="Luke Slemon" w:date="2020-04-18T21:37:00Z">
                          <w:rPr>
                            <w:rFonts w:ascii="Cambria Math" w:eastAsiaTheme="minorEastAsia" w:hAnsi="Cambria Math"/>
                          </w:rPr>
                          <m:t>k</m:t>
                        </w:ins>
                      </m:r>
                    </m:e>
                  </m:d>
                </m:e>
              </m:d>
            </m:e>
            <m:sup>
              <m:r>
                <w:ins w:id="1191" w:author="Luke Slemon" w:date="2020-04-18T17:56:00Z">
                  <w:rPr>
                    <w:rFonts w:ascii="Cambria Math" w:eastAsiaTheme="minorEastAsia" w:hAnsi="Cambria Math"/>
                  </w:rPr>
                  <m:t>2</m:t>
                </w:ins>
              </m:r>
            </m:sup>
          </m:sSup>
          <m:r>
            <w:ins w:id="1192" w:author="Luke Slemon" w:date="2020-04-18T18:29:00Z">
              <w:rPr>
                <w:rFonts w:ascii="Cambria Math" w:eastAsiaTheme="minorEastAsia" w:hAnsi="Cambria Math"/>
              </w:rPr>
              <m:t xml:space="preserve">       (7.</m:t>
            </w:ins>
          </m:r>
          <m:r>
            <w:ins w:id="1193" w:author="Luke Slemon" w:date="2020-04-18T22:04:00Z">
              <w:rPr>
                <w:rFonts w:ascii="Cambria Math" w:eastAsiaTheme="minorEastAsia" w:hAnsi="Cambria Math"/>
              </w:rPr>
              <m:t>5</m:t>
            </w:ins>
          </m:r>
          <m:r>
            <w:ins w:id="1194" w:author="Luke Slemon" w:date="2020-04-18T18:29:00Z">
              <w:rPr>
                <w:rFonts w:ascii="Cambria Math" w:eastAsiaTheme="minorEastAsia" w:hAnsi="Cambria Math"/>
              </w:rPr>
              <m:t>)</m:t>
            </w:ins>
          </m:r>
        </m:oMath>
      </m:oMathPara>
    </w:p>
    <w:p w14:paraId="1EA7CB93" w14:textId="42F90001" w:rsidR="00A81EDE" w:rsidRDefault="00A81EDE" w:rsidP="00944DAE">
      <w:pPr>
        <w:pStyle w:val="TextSub4"/>
        <w:rPr>
          <w:ins w:id="1195" w:author="Luke Slemon" w:date="2020-04-18T21:58:00Z"/>
          <w:rFonts w:eastAsiaTheme="minorEastAsia"/>
        </w:rPr>
      </w:pPr>
      <w:ins w:id="1196" w:author="Luke Slemon" w:date="2020-04-18T17:56:00Z">
        <w:r>
          <w:rPr>
            <w:rFonts w:eastAsiaTheme="minorEastAsia"/>
          </w:rPr>
          <w:t>Where N is the number of samples in the frame and DFT is the Discrete Fourier Transfo</w:t>
        </w:r>
      </w:ins>
      <w:ins w:id="1197" w:author="Luke Slemon" w:date="2020-04-18T17:57:00Z">
        <w:r>
          <w:rPr>
            <w:rFonts w:eastAsiaTheme="minorEastAsia"/>
          </w:rPr>
          <w:t xml:space="preserve">rm. </w:t>
        </w:r>
      </w:ins>
    </w:p>
    <w:p w14:paraId="2D51716A" w14:textId="06BF2B15" w:rsidR="00B8603A" w:rsidRPr="00662007" w:rsidRDefault="00B8603A" w:rsidP="00B8603A">
      <w:pPr>
        <w:pStyle w:val="TextSub4"/>
        <w:rPr>
          <w:ins w:id="1198" w:author="Luke Slemon" w:date="2020-04-18T18:28:00Z"/>
          <w:rFonts w:eastAsiaTheme="minorEastAsia"/>
        </w:rPr>
      </w:pPr>
      <w:ins w:id="1199" w:author="Luke Slemon" w:date="2020-04-18T21:58:00Z">
        <w:r>
          <w:rPr>
            <w:rFonts w:eastAsiaTheme="minorEastAsia"/>
          </w:rPr>
          <w:t xml:space="preserve">Computationally </w:t>
        </w:r>
      </w:ins>
      <w:ins w:id="1200" w:author="Luke Slemon" w:date="2020-04-18T21:59:00Z">
        <w:r>
          <w:rPr>
            <w:rFonts w:eastAsiaTheme="minorEastAsia"/>
          </w:rPr>
          <w:t xml:space="preserve">the DFT itself can be expensive due to the number of multiplications required to multiply an input </w:t>
        </w:r>
      </w:ins>
      <w:ins w:id="1201" w:author="Luke Slemon" w:date="2020-04-18T22:05:00Z">
        <w:r w:rsidR="00662007">
          <w:rPr>
            <w:rFonts w:eastAsiaTheme="minorEastAsia"/>
          </w:rPr>
          <w:t xml:space="preserve">vector by a matrix of </w:t>
        </w:r>
      </w:ins>
      <w:ins w:id="1202" w:author="Luke Slemon" w:date="2020-04-18T22:06:00Z">
        <w:r w:rsidR="00662007">
          <w:rPr>
            <w:rFonts w:eastAsiaTheme="minorEastAsia"/>
          </w:rPr>
          <w:t>coefficients</w:t>
        </w:r>
      </w:ins>
      <w:ins w:id="1203" w:author="Luke Slemon" w:date="2020-04-18T22:10:00Z">
        <w:r w:rsidR="00662007">
          <w:rPr>
            <w:rFonts w:eastAsiaTheme="minorEastAsia"/>
          </w:rPr>
          <w:fldChar w:fldCharType="begin" w:fldLock="1"/>
        </w:r>
      </w:ins>
      <w:r w:rsidR="00662007">
        <w:rPr>
          <w:rFonts w:eastAsiaTheme="minorEastAsia"/>
        </w:rPr>
        <w:instrText>ADDIN CSL_CITATION {"citationItems":[{"id":"ITEM-1","itemData":{"ISBN":"1111427372","abstract":"3rd ed. In this supplementary text, MATLAB is used as a computing tool to explore traditional DSP topics and solve problems to gain insight. This greatly expands the range and complexity of problems that students can effectively study in the course. Since DSP applications are primarily algorithms implemented on a DSP processor or software, a fair amount of programming is required. Using interactive software such as MATLAB makes it possible to place more emphasis on learning new and difficult concepts than on programming algorithms. Interesting practical examples are discussed and useful problems are explored. Discrete-time signals and systems -- The discrete-time Fourier analysis -- The z-transform -- The discrete Fourier transform -- Implementation of discrete-time filters -- FIR filter design -- IIR filter design -- Sampling rate conversion -- Round-off effects in digital filters -- Applications in adaptive filtering -- Applications in communications.","author":[{"dropping-particle":"","family":"Ingle","given":"Vinay K.","non-dropping-particle":"","parse-names":false,"suffix":""},{"dropping-particle":"","family":"Proakis","given":"John G.","non-dropping-particle":"","parse-names":false,"suffix":""}],"id":"ITEM-1","issued":{"date-parts":[["2012"]]},"number-of-pages":"652","publisher":"Cengage Learning","title":"Digital signal processing using MATLAB","type":"book"},"uris":["http://www.mendeley.com/documents/?uuid=9e39e82d-1982-3911-b5fb-a9be130f2112"]}],"mendeley":{"formattedCitation":"[19]","plainTextFormattedCitation":"[19]","previouslyFormattedCitation":"[19]"},"properties":{"noteIndex":0},"schema":"https://github.com/citation-style-language/schema/raw/master/csl-citation.json"}</w:instrText>
      </w:r>
      <w:r w:rsidR="00662007">
        <w:rPr>
          <w:rFonts w:eastAsiaTheme="minorEastAsia"/>
        </w:rPr>
        <w:fldChar w:fldCharType="separate"/>
      </w:r>
      <w:r w:rsidR="00662007" w:rsidRPr="00662007">
        <w:rPr>
          <w:rFonts w:eastAsiaTheme="minorEastAsia"/>
          <w:noProof/>
        </w:rPr>
        <w:t>[19]</w:t>
      </w:r>
      <w:ins w:id="1204" w:author="Luke Slemon" w:date="2020-04-18T22:10:00Z">
        <w:r w:rsidR="00662007">
          <w:rPr>
            <w:rFonts w:eastAsiaTheme="minorEastAsia"/>
          </w:rPr>
          <w:fldChar w:fldCharType="end"/>
        </w:r>
      </w:ins>
      <w:ins w:id="1205" w:author="Luke Slemon" w:date="2020-04-18T22:08:00Z">
        <w:r w:rsidR="00662007">
          <w:rPr>
            <w:rFonts w:eastAsiaTheme="minorEastAsia"/>
          </w:rPr>
          <w:t xml:space="preserve"> as seen in Eq. (7.3)</w:t>
        </w:r>
      </w:ins>
      <w:ins w:id="1206" w:author="Luke Slemon" w:date="2020-04-18T22:06:00Z">
        <w:r w:rsidR="00662007">
          <w:rPr>
            <w:rFonts w:eastAsiaTheme="minorEastAsia"/>
          </w:rPr>
          <w:t>.</w:t>
        </w:r>
      </w:ins>
      <w:ins w:id="1207" w:author="Luke Slemon" w:date="2020-05-19T18:46:00Z">
        <w:r w:rsidR="000F52B7">
          <w:rPr>
            <w:rFonts w:eastAsiaTheme="minorEastAsia"/>
          </w:rPr>
          <w:br/>
        </w:r>
      </w:ins>
      <w:ins w:id="1208" w:author="Luke Slemon" w:date="2020-04-18T22:05:00Z">
        <w:r w:rsidR="00662007">
          <w:rPr>
            <w:rFonts w:eastAsiaTheme="minorEastAsia"/>
          </w:rPr>
          <w:t>O(N</w:t>
        </w:r>
        <w:r w:rsidR="00662007">
          <w:rPr>
            <w:rFonts w:eastAsiaTheme="minorEastAsia"/>
            <w:vertAlign w:val="superscript"/>
          </w:rPr>
          <w:t>2</w:t>
        </w:r>
        <w:r w:rsidR="00662007">
          <w:rPr>
            <w:rFonts w:eastAsiaTheme="minorEastAsia"/>
          </w:rPr>
          <w:t>) computational complexity</w:t>
        </w:r>
      </w:ins>
      <w:ins w:id="1209" w:author="Luke Slemon" w:date="2020-04-18T22:06:00Z">
        <w:r w:rsidR="00662007">
          <w:rPr>
            <w:rFonts w:eastAsiaTheme="minorEastAsia"/>
          </w:rPr>
          <w:t xml:space="preserve"> is required to multiply a vector N by a matrix N</w:t>
        </w:r>
      </w:ins>
      <w:ins w:id="1210" w:author="Luke Slemon" w:date="2020-04-18T22:08:00Z">
        <w:r w:rsidR="00662007">
          <w:rPr>
            <w:rFonts w:eastAsiaTheme="minorEastAsia"/>
          </w:rPr>
          <w:t xml:space="preserve"> </w:t>
        </w:r>
      </w:ins>
      <w:ins w:id="1211" w:author="Luke Slemon" w:date="2020-04-18T22:06:00Z">
        <w:r w:rsidR="00662007">
          <w:rPr>
            <w:rFonts w:eastAsiaTheme="minorEastAsia"/>
          </w:rPr>
          <w:t>x</w:t>
        </w:r>
      </w:ins>
      <w:ins w:id="1212" w:author="Luke Slemon" w:date="2020-04-18T22:08:00Z">
        <w:r w:rsidR="00662007">
          <w:rPr>
            <w:rFonts w:eastAsiaTheme="minorEastAsia"/>
          </w:rPr>
          <w:t xml:space="preserve"> </w:t>
        </w:r>
      </w:ins>
      <w:ins w:id="1213" w:author="Luke Slemon" w:date="2020-04-18T22:06:00Z">
        <w:r w:rsidR="00662007">
          <w:rPr>
            <w:rFonts w:eastAsiaTheme="minorEastAsia"/>
          </w:rPr>
          <w:t xml:space="preserve">N, which is </w:t>
        </w:r>
      </w:ins>
      <w:ins w:id="1214" w:author="Luke Slemon" w:date="2020-04-18T22:07:00Z">
        <w:r w:rsidR="00662007">
          <w:rPr>
            <w:rFonts w:eastAsiaTheme="minorEastAsia"/>
          </w:rPr>
          <w:t>impractical for large numbers of samples N</w:t>
        </w:r>
      </w:ins>
      <w:ins w:id="1215" w:author="Luke Slemon" w:date="2020-04-18T22:10:00Z">
        <w:r w:rsidR="00662007">
          <w:rPr>
            <w:rFonts w:eastAsiaTheme="minorEastAsia"/>
          </w:rPr>
          <w:fldChar w:fldCharType="begin" w:fldLock="1"/>
        </w:r>
      </w:ins>
      <w:r w:rsidR="009C6308">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662007">
        <w:rPr>
          <w:rFonts w:eastAsiaTheme="minorEastAsia"/>
        </w:rPr>
        <w:fldChar w:fldCharType="separate"/>
      </w:r>
      <w:r w:rsidR="00662007" w:rsidRPr="00662007">
        <w:rPr>
          <w:rFonts w:eastAsiaTheme="minorEastAsia"/>
          <w:noProof/>
        </w:rPr>
        <w:t>[20]</w:t>
      </w:r>
      <w:ins w:id="1216" w:author="Luke Slemon" w:date="2020-04-18T22:10:00Z">
        <w:r w:rsidR="00662007">
          <w:rPr>
            <w:rFonts w:eastAsiaTheme="minorEastAsia"/>
          </w:rPr>
          <w:fldChar w:fldCharType="end"/>
        </w:r>
      </w:ins>
      <w:ins w:id="1217" w:author="Luke Slemon" w:date="2020-04-18T22:07:00Z">
        <w:r w:rsidR="00662007">
          <w:rPr>
            <w:rFonts w:eastAsiaTheme="minorEastAsia"/>
          </w:rPr>
          <w:t>. This need for a more efficient implement</w:t>
        </w:r>
      </w:ins>
      <w:ins w:id="1218" w:author="Luke Slemon" w:date="2020-04-18T22:08:00Z">
        <w:r w:rsidR="00662007">
          <w:rPr>
            <w:rFonts w:eastAsiaTheme="minorEastAsia"/>
          </w:rPr>
          <w:t>ation brought the Fast Fourier Transform to light.</w:t>
        </w:r>
      </w:ins>
    </w:p>
    <w:p w14:paraId="4B8AC84F" w14:textId="21C7417F" w:rsidR="00B34D7E" w:rsidRDefault="00B8680A" w:rsidP="00B8680A">
      <w:pPr>
        <w:pStyle w:val="TextSub4"/>
        <w:rPr>
          <w:ins w:id="1219" w:author="Luke Slemon" w:date="2020-04-18T19:43:00Z"/>
          <w:rFonts w:eastAsiaTheme="minorEastAsia"/>
        </w:rPr>
      </w:pPr>
      <w:ins w:id="1220" w:author="Luke Slemon" w:date="2020-04-18T21:39:00Z">
        <w:r>
          <w:rPr>
            <w:rFonts w:eastAsiaTheme="minorEastAsia"/>
          </w:rPr>
          <w:t>The Fast Fourier Transform is an implementation of the Discrete Fourier Transform which takes advantage of the fact that there are re-occ</w:t>
        </w:r>
      </w:ins>
      <w:ins w:id="1221" w:author="Luke Slemon" w:date="2020-04-18T21:40:00Z">
        <w:r>
          <w:rPr>
            <w:rFonts w:eastAsiaTheme="minorEastAsia"/>
          </w:rPr>
          <w:t xml:space="preserve">urring coefficients being calculated. These re-occurring calculations are caused by the </w:t>
        </w:r>
      </w:ins>
      <w:ins w:id="1222" w:author="Luke Slemon" w:date="2020-04-18T19:22:00Z">
        <w:r w:rsidR="00B34D7E">
          <w:rPr>
            <w:rFonts w:eastAsiaTheme="minorEastAsia"/>
          </w:rPr>
          <w:t>coefficient periodicity</w:t>
        </w:r>
        <w:r w:rsidR="00802C7C">
          <w:rPr>
            <w:rFonts w:eastAsiaTheme="minorEastAsia"/>
          </w:rPr>
          <w:t xml:space="preserve"> Eq. (7.</w:t>
        </w:r>
      </w:ins>
      <w:ins w:id="1223" w:author="Luke Slemon" w:date="2020-04-18T20:13:00Z">
        <w:r w:rsidR="002D34A5">
          <w:rPr>
            <w:rFonts w:eastAsiaTheme="minorEastAsia"/>
          </w:rPr>
          <w:t>6</w:t>
        </w:r>
      </w:ins>
      <w:ins w:id="1224" w:author="Luke Slemon" w:date="2020-04-18T19:22:00Z">
        <w:r w:rsidR="00802C7C">
          <w:rPr>
            <w:rFonts w:eastAsiaTheme="minorEastAsia"/>
          </w:rPr>
          <w:t>)</w:t>
        </w:r>
        <w:r w:rsidR="00B34D7E">
          <w:rPr>
            <w:rFonts w:eastAsiaTheme="minorEastAsia"/>
          </w:rPr>
          <w:t xml:space="preserve"> and </w:t>
        </w:r>
        <w:r w:rsidR="00802C7C">
          <w:rPr>
            <w:rFonts w:eastAsiaTheme="minorEastAsia"/>
          </w:rPr>
          <w:t>symmetry Eq. (7.</w:t>
        </w:r>
      </w:ins>
      <w:ins w:id="1225" w:author="Luke Slemon" w:date="2020-04-18T20:13:00Z">
        <w:r w:rsidR="002D34A5">
          <w:rPr>
            <w:rFonts w:eastAsiaTheme="minorEastAsia"/>
          </w:rPr>
          <w:t>7</w:t>
        </w:r>
      </w:ins>
      <w:ins w:id="1226" w:author="Luke Slemon" w:date="2020-04-18T19:22:00Z">
        <w:r w:rsidR="00802C7C">
          <w:rPr>
            <w:rFonts w:eastAsiaTheme="minorEastAsia"/>
          </w:rPr>
          <w:t>)</w:t>
        </w:r>
      </w:ins>
      <w:ins w:id="1227" w:author="Luke Slemon" w:date="2020-04-18T21:44:00Z">
        <w:r w:rsidR="00573E21">
          <w:rPr>
            <w:rFonts w:eastAsiaTheme="minorEastAsia"/>
          </w:rPr>
          <w:fldChar w:fldCharType="begin" w:fldLock="1"/>
        </w:r>
      </w:ins>
      <w:r w:rsidR="00662007">
        <w:rPr>
          <w:rFonts w:eastAsiaTheme="minorEastAsia"/>
        </w:rPr>
        <w:instrText>ADDIN CSL_CITATION {"citationItems":[{"id":"ITEM-1","itemData":{"ISBN":"1111427372","abstract":"3rd ed. In this supplementary text, MATLAB is used as a computing tool to explore traditional DSP topics and solve problems to gain insight. This greatly expands the range and complexity of problems that students can effectively study in the course. Since DSP applications are primarily algorithms implemented on a DSP processor or software, a fair amount of programming is required. Using interactive software such as MATLAB makes it possible to place more emphasis on learning new and difficult concepts than on programming algorithms. Interesting practical examples are discussed and useful problems are explored. Discrete-time signals and systems -- The discrete-time Fourier analysis -- The z-transform -- The discrete Fourier transform -- Implementation of discrete-time filters -- FIR filter design -- IIR filter design -- Sampling rate conversion -- Round-off effects in digital filters -- Applications in adaptive filtering -- Applications in communications.","author":[{"dropping-particle":"","family":"Ingle","given":"Vinay K.","non-dropping-particle":"","parse-names":false,"suffix":""},{"dropping-particle":"","family":"Proakis","given":"John G.","non-dropping-particle":"","parse-names":false,"suffix":""}],"id":"ITEM-1","issued":{"date-parts":[["2012"]]},"number-of-pages":"652","publisher":"Cengage Learning","title":"Digital signal processing using MATLAB","type":"book"},"uris":["http://www.mendeley.com/documents/?uuid=9e39e82d-1982-3911-b5fb-a9be130f2112"]}],"mendeley":{"formattedCitation":"[19]","plainTextFormattedCitation":"[19]","previouslyFormattedCitation":"[19]"},"properties":{"noteIndex":0},"schema":"https://github.com/citation-style-language/schema/raw/master/csl-citation.json"}</w:instrText>
      </w:r>
      <w:r w:rsidR="00573E21">
        <w:rPr>
          <w:rFonts w:eastAsiaTheme="minorEastAsia"/>
        </w:rPr>
        <w:fldChar w:fldCharType="separate"/>
      </w:r>
      <w:r w:rsidR="00573E21" w:rsidRPr="00573E21">
        <w:rPr>
          <w:rFonts w:eastAsiaTheme="minorEastAsia"/>
          <w:noProof/>
        </w:rPr>
        <w:t>[19]</w:t>
      </w:r>
      <w:ins w:id="1228" w:author="Luke Slemon" w:date="2020-04-18T21:44:00Z">
        <w:r w:rsidR="00573E21">
          <w:rPr>
            <w:rFonts w:eastAsiaTheme="minorEastAsia"/>
          </w:rPr>
          <w:fldChar w:fldCharType="end"/>
        </w:r>
      </w:ins>
      <w:ins w:id="1229" w:author="Luke Slemon" w:date="2020-04-18T19:22:00Z">
        <w:r w:rsidR="00802C7C">
          <w:rPr>
            <w:rFonts w:eastAsiaTheme="minorEastAsia"/>
          </w:rPr>
          <w:t>:</w:t>
        </w:r>
      </w:ins>
    </w:p>
    <w:p w14:paraId="7D507480" w14:textId="793DC697" w:rsidR="00802C7C" w:rsidRPr="00802C7C" w:rsidRDefault="00FB68C4" w:rsidP="00B34D7E">
      <w:pPr>
        <w:pStyle w:val="TextSub4"/>
        <w:rPr>
          <w:ins w:id="1230" w:author="Luke Slemon" w:date="2020-04-18T19:25:00Z"/>
          <w:rFonts w:eastAsiaTheme="minorEastAsia"/>
        </w:rPr>
      </w:pPr>
      <m:oMathPara>
        <m:oMath>
          <m:sSubSup>
            <m:sSubSupPr>
              <m:ctrlPr>
                <w:ins w:id="1231" w:author="Luke Slemon" w:date="2020-04-18T19:23:00Z">
                  <w:rPr>
                    <w:rFonts w:ascii="Cambria Math" w:eastAsiaTheme="minorEastAsia" w:hAnsi="Cambria Math"/>
                    <w:i/>
                  </w:rPr>
                </w:ins>
              </m:ctrlPr>
            </m:sSubSupPr>
            <m:e>
              <m:r>
                <w:ins w:id="1232" w:author="Luke Slemon" w:date="2020-04-18T19:23:00Z">
                  <w:rPr>
                    <w:rFonts w:ascii="Cambria Math" w:eastAsiaTheme="minorEastAsia" w:hAnsi="Cambria Math"/>
                  </w:rPr>
                  <m:t>W</m:t>
                </w:ins>
              </m:r>
            </m:e>
            <m:sub>
              <m:r>
                <w:ins w:id="1233" w:author="Luke Slemon" w:date="2020-04-18T19:23:00Z">
                  <w:rPr>
                    <w:rFonts w:ascii="Cambria Math" w:eastAsiaTheme="minorEastAsia" w:hAnsi="Cambria Math"/>
                  </w:rPr>
                  <m:t>N</m:t>
                </w:ins>
              </m:r>
            </m:sub>
            <m:sup>
              <m:r>
                <w:ins w:id="1234" w:author="Luke Slemon" w:date="2020-04-18T19:23:00Z">
                  <w:rPr>
                    <w:rFonts w:ascii="Cambria Math" w:eastAsiaTheme="minorEastAsia" w:hAnsi="Cambria Math"/>
                  </w:rPr>
                  <m:t>kn</m:t>
                </w:ins>
              </m:r>
            </m:sup>
          </m:sSubSup>
          <m:r>
            <w:ins w:id="1235" w:author="Luke Slemon" w:date="2020-04-18T19:23:00Z">
              <w:rPr>
                <w:rFonts w:ascii="Cambria Math" w:eastAsiaTheme="minorEastAsia" w:hAnsi="Cambria Math"/>
              </w:rPr>
              <m:t xml:space="preserve">= </m:t>
            </w:ins>
          </m:r>
          <m:sSubSup>
            <m:sSubSupPr>
              <m:ctrlPr>
                <w:ins w:id="1236" w:author="Luke Slemon" w:date="2020-04-18T19:23:00Z">
                  <w:rPr>
                    <w:rFonts w:ascii="Cambria Math" w:eastAsiaTheme="minorEastAsia" w:hAnsi="Cambria Math"/>
                    <w:i/>
                  </w:rPr>
                </w:ins>
              </m:ctrlPr>
            </m:sSubSupPr>
            <m:e>
              <m:r>
                <w:ins w:id="1237" w:author="Luke Slemon" w:date="2020-04-18T19:23:00Z">
                  <w:rPr>
                    <w:rFonts w:ascii="Cambria Math" w:eastAsiaTheme="minorEastAsia" w:hAnsi="Cambria Math"/>
                  </w:rPr>
                  <m:t>W</m:t>
                </w:ins>
              </m:r>
            </m:e>
            <m:sub>
              <m:r>
                <w:ins w:id="1238" w:author="Luke Slemon" w:date="2020-04-18T19:23:00Z">
                  <w:rPr>
                    <w:rFonts w:ascii="Cambria Math" w:eastAsiaTheme="minorEastAsia" w:hAnsi="Cambria Math"/>
                  </w:rPr>
                  <m:t>N</m:t>
                </w:ins>
              </m:r>
            </m:sub>
            <m:sup>
              <m:r>
                <w:ins w:id="1239" w:author="Luke Slemon" w:date="2020-04-18T19:23:00Z">
                  <w:rPr>
                    <w:rFonts w:ascii="Cambria Math" w:eastAsiaTheme="minorEastAsia" w:hAnsi="Cambria Math"/>
                  </w:rPr>
                  <m:t>k</m:t>
                </w:ins>
              </m:r>
              <m:r>
                <w:ins w:id="1240" w:author="Luke Slemon" w:date="2020-04-18T19:25:00Z">
                  <w:rPr>
                    <w:rFonts w:ascii="Cambria Math" w:eastAsiaTheme="minorEastAsia" w:hAnsi="Cambria Math"/>
                  </w:rPr>
                  <m:t>(</m:t>
                </w:ins>
              </m:r>
              <m:r>
                <w:ins w:id="1241" w:author="Luke Slemon" w:date="2020-04-18T19:23:00Z">
                  <w:rPr>
                    <w:rFonts w:ascii="Cambria Math" w:eastAsiaTheme="minorEastAsia" w:hAnsi="Cambria Math"/>
                  </w:rPr>
                  <m:t>n</m:t>
                </w:ins>
              </m:r>
              <m:r>
                <w:ins w:id="1242" w:author="Luke Slemon" w:date="2020-04-18T19:25:00Z">
                  <w:rPr>
                    <w:rFonts w:ascii="Cambria Math" w:eastAsiaTheme="minorEastAsia" w:hAnsi="Cambria Math"/>
                  </w:rPr>
                  <m:t>+N)</m:t>
                </w:ins>
              </m:r>
            </m:sup>
          </m:sSubSup>
          <m:r>
            <w:ins w:id="1243" w:author="Luke Slemon" w:date="2020-04-18T19:23:00Z">
              <w:rPr>
                <w:rFonts w:ascii="Cambria Math" w:eastAsiaTheme="minorEastAsia" w:hAnsi="Cambria Math"/>
              </w:rPr>
              <m:t xml:space="preserve">= </m:t>
            </w:ins>
          </m:r>
          <m:sSubSup>
            <m:sSubSupPr>
              <m:ctrlPr>
                <w:ins w:id="1244" w:author="Luke Slemon" w:date="2020-04-18T19:23:00Z">
                  <w:rPr>
                    <w:rFonts w:ascii="Cambria Math" w:eastAsiaTheme="minorEastAsia" w:hAnsi="Cambria Math"/>
                    <w:i/>
                  </w:rPr>
                </w:ins>
              </m:ctrlPr>
            </m:sSubSupPr>
            <m:e>
              <m:r>
                <w:ins w:id="1245" w:author="Luke Slemon" w:date="2020-04-18T19:23:00Z">
                  <w:rPr>
                    <w:rFonts w:ascii="Cambria Math" w:eastAsiaTheme="minorEastAsia" w:hAnsi="Cambria Math"/>
                  </w:rPr>
                  <m:t>W</m:t>
                </w:ins>
              </m:r>
            </m:e>
            <m:sub>
              <m:r>
                <w:ins w:id="1246" w:author="Luke Slemon" w:date="2020-04-18T19:23:00Z">
                  <w:rPr>
                    <w:rFonts w:ascii="Cambria Math" w:eastAsiaTheme="minorEastAsia" w:hAnsi="Cambria Math"/>
                  </w:rPr>
                  <m:t>N</m:t>
                </w:ins>
              </m:r>
            </m:sub>
            <m:sup>
              <m:r>
                <w:ins w:id="1247" w:author="Luke Slemon" w:date="2020-04-18T19:25:00Z">
                  <w:rPr>
                    <w:rFonts w:ascii="Cambria Math" w:eastAsiaTheme="minorEastAsia" w:hAnsi="Cambria Math"/>
                  </w:rPr>
                  <m:t>(</m:t>
                </w:ins>
              </m:r>
              <m:r>
                <w:ins w:id="1248" w:author="Luke Slemon" w:date="2020-04-18T19:23:00Z">
                  <w:rPr>
                    <w:rFonts w:ascii="Cambria Math" w:eastAsiaTheme="minorEastAsia" w:hAnsi="Cambria Math"/>
                  </w:rPr>
                  <m:t>k</m:t>
                </w:ins>
              </m:r>
              <m:r>
                <w:ins w:id="1249" w:author="Luke Slemon" w:date="2020-04-18T19:25:00Z">
                  <w:rPr>
                    <w:rFonts w:ascii="Cambria Math" w:eastAsiaTheme="minorEastAsia" w:hAnsi="Cambria Math"/>
                  </w:rPr>
                  <m:t>+N)</m:t>
                </w:ins>
              </m:r>
              <m:r>
                <w:ins w:id="1250" w:author="Luke Slemon" w:date="2020-04-18T19:23:00Z">
                  <w:rPr>
                    <w:rFonts w:ascii="Cambria Math" w:eastAsiaTheme="minorEastAsia" w:hAnsi="Cambria Math"/>
                  </w:rPr>
                  <m:t>n</m:t>
                </w:ins>
              </m:r>
            </m:sup>
          </m:sSubSup>
          <m:r>
            <w:ins w:id="1251" w:author="Luke Slemon" w:date="2020-04-18T19:25:00Z">
              <w:rPr>
                <w:rFonts w:ascii="Cambria Math" w:eastAsiaTheme="minorEastAsia" w:hAnsi="Cambria Math"/>
              </w:rPr>
              <m:t xml:space="preserve">     (7.</m:t>
            </w:ins>
          </m:r>
          <m:r>
            <w:ins w:id="1252" w:author="Luke Slemon" w:date="2020-04-18T20:13:00Z">
              <w:rPr>
                <w:rFonts w:ascii="Cambria Math" w:eastAsiaTheme="minorEastAsia" w:hAnsi="Cambria Math"/>
              </w:rPr>
              <m:t>6</m:t>
            </w:ins>
          </m:r>
          <m:r>
            <w:ins w:id="1253" w:author="Luke Slemon" w:date="2020-04-18T19:25:00Z">
              <w:rPr>
                <w:rFonts w:ascii="Cambria Math" w:eastAsiaTheme="minorEastAsia" w:hAnsi="Cambria Math"/>
              </w:rPr>
              <m:t>)</m:t>
            </w:ins>
          </m:r>
        </m:oMath>
      </m:oMathPara>
    </w:p>
    <w:p w14:paraId="451EF451" w14:textId="39904423" w:rsidR="00B8680A" w:rsidRPr="00B8680A" w:rsidRDefault="00FB68C4" w:rsidP="00B8680A">
      <w:pPr>
        <w:pStyle w:val="TextSub4"/>
        <w:rPr>
          <w:ins w:id="1254" w:author="Luke Slemon" w:date="2020-04-18T21:42:00Z"/>
          <w:rFonts w:eastAsiaTheme="minorEastAsia"/>
        </w:rPr>
      </w:pPr>
      <m:oMathPara>
        <m:oMath>
          <m:sSubSup>
            <m:sSubSupPr>
              <m:ctrlPr>
                <w:ins w:id="1255" w:author="Luke Slemon" w:date="2020-04-18T19:25:00Z">
                  <w:rPr>
                    <w:rFonts w:ascii="Cambria Math" w:eastAsiaTheme="minorEastAsia" w:hAnsi="Cambria Math"/>
                    <w:i/>
                  </w:rPr>
                </w:ins>
              </m:ctrlPr>
            </m:sSubSupPr>
            <m:e>
              <m:r>
                <w:ins w:id="1256" w:author="Luke Slemon" w:date="2020-04-18T19:25:00Z">
                  <w:rPr>
                    <w:rFonts w:ascii="Cambria Math" w:eastAsiaTheme="minorEastAsia" w:hAnsi="Cambria Math"/>
                  </w:rPr>
                  <m:t>W</m:t>
                </w:ins>
              </m:r>
            </m:e>
            <m:sub>
              <m:r>
                <w:ins w:id="1257" w:author="Luke Slemon" w:date="2020-04-18T19:25:00Z">
                  <w:rPr>
                    <w:rFonts w:ascii="Cambria Math" w:eastAsiaTheme="minorEastAsia" w:hAnsi="Cambria Math"/>
                  </w:rPr>
                  <m:t>N</m:t>
                </w:ins>
              </m:r>
            </m:sub>
            <m:sup>
              <m:r>
                <w:ins w:id="1258" w:author="Luke Slemon" w:date="2020-04-18T19:25:00Z">
                  <w:rPr>
                    <w:rFonts w:ascii="Cambria Math" w:eastAsiaTheme="minorEastAsia" w:hAnsi="Cambria Math"/>
                  </w:rPr>
                  <m:t>kn+</m:t>
                </w:ins>
              </m:r>
              <m:f>
                <m:fPr>
                  <m:ctrlPr>
                    <w:ins w:id="1259" w:author="Luke Slemon" w:date="2020-04-18T19:25:00Z">
                      <w:rPr>
                        <w:rFonts w:ascii="Cambria Math" w:eastAsiaTheme="minorEastAsia" w:hAnsi="Cambria Math"/>
                        <w:i/>
                      </w:rPr>
                    </w:ins>
                  </m:ctrlPr>
                </m:fPr>
                <m:num>
                  <m:r>
                    <w:ins w:id="1260" w:author="Luke Slemon" w:date="2020-04-18T19:25:00Z">
                      <w:rPr>
                        <w:rFonts w:ascii="Cambria Math" w:eastAsiaTheme="minorEastAsia" w:hAnsi="Cambria Math"/>
                      </w:rPr>
                      <m:t>N</m:t>
                    </w:ins>
                  </m:r>
                </m:num>
                <m:den>
                  <m:r>
                    <w:ins w:id="1261" w:author="Luke Slemon" w:date="2020-04-18T19:26:00Z">
                      <w:rPr>
                        <w:rFonts w:ascii="Cambria Math" w:eastAsiaTheme="minorEastAsia" w:hAnsi="Cambria Math"/>
                      </w:rPr>
                      <m:t>2</m:t>
                    </w:ins>
                  </m:r>
                </m:den>
              </m:f>
            </m:sup>
          </m:sSubSup>
          <m:r>
            <w:ins w:id="1262" w:author="Luke Slemon" w:date="2020-04-18T19:25:00Z">
              <w:rPr>
                <w:rFonts w:ascii="Cambria Math" w:eastAsiaTheme="minorEastAsia" w:hAnsi="Cambria Math"/>
              </w:rPr>
              <m:t xml:space="preserve">= </m:t>
            </w:ins>
          </m:r>
          <m:sSubSup>
            <m:sSubSupPr>
              <m:ctrlPr>
                <w:ins w:id="1263" w:author="Luke Slemon" w:date="2020-04-18T19:25:00Z">
                  <w:rPr>
                    <w:rFonts w:ascii="Cambria Math" w:eastAsiaTheme="minorEastAsia" w:hAnsi="Cambria Math"/>
                    <w:i/>
                  </w:rPr>
                </w:ins>
              </m:ctrlPr>
            </m:sSubSupPr>
            <m:e>
              <m:r>
                <w:ins w:id="1264" w:author="Luke Slemon" w:date="2020-04-18T19:25:00Z">
                  <w:rPr>
                    <w:rFonts w:ascii="Cambria Math" w:eastAsiaTheme="minorEastAsia" w:hAnsi="Cambria Math"/>
                  </w:rPr>
                  <m:t>-W</m:t>
                </w:ins>
              </m:r>
            </m:e>
            <m:sub>
              <m:r>
                <w:ins w:id="1265" w:author="Luke Slemon" w:date="2020-04-18T19:25:00Z">
                  <w:rPr>
                    <w:rFonts w:ascii="Cambria Math" w:eastAsiaTheme="minorEastAsia" w:hAnsi="Cambria Math"/>
                  </w:rPr>
                  <m:t>N</m:t>
                </w:ins>
              </m:r>
            </m:sub>
            <m:sup>
              <m:r>
                <w:ins w:id="1266" w:author="Luke Slemon" w:date="2020-04-18T19:25:00Z">
                  <w:rPr>
                    <w:rFonts w:ascii="Cambria Math" w:eastAsiaTheme="minorEastAsia" w:hAnsi="Cambria Math"/>
                  </w:rPr>
                  <m:t>kn</m:t>
                </w:ins>
              </m:r>
            </m:sup>
          </m:sSubSup>
          <m:r>
            <w:ins w:id="1267" w:author="Luke Slemon" w:date="2020-04-18T19:26:00Z">
              <w:rPr>
                <w:rFonts w:ascii="Cambria Math" w:eastAsiaTheme="minorEastAsia" w:hAnsi="Cambria Math"/>
              </w:rPr>
              <m:t xml:space="preserve">          (7.</m:t>
            </w:ins>
          </m:r>
          <m:r>
            <w:ins w:id="1268" w:author="Luke Slemon" w:date="2020-04-18T20:13:00Z">
              <w:rPr>
                <w:rFonts w:ascii="Cambria Math" w:eastAsiaTheme="minorEastAsia" w:hAnsi="Cambria Math"/>
              </w:rPr>
              <m:t>7)</m:t>
            </w:ins>
          </m:r>
        </m:oMath>
      </m:oMathPara>
    </w:p>
    <w:p w14:paraId="6E92CE20" w14:textId="0C67C45E" w:rsidR="00B8680A" w:rsidRDefault="00B8680A" w:rsidP="00B8680A">
      <w:pPr>
        <w:pStyle w:val="TextSub4"/>
        <w:rPr>
          <w:ins w:id="1269" w:author="Luke Slemon" w:date="2020-04-18T21:43:00Z"/>
          <w:rFonts w:eastAsiaTheme="minorEastAsia"/>
        </w:rPr>
      </w:pPr>
      <w:ins w:id="1270" w:author="Luke Slemon" w:date="2020-04-18T21:42:00Z">
        <w:r>
          <w:rPr>
            <w:rFonts w:eastAsiaTheme="minorEastAsia"/>
          </w:rPr>
          <w:t xml:space="preserve">Where </w:t>
        </w:r>
        <w:bookmarkStart w:id="1271" w:name="_Hlk38139691"/>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w:bookmarkEnd w:id="1271"/>
          <m:r>
            <w:rPr>
              <w:rFonts w:ascii="Cambria Math" w:eastAsiaTheme="minorEastAsia"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oMath>
      </w:ins>
      <w:ins w:id="1272" w:author="Luke Slemon" w:date="2020-04-18T21:43:00Z">
        <w:r>
          <w:rPr>
            <w:rFonts w:eastAsiaTheme="minorEastAsia"/>
          </w:rPr>
          <w:t xml:space="preserve"> from Eq. (7.2).</w:t>
        </w:r>
      </w:ins>
      <w:ins w:id="1273" w:author="Luke Slemon" w:date="2020-04-18T22:11:00Z">
        <w:r w:rsidR="00662007">
          <w:rPr>
            <w:rFonts w:eastAsiaTheme="minorEastAsia"/>
          </w:rPr>
          <w:t xml:space="preserve"> In the previous example Eq. (7.3), the coefficient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0</m:t>
              </m:r>
            </m:sup>
          </m:sSubSup>
        </m:oMath>
        <w:r w:rsidR="00662007">
          <w:rPr>
            <w:rFonts w:eastAsiaTheme="minorEastAsia"/>
          </w:rPr>
          <w:t>is calculated 3 times</w:t>
        </w:r>
      </w:ins>
      <w:ins w:id="1274" w:author="Luke Slemon" w:date="2020-04-18T22:12:00Z">
        <w:r w:rsidR="00662007">
          <w:rPr>
            <w:rFonts w:eastAsiaTheme="minorEastAsia"/>
          </w:rPr>
          <w:t xml:space="preserve">. </w:t>
        </w:r>
      </w:ins>
    </w:p>
    <w:p w14:paraId="3F7BA120" w14:textId="0CD9A385" w:rsidR="003E7DCF" w:rsidRDefault="00573E21" w:rsidP="00573E21">
      <w:pPr>
        <w:pStyle w:val="TextSub4"/>
        <w:rPr>
          <w:ins w:id="1275" w:author="Luke Slemon" w:date="2020-04-20T12:17:00Z"/>
          <w:rFonts w:eastAsiaTheme="minorEastAsia"/>
        </w:rPr>
      </w:pPr>
      <w:ins w:id="1276" w:author="Luke Slemon" w:date="2020-04-18T21:45:00Z">
        <w:r>
          <w:rPr>
            <w:rFonts w:eastAsiaTheme="minorEastAsia"/>
          </w:rPr>
          <w:t>Coupled with the periodicity and symmetric properties of the DFT, the number of Multiplications can be further red</w:t>
        </w:r>
      </w:ins>
      <w:ins w:id="1277" w:author="Luke Slemon" w:date="2020-04-18T21:46:00Z">
        <w:r>
          <w:rPr>
            <w:rFonts w:eastAsiaTheme="minorEastAsia"/>
          </w:rPr>
          <w:t>uced by decomposing the full DFT calculation into two smaller DFT</w:t>
        </w:r>
      </w:ins>
      <w:ins w:id="1278" w:author="Luke Slemon" w:date="2020-04-18T21:47:00Z">
        <w:r>
          <w:rPr>
            <w:rFonts w:eastAsiaTheme="minorEastAsia"/>
          </w:rPr>
          <w:t xml:space="preserve"> calculations</w:t>
        </w:r>
      </w:ins>
      <w:ins w:id="1279" w:author="Luke Slemon" w:date="2020-04-18T22:14:00Z">
        <w:r w:rsidR="009C6308">
          <w:rPr>
            <w:rFonts w:eastAsiaTheme="minorEastAsia"/>
          </w:rPr>
          <w:t xml:space="preserve">, one with the even </w:t>
        </w:r>
      </w:ins>
      <w:ins w:id="1280" w:author="Luke Slemon" w:date="2020-04-18T22:15:00Z">
        <w:r w:rsidR="009C6308">
          <w:rPr>
            <w:rFonts w:eastAsiaTheme="minorEastAsia"/>
          </w:rPr>
          <w:t>input data, and</w:t>
        </w:r>
      </w:ins>
      <w:ins w:id="1281" w:author="Luke Slemon" w:date="2020-05-19T18:47:00Z">
        <w:r w:rsidR="000F52B7">
          <w:rPr>
            <w:rFonts w:eastAsiaTheme="minorEastAsia"/>
          </w:rPr>
          <w:t xml:space="preserve"> another</w:t>
        </w:r>
      </w:ins>
      <w:ins w:id="1282" w:author="Luke Slemon" w:date="2020-04-18T22:15:00Z">
        <w:r w:rsidR="009C6308">
          <w:rPr>
            <w:rFonts w:eastAsiaTheme="minorEastAsia"/>
          </w:rPr>
          <w:t xml:space="preserve"> with the odd</w:t>
        </w:r>
      </w:ins>
      <w:ins w:id="1283" w:author="Luke Slemon" w:date="2020-05-19T18:47:00Z">
        <w:r w:rsidR="000F52B7">
          <w:rPr>
            <w:rFonts w:eastAsiaTheme="minorEastAsia"/>
          </w:rPr>
          <w:t xml:space="preserve"> input data</w:t>
        </w:r>
      </w:ins>
      <w:ins w:id="1284" w:author="Luke Slemon" w:date="2020-04-18T22:15:00Z">
        <w:r w:rsidR="009C6308">
          <w:rPr>
            <w:rFonts w:eastAsiaTheme="minorEastAsia"/>
          </w:rPr>
          <w:fldChar w:fldCharType="begin" w:fldLock="1"/>
        </w:r>
      </w:ins>
      <w:r w:rsidR="007C2B70">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9C6308">
        <w:rPr>
          <w:rFonts w:eastAsiaTheme="minorEastAsia"/>
        </w:rPr>
        <w:fldChar w:fldCharType="separate"/>
      </w:r>
      <w:r w:rsidR="009C6308" w:rsidRPr="009C6308">
        <w:rPr>
          <w:rFonts w:eastAsiaTheme="minorEastAsia"/>
          <w:noProof/>
        </w:rPr>
        <w:t>[20]</w:t>
      </w:r>
      <w:ins w:id="1285" w:author="Luke Slemon" w:date="2020-04-18T22:15:00Z">
        <w:r w:rsidR="009C6308">
          <w:rPr>
            <w:rFonts w:eastAsiaTheme="minorEastAsia"/>
          </w:rPr>
          <w:fldChar w:fldCharType="end"/>
        </w:r>
      </w:ins>
      <w:ins w:id="1286" w:author="Luke Slemon" w:date="2020-04-18T21:47:00Z">
        <w:r>
          <w:rPr>
            <w:rFonts w:eastAsiaTheme="minorEastAsia"/>
          </w:rPr>
          <w:t xml:space="preserve">. </w:t>
        </w:r>
      </w:ins>
      <w:ins w:id="1287" w:author="Luke Slemon" w:date="2020-04-18T21:48:00Z">
        <w:r>
          <w:rPr>
            <w:rFonts w:eastAsiaTheme="minorEastAsia"/>
          </w:rPr>
          <w:t>By ensuring the number of samples N = 2</w:t>
        </w:r>
        <w:proofErr w:type="gramStart"/>
        <w:r>
          <w:rPr>
            <w:rFonts w:eastAsiaTheme="minorEastAsia"/>
            <w:vertAlign w:val="superscript"/>
          </w:rPr>
          <w:t>d</w:t>
        </w:r>
        <w:r>
          <w:rPr>
            <w:rFonts w:eastAsiaTheme="minorEastAsia"/>
          </w:rPr>
          <w:t xml:space="preserve"> </w:t>
        </w:r>
      </w:ins>
      <w:ins w:id="1288" w:author="Luke Slemon" w:date="2020-04-18T22:26:00Z">
        <w:r w:rsidR="00F93CA6">
          <w:rPr>
            <w:rFonts w:eastAsiaTheme="minorEastAsia"/>
          </w:rPr>
          <w:t>,</w:t>
        </w:r>
      </w:ins>
      <w:ins w:id="1289" w:author="Luke Slemon" w:date="2020-04-18T21:48:00Z">
        <w:r>
          <w:rPr>
            <w:rFonts w:eastAsiaTheme="minorEastAsia"/>
          </w:rPr>
          <w:t>for</w:t>
        </w:r>
        <w:proofErr w:type="gramEnd"/>
        <w:r>
          <w:rPr>
            <w:rFonts w:eastAsiaTheme="minorEastAsia"/>
          </w:rPr>
          <w:t xml:space="preserve"> any integer d, the DFT can be decomposed recursively until there </w:t>
        </w:r>
      </w:ins>
      <w:ins w:id="1290" w:author="Luke Slemon" w:date="2020-04-18T21:49:00Z">
        <w:r>
          <w:rPr>
            <w:rFonts w:eastAsiaTheme="minorEastAsia"/>
          </w:rPr>
          <w:t>is a sequence of 2</w:t>
        </w:r>
      </w:ins>
      <w:ins w:id="1291" w:author="Luke Slemon" w:date="2020-04-18T21:50:00Z">
        <w:r>
          <w:rPr>
            <w:rFonts w:eastAsiaTheme="minorEastAsia"/>
          </w:rPr>
          <w:t>-</w:t>
        </w:r>
      </w:ins>
      <w:ins w:id="1292" w:author="Luke Slemon" w:date="2020-04-18T21:49:00Z">
        <w:r>
          <w:rPr>
            <w:rFonts w:eastAsiaTheme="minorEastAsia"/>
          </w:rPr>
          <w:t xml:space="preserve">point DFTs. </w:t>
        </w:r>
      </w:ins>
    </w:p>
    <w:p w14:paraId="32B85415" w14:textId="3A632069" w:rsidR="006466A5" w:rsidRDefault="006466A5" w:rsidP="00573E21">
      <w:pPr>
        <w:pStyle w:val="TextSub4"/>
        <w:rPr>
          <w:ins w:id="1293" w:author="Luke Slemon" w:date="2020-04-18T22:12:00Z"/>
          <w:rFonts w:eastAsiaTheme="minorEastAsia"/>
        </w:rPr>
      </w:pPr>
      <w:ins w:id="1294" w:author="Luke Slemon" w:date="2020-04-20T12:17:00Z">
        <w:r>
          <w:rPr>
            <w:rFonts w:eastAsiaTheme="minorEastAsia"/>
          </w:rPr>
          <w:t xml:space="preserve">The following derivation represents the decomposition of a single DFT </w:t>
        </w:r>
        <w:r w:rsidR="001D022E">
          <w:rPr>
            <w:rFonts w:eastAsiaTheme="minorEastAsia"/>
          </w:rPr>
          <w:t>Eq. (7.</w:t>
        </w:r>
      </w:ins>
      <w:ins w:id="1295" w:author="Luke Slemon" w:date="2020-04-20T12:18:00Z">
        <w:r w:rsidR="001D022E">
          <w:rPr>
            <w:rFonts w:eastAsiaTheme="minorEastAsia"/>
          </w:rPr>
          <w:t>2) into two smaller DFT operations:</w:t>
        </w:r>
      </w:ins>
    </w:p>
    <w:p w14:paraId="3E44EEB2" w14:textId="66091A91" w:rsidR="006466A5" w:rsidRPr="00B66D24" w:rsidRDefault="00662007" w:rsidP="00573E21">
      <w:pPr>
        <w:pStyle w:val="TextSub4"/>
        <w:rPr>
          <w:ins w:id="1296" w:author="Luke Slemon" w:date="2020-04-20T12:08:00Z"/>
          <w:rFonts w:eastAsiaTheme="minorEastAsia"/>
        </w:rPr>
      </w:pPr>
      <m:oMathPara>
        <m:oMath>
          <m:r>
            <w:ins w:id="1297" w:author="Luke Slemon" w:date="2020-04-18T22:12:00Z">
              <w:rPr>
                <w:rFonts w:ascii="Cambria Math" w:eastAsiaTheme="minorEastAsia" w:hAnsi="Cambria Math"/>
              </w:rPr>
              <m:t>FFT</m:t>
            </w:ins>
          </m:r>
          <m:d>
            <m:dPr>
              <m:ctrlPr>
                <w:ins w:id="1298" w:author="Luke Slemon" w:date="2020-04-18T22:12:00Z">
                  <w:rPr>
                    <w:rFonts w:ascii="Cambria Math" w:eastAsiaTheme="minorEastAsia" w:hAnsi="Cambria Math"/>
                    <w:i/>
                  </w:rPr>
                </w:ins>
              </m:ctrlPr>
            </m:dPr>
            <m:e>
              <m:r>
                <w:ins w:id="1299" w:author="Luke Slemon" w:date="2020-04-18T22:12:00Z">
                  <w:rPr>
                    <w:rFonts w:ascii="Cambria Math" w:eastAsiaTheme="minorEastAsia" w:hAnsi="Cambria Math"/>
                  </w:rPr>
                  <m:t>k</m:t>
                </w:ins>
              </m:r>
            </m:e>
          </m:d>
          <m:r>
            <w:ins w:id="1300" w:author="Luke Slemon" w:date="2020-04-18T22:12:00Z">
              <w:rPr>
                <w:rFonts w:ascii="Cambria Math" w:eastAsiaTheme="minorEastAsia" w:hAnsi="Cambria Math"/>
              </w:rPr>
              <m:t xml:space="preserve">= </m:t>
            </w:ins>
          </m:r>
          <m:nary>
            <m:naryPr>
              <m:chr m:val="∑"/>
              <m:limLoc m:val="undOvr"/>
              <m:ctrlPr>
                <w:ins w:id="1301" w:author="Luke Slemon" w:date="2020-04-18T22:18:00Z">
                  <w:rPr>
                    <w:rFonts w:ascii="Cambria Math" w:hAnsi="Cambria Math"/>
                    <w:i/>
                  </w:rPr>
                </w:ins>
              </m:ctrlPr>
            </m:naryPr>
            <m:sub>
              <m:r>
                <w:ins w:id="1302" w:author="Luke Slemon" w:date="2020-04-18T22:18:00Z">
                  <w:rPr>
                    <w:rFonts w:ascii="Cambria Math" w:hAnsi="Cambria Math"/>
                  </w:rPr>
                  <m:t>n=0</m:t>
                </w:ins>
              </m:r>
            </m:sub>
            <m:sup>
              <m:f>
                <m:fPr>
                  <m:ctrlPr>
                    <w:ins w:id="1303" w:author="Luke Slemon" w:date="2020-04-18T22:19:00Z">
                      <w:rPr>
                        <w:rFonts w:ascii="Cambria Math" w:hAnsi="Cambria Math"/>
                        <w:i/>
                      </w:rPr>
                    </w:ins>
                  </m:ctrlPr>
                </m:fPr>
                <m:num>
                  <m:r>
                    <w:ins w:id="1304" w:author="Luke Slemon" w:date="2020-04-18T22:18:00Z">
                      <w:rPr>
                        <w:rFonts w:ascii="Cambria Math" w:hAnsi="Cambria Math"/>
                      </w:rPr>
                      <m:t>N</m:t>
                    </w:ins>
                  </m:r>
                </m:num>
                <m:den>
                  <m:r>
                    <w:ins w:id="1305" w:author="Luke Slemon" w:date="2020-04-18T22:19:00Z">
                      <w:rPr>
                        <w:rFonts w:ascii="Cambria Math" w:hAnsi="Cambria Math"/>
                      </w:rPr>
                      <m:t>2</m:t>
                    </w:ins>
                  </m:r>
                </m:den>
              </m:f>
              <m:r>
                <w:ins w:id="1306" w:author="Luke Slemon" w:date="2020-04-18T22:18:00Z">
                  <w:rPr>
                    <w:rFonts w:ascii="Cambria Math" w:hAnsi="Cambria Math"/>
                  </w:rPr>
                  <m:t>-1</m:t>
                </w:ins>
              </m:r>
            </m:sup>
            <m:e>
              <m:r>
                <w:ins w:id="1307" w:author="Luke Slemon" w:date="2020-04-18T22:18:00Z">
                  <w:rPr>
                    <w:rFonts w:ascii="Cambria Math" w:hAnsi="Cambria Math"/>
                  </w:rPr>
                  <m:t>x</m:t>
                </w:ins>
              </m:r>
              <m:d>
                <m:dPr>
                  <m:ctrlPr>
                    <w:ins w:id="1308" w:author="Luke Slemon" w:date="2020-04-18T22:18:00Z">
                      <w:rPr>
                        <w:rFonts w:ascii="Cambria Math" w:hAnsi="Cambria Math"/>
                        <w:i/>
                      </w:rPr>
                    </w:ins>
                  </m:ctrlPr>
                </m:dPr>
                <m:e>
                  <m:r>
                    <w:ins w:id="1309" w:author="Luke Slemon" w:date="2020-04-20T12:07:00Z">
                      <w:rPr>
                        <w:rFonts w:ascii="Cambria Math" w:hAnsi="Cambria Math"/>
                      </w:rPr>
                      <m:t>2n</m:t>
                    </w:ins>
                  </m:r>
                </m:e>
              </m:d>
            </m:e>
          </m:nary>
          <m:sSubSup>
            <m:sSubSupPr>
              <m:ctrlPr>
                <w:ins w:id="1310" w:author="Luke Slemon" w:date="2020-04-18T22:18:00Z">
                  <w:rPr>
                    <w:rFonts w:ascii="Cambria Math" w:eastAsiaTheme="minorEastAsia" w:hAnsi="Cambria Math"/>
                    <w:i/>
                  </w:rPr>
                </w:ins>
              </m:ctrlPr>
            </m:sSubSupPr>
            <m:e>
              <m:r>
                <w:ins w:id="1311" w:author="Luke Slemon" w:date="2020-04-18T22:18:00Z">
                  <w:rPr>
                    <w:rFonts w:ascii="Cambria Math" w:eastAsiaTheme="minorEastAsia" w:hAnsi="Cambria Math"/>
                  </w:rPr>
                  <m:t>W</m:t>
                </w:ins>
              </m:r>
            </m:e>
            <m:sub>
              <m:r>
                <w:ins w:id="1312" w:author="Luke Slemon" w:date="2020-04-18T22:18:00Z">
                  <w:rPr>
                    <w:rFonts w:ascii="Cambria Math" w:eastAsiaTheme="minorEastAsia" w:hAnsi="Cambria Math"/>
                  </w:rPr>
                  <m:t>N</m:t>
                </w:ins>
              </m:r>
            </m:sub>
            <m:sup>
              <m:r>
                <w:ins w:id="1313" w:author="Luke Slemon" w:date="2020-04-18T22:18:00Z">
                  <w:rPr>
                    <w:rFonts w:ascii="Cambria Math" w:eastAsiaTheme="minorEastAsia" w:hAnsi="Cambria Math"/>
                  </w:rPr>
                  <m:t>k</m:t>
                </w:ins>
              </m:r>
              <m:r>
                <w:ins w:id="1314" w:author="Luke Slemon" w:date="2020-04-20T12:07:00Z">
                  <w:rPr>
                    <w:rFonts w:ascii="Cambria Math" w:eastAsiaTheme="minorEastAsia" w:hAnsi="Cambria Math"/>
                  </w:rPr>
                  <m:t>2n</m:t>
                </w:ins>
              </m:r>
            </m:sup>
          </m:sSubSup>
          <m:r>
            <w:ins w:id="1315" w:author="Luke Slemon" w:date="2020-04-18T22:18:00Z">
              <w:rPr>
                <w:rFonts w:ascii="Cambria Math" w:eastAsiaTheme="minorEastAsia" w:hAnsi="Cambria Math"/>
              </w:rPr>
              <m:t>+</m:t>
            </w:ins>
          </m:r>
          <m:nary>
            <m:naryPr>
              <m:chr m:val="∑"/>
              <m:limLoc m:val="undOvr"/>
              <m:ctrlPr>
                <w:ins w:id="1316" w:author="Luke Slemon" w:date="2020-04-18T22:18:00Z">
                  <w:rPr>
                    <w:rFonts w:ascii="Cambria Math" w:hAnsi="Cambria Math"/>
                    <w:i/>
                  </w:rPr>
                </w:ins>
              </m:ctrlPr>
            </m:naryPr>
            <m:sub>
              <m:r>
                <w:ins w:id="1317" w:author="Luke Slemon" w:date="2020-04-18T22:18:00Z">
                  <w:rPr>
                    <w:rFonts w:ascii="Cambria Math" w:hAnsi="Cambria Math"/>
                  </w:rPr>
                  <m:t>n=0</m:t>
                </w:ins>
              </m:r>
            </m:sub>
            <m:sup>
              <m:f>
                <m:fPr>
                  <m:ctrlPr>
                    <w:ins w:id="1318" w:author="Luke Slemon" w:date="2020-04-18T22:19:00Z">
                      <w:rPr>
                        <w:rFonts w:ascii="Cambria Math" w:hAnsi="Cambria Math"/>
                        <w:i/>
                      </w:rPr>
                    </w:ins>
                  </m:ctrlPr>
                </m:fPr>
                <m:num>
                  <m:r>
                    <w:ins w:id="1319" w:author="Luke Slemon" w:date="2020-04-18T22:18:00Z">
                      <w:rPr>
                        <w:rFonts w:ascii="Cambria Math" w:hAnsi="Cambria Math"/>
                      </w:rPr>
                      <m:t>N</m:t>
                    </w:ins>
                  </m:r>
                </m:num>
                <m:den>
                  <m:r>
                    <w:ins w:id="1320" w:author="Luke Slemon" w:date="2020-04-18T22:19:00Z">
                      <w:rPr>
                        <w:rFonts w:ascii="Cambria Math" w:hAnsi="Cambria Math"/>
                      </w:rPr>
                      <m:t>2</m:t>
                    </w:ins>
                  </m:r>
                </m:den>
              </m:f>
              <m:r>
                <w:ins w:id="1321" w:author="Luke Slemon" w:date="2020-04-18T22:18:00Z">
                  <w:rPr>
                    <w:rFonts w:ascii="Cambria Math" w:hAnsi="Cambria Math"/>
                  </w:rPr>
                  <m:t>-1</m:t>
                </w:ins>
              </m:r>
            </m:sup>
            <m:e>
              <m:r>
                <w:ins w:id="1322" w:author="Luke Slemon" w:date="2020-04-18T22:18:00Z">
                  <w:rPr>
                    <w:rFonts w:ascii="Cambria Math" w:hAnsi="Cambria Math"/>
                  </w:rPr>
                  <m:t>x</m:t>
                </w:ins>
              </m:r>
              <m:d>
                <m:dPr>
                  <m:ctrlPr>
                    <w:ins w:id="1323" w:author="Luke Slemon" w:date="2020-04-18T22:18:00Z">
                      <w:rPr>
                        <w:rFonts w:ascii="Cambria Math" w:hAnsi="Cambria Math"/>
                        <w:i/>
                      </w:rPr>
                    </w:ins>
                  </m:ctrlPr>
                </m:dPr>
                <m:e>
                  <m:r>
                    <w:ins w:id="1324" w:author="Luke Slemon" w:date="2020-04-20T12:07:00Z">
                      <w:rPr>
                        <w:rFonts w:ascii="Cambria Math" w:hAnsi="Cambria Math"/>
                      </w:rPr>
                      <m:t>2n+1</m:t>
                    </w:ins>
                  </m:r>
                </m:e>
              </m:d>
            </m:e>
          </m:nary>
          <m:sSubSup>
            <m:sSubSupPr>
              <m:ctrlPr>
                <w:ins w:id="1325" w:author="Luke Slemon" w:date="2020-04-18T22:18:00Z">
                  <w:rPr>
                    <w:rFonts w:ascii="Cambria Math" w:eastAsiaTheme="minorEastAsia" w:hAnsi="Cambria Math"/>
                    <w:i/>
                  </w:rPr>
                </w:ins>
              </m:ctrlPr>
            </m:sSubSupPr>
            <m:e>
              <m:r>
                <w:ins w:id="1326" w:author="Luke Slemon" w:date="2020-04-18T22:18:00Z">
                  <w:rPr>
                    <w:rFonts w:ascii="Cambria Math" w:eastAsiaTheme="minorEastAsia" w:hAnsi="Cambria Math"/>
                  </w:rPr>
                  <m:t>W</m:t>
                </w:ins>
              </m:r>
            </m:e>
            <m:sub>
              <m:r>
                <w:ins w:id="1327" w:author="Luke Slemon" w:date="2020-04-18T22:18:00Z">
                  <w:rPr>
                    <w:rFonts w:ascii="Cambria Math" w:eastAsiaTheme="minorEastAsia" w:hAnsi="Cambria Math"/>
                  </w:rPr>
                  <m:t>N</m:t>
                </w:ins>
              </m:r>
            </m:sub>
            <m:sup>
              <m:r>
                <w:ins w:id="1328" w:author="Luke Slemon" w:date="2020-04-18T22:18:00Z">
                  <w:rPr>
                    <w:rFonts w:ascii="Cambria Math" w:eastAsiaTheme="minorEastAsia" w:hAnsi="Cambria Math"/>
                  </w:rPr>
                  <m:t>k</m:t>
                </w:ins>
              </m:r>
              <m:d>
                <m:dPr>
                  <m:ctrlPr>
                    <w:ins w:id="1329" w:author="Luke Slemon" w:date="2020-04-20T12:07:00Z">
                      <w:rPr>
                        <w:rFonts w:ascii="Cambria Math" w:eastAsiaTheme="minorEastAsia" w:hAnsi="Cambria Math"/>
                        <w:i/>
                      </w:rPr>
                    </w:ins>
                  </m:ctrlPr>
                </m:dPr>
                <m:e>
                  <m:r>
                    <w:ins w:id="1330" w:author="Luke Slemon" w:date="2020-04-20T12:07:00Z">
                      <w:rPr>
                        <w:rFonts w:ascii="Cambria Math" w:eastAsiaTheme="minorEastAsia" w:hAnsi="Cambria Math"/>
                      </w:rPr>
                      <m:t>2n+1</m:t>
                    </w:ins>
                  </m:r>
                </m:e>
              </m:d>
            </m:sup>
          </m:sSubSup>
          <m:r>
            <w:ins w:id="1331" w:author="Luke Slemon" w:date="2020-04-20T12:12:00Z">
              <w:rPr>
                <w:rFonts w:ascii="Cambria Math" w:eastAsiaTheme="minorEastAsia" w:hAnsi="Cambria Math"/>
              </w:rPr>
              <m:t xml:space="preserve">     (7.8)</m:t>
            </w:ins>
          </m:r>
        </m:oMath>
      </m:oMathPara>
    </w:p>
    <w:p w14:paraId="2DADEFA3" w14:textId="51EEF6AF" w:rsidR="006466A5" w:rsidRPr="006466A5" w:rsidRDefault="006466A5" w:rsidP="006466A5">
      <w:pPr>
        <w:pStyle w:val="TextSub4"/>
        <w:rPr>
          <w:ins w:id="1332" w:author="Luke Slemon" w:date="2020-04-20T12:08:00Z"/>
          <w:rFonts w:eastAsiaTheme="minorEastAsia"/>
        </w:rPr>
      </w:pPr>
      <m:oMathPara>
        <m:oMath>
          <m:r>
            <w:ins w:id="1333" w:author="Luke Slemon" w:date="2020-04-20T12:07:00Z">
              <w:rPr>
                <w:rFonts w:ascii="Cambria Math" w:eastAsiaTheme="minorEastAsia" w:hAnsi="Cambria Math"/>
              </w:rPr>
              <m:t xml:space="preserve"> 2n=</m:t>
            </w:ins>
          </m:r>
          <m:r>
            <w:ins w:id="1334" w:author="Luke Slemon" w:date="2020-04-20T12:08:00Z">
              <w:rPr>
                <w:rFonts w:ascii="Cambria Math" w:eastAsiaTheme="minorEastAsia" w:hAnsi="Cambria Math"/>
              </w:rPr>
              <m:t>even n, 2n+1=odd n</m:t>
            </w:ins>
          </m:r>
        </m:oMath>
      </m:oMathPara>
    </w:p>
    <w:p w14:paraId="577A759C" w14:textId="19518B6D" w:rsidR="006466A5" w:rsidRPr="006466A5" w:rsidRDefault="00FB68C4" w:rsidP="006466A5">
      <w:pPr>
        <w:pStyle w:val="TextSub4"/>
        <w:rPr>
          <w:ins w:id="1335" w:author="Luke Slemon" w:date="2020-04-20T12:10:00Z"/>
          <w:rFonts w:eastAsiaTheme="minorEastAsia"/>
        </w:rPr>
      </w:pPr>
      <m:oMathPara>
        <m:oMath>
          <m:sSubSup>
            <m:sSubSupPr>
              <m:ctrlPr>
                <w:ins w:id="1336" w:author="Luke Slemon" w:date="2020-04-20T12:08:00Z">
                  <w:rPr>
                    <w:rFonts w:ascii="Cambria Math" w:eastAsiaTheme="minorEastAsia" w:hAnsi="Cambria Math"/>
                    <w:i/>
                  </w:rPr>
                </w:ins>
              </m:ctrlPr>
            </m:sSubSupPr>
            <m:e>
              <m:r>
                <w:ins w:id="1337" w:author="Luke Slemon" w:date="2020-04-20T12:08:00Z">
                  <w:rPr>
                    <w:rFonts w:ascii="Cambria Math" w:eastAsiaTheme="minorEastAsia" w:hAnsi="Cambria Math"/>
                  </w:rPr>
                  <m:t>W</m:t>
                </w:ins>
              </m:r>
            </m:e>
            <m:sub>
              <m:r>
                <w:ins w:id="1338" w:author="Luke Slemon" w:date="2020-04-20T12:08:00Z">
                  <w:rPr>
                    <w:rFonts w:ascii="Cambria Math" w:eastAsiaTheme="minorEastAsia" w:hAnsi="Cambria Math"/>
                  </w:rPr>
                  <m:t>N</m:t>
                </w:ins>
              </m:r>
            </m:sub>
            <m:sup>
              <m:r>
                <w:ins w:id="1339" w:author="Luke Slemon" w:date="2020-04-20T12:08:00Z">
                  <w:rPr>
                    <w:rFonts w:ascii="Cambria Math" w:eastAsiaTheme="minorEastAsia" w:hAnsi="Cambria Math"/>
                  </w:rPr>
                  <m:t>k2n</m:t>
                </w:ins>
              </m:r>
            </m:sup>
          </m:sSubSup>
          <m:r>
            <w:ins w:id="1340" w:author="Luke Slemon" w:date="2020-04-20T12:08:00Z">
              <w:rPr>
                <w:rFonts w:ascii="Cambria Math" w:eastAsiaTheme="minorEastAsia" w:hAnsi="Cambria Math"/>
              </w:rPr>
              <m:t xml:space="preserve">= </m:t>
            </w:ins>
          </m:r>
          <m:sSup>
            <m:sSupPr>
              <m:ctrlPr>
                <w:ins w:id="1341" w:author="Luke Slemon" w:date="2020-04-20T12:08:00Z">
                  <w:rPr>
                    <w:rFonts w:ascii="Cambria Math" w:hAnsi="Cambria Math"/>
                    <w:i/>
                  </w:rPr>
                </w:ins>
              </m:ctrlPr>
            </m:sSupPr>
            <m:e>
              <m:r>
                <w:ins w:id="1342" w:author="Luke Slemon" w:date="2020-04-20T12:08:00Z">
                  <w:rPr>
                    <w:rFonts w:ascii="Cambria Math" w:hAnsi="Cambria Math"/>
                  </w:rPr>
                  <m:t>e</m:t>
                </w:ins>
              </m:r>
            </m:e>
            <m:sup>
              <m:r>
                <w:ins w:id="1343" w:author="Luke Slemon" w:date="2020-04-20T12:08:00Z">
                  <w:rPr>
                    <w:rFonts w:ascii="Cambria Math" w:hAnsi="Cambria Math"/>
                  </w:rPr>
                  <m:t>-j(</m:t>
                </w:ins>
              </m:r>
              <m:f>
                <m:fPr>
                  <m:ctrlPr>
                    <w:ins w:id="1344" w:author="Luke Slemon" w:date="2020-04-20T12:08:00Z">
                      <w:rPr>
                        <w:rFonts w:ascii="Cambria Math" w:hAnsi="Cambria Math"/>
                        <w:i/>
                      </w:rPr>
                    </w:ins>
                  </m:ctrlPr>
                </m:fPr>
                <m:num>
                  <m:r>
                    <w:ins w:id="1345" w:author="Luke Slemon" w:date="2020-04-20T12:08:00Z">
                      <w:rPr>
                        <w:rFonts w:ascii="Cambria Math" w:hAnsi="Cambria Math"/>
                      </w:rPr>
                      <m:t>2π</m:t>
                    </w:ins>
                  </m:r>
                </m:num>
                <m:den>
                  <m:r>
                    <w:ins w:id="1346" w:author="Luke Slemon" w:date="2020-04-20T12:08:00Z">
                      <w:rPr>
                        <w:rFonts w:ascii="Cambria Math" w:hAnsi="Cambria Math"/>
                      </w:rPr>
                      <m:t>N</m:t>
                    </w:ins>
                  </m:r>
                </m:den>
              </m:f>
              <m:r>
                <w:ins w:id="1347" w:author="Luke Slemon" w:date="2020-04-20T12:09:00Z">
                  <w:rPr>
                    <w:rFonts w:ascii="Cambria Math" w:hAnsi="Cambria Math"/>
                  </w:rPr>
                  <m:t>2</m:t>
                </w:ins>
              </m:r>
              <m:r>
                <w:ins w:id="1348" w:author="Luke Slemon" w:date="2020-04-20T12:08:00Z">
                  <w:rPr>
                    <w:rFonts w:ascii="Cambria Math" w:hAnsi="Cambria Math"/>
                  </w:rPr>
                  <m:t>k</m:t>
                </w:ins>
              </m:r>
              <m:r>
                <w:ins w:id="1349" w:author="Luke Slemon" w:date="2020-04-20T12:09:00Z">
                  <w:rPr>
                    <w:rFonts w:ascii="Cambria Math" w:hAnsi="Cambria Math"/>
                  </w:rPr>
                  <m:t>n</m:t>
                </w:ins>
              </m:r>
              <m:r>
                <w:ins w:id="1350" w:author="Luke Slemon" w:date="2020-04-20T12:08:00Z">
                  <w:rPr>
                    <w:rFonts w:ascii="Cambria Math" w:hAnsi="Cambria Math"/>
                  </w:rPr>
                  <m:t>)</m:t>
                </w:ins>
              </m:r>
            </m:sup>
          </m:sSup>
          <m:r>
            <w:ins w:id="1351" w:author="Luke Slemon" w:date="2020-04-20T12:09:00Z">
              <w:rPr>
                <w:rFonts w:ascii="Cambria Math" w:hAnsi="Cambria Math"/>
              </w:rPr>
              <m:t>=</m:t>
            </w:ins>
          </m:r>
          <m:sSup>
            <m:sSupPr>
              <m:ctrlPr>
                <w:ins w:id="1352" w:author="Luke Slemon" w:date="2020-04-20T12:09:00Z">
                  <w:rPr>
                    <w:rFonts w:ascii="Cambria Math" w:hAnsi="Cambria Math"/>
                    <w:i/>
                  </w:rPr>
                </w:ins>
              </m:ctrlPr>
            </m:sSupPr>
            <m:e>
              <m:r>
                <w:ins w:id="1353" w:author="Luke Slemon" w:date="2020-04-20T12:09:00Z">
                  <w:rPr>
                    <w:rFonts w:ascii="Cambria Math" w:hAnsi="Cambria Math"/>
                  </w:rPr>
                  <m:t>e</m:t>
                </w:ins>
              </m:r>
            </m:e>
            <m:sup>
              <m:r>
                <w:ins w:id="1354" w:author="Luke Slemon" w:date="2020-04-20T12:09:00Z">
                  <w:rPr>
                    <w:rFonts w:ascii="Cambria Math" w:hAnsi="Cambria Math"/>
                  </w:rPr>
                  <m:t>-j(</m:t>
                </w:ins>
              </m:r>
              <m:f>
                <m:fPr>
                  <m:ctrlPr>
                    <w:ins w:id="1355" w:author="Luke Slemon" w:date="2020-04-20T12:09:00Z">
                      <w:rPr>
                        <w:rFonts w:ascii="Cambria Math" w:hAnsi="Cambria Math"/>
                        <w:i/>
                      </w:rPr>
                    </w:ins>
                  </m:ctrlPr>
                </m:fPr>
                <m:num>
                  <m:r>
                    <w:ins w:id="1356" w:author="Luke Slemon" w:date="2020-04-20T12:09:00Z">
                      <w:rPr>
                        <w:rFonts w:ascii="Cambria Math" w:hAnsi="Cambria Math"/>
                      </w:rPr>
                      <m:t>2π</m:t>
                    </w:ins>
                  </m:r>
                </m:num>
                <m:den>
                  <m:r>
                    <w:ins w:id="1357" w:author="Luke Slemon" w:date="2020-04-20T12:09:00Z">
                      <w:rPr>
                        <w:rFonts w:ascii="Cambria Math" w:hAnsi="Cambria Math"/>
                      </w:rPr>
                      <m:t>N/2</m:t>
                    </w:ins>
                  </m:r>
                </m:den>
              </m:f>
              <m:r>
                <w:ins w:id="1358" w:author="Luke Slemon" w:date="2020-04-20T12:09:00Z">
                  <w:rPr>
                    <w:rFonts w:ascii="Cambria Math" w:hAnsi="Cambria Math"/>
                  </w:rPr>
                  <m:t>nk)</m:t>
                </w:ins>
              </m:r>
            </m:sup>
          </m:sSup>
          <m:r>
            <w:ins w:id="1359" w:author="Luke Slemon" w:date="2020-04-20T12:09:00Z">
              <w:rPr>
                <w:rFonts w:ascii="Cambria Math" w:hAnsi="Cambria Math"/>
              </w:rPr>
              <m:t>=</m:t>
            </w:ins>
          </m:r>
          <m:sSubSup>
            <m:sSubSupPr>
              <m:ctrlPr>
                <w:ins w:id="1360" w:author="Luke Slemon" w:date="2020-04-20T12:09:00Z">
                  <w:rPr>
                    <w:rFonts w:ascii="Cambria Math" w:eastAsiaTheme="minorEastAsia" w:hAnsi="Cambria Math"/>
                    <w:i/>
                  </w:rPr>
                </w:ins>
              </m:ctrlPr>
            </m:sSubSupPr>
            <m:e>
              <m:r>
                <w:ins w:id="1361" w:author="Luke Slemon" w:date="2020-04-20T12:09:00Z">
                  <w:rPr>
                    <w:rFonts w:ascii="Cambria Math" w:eastAsiaTheme="minorEastAsia" w:hAnsi="Cambria Math"/>
                  </w:rPr>
                  <m:t>W</m:t>
                </w:ins>
              </m:r>
            </m:e>
            <m:sub>
              <m:r>
                <w:ins w:id="1362" w:author="Luke Slemon" w:date="2020-04-20T12:09:00Z">
                  <w:rPr>
                    <w:rFonts w:ascii="Cambria Math" w:eastAsiaTheme="minorEastAsia" w:hAnsi="Cambria Math"/>
                  </w:rPr>
                  <m:t>N/2</m:t>
                </w:ins>
              </m:r>
            </m:sub>
            <m:sup>
              <m:r>
                <w:ins w:id="1363" w:author="Luke Slemon" w:date="2020-04-20T12:09:00Z">
                  <w:rPr>
                    <w:rFonts w:ascii="Cambria Math" w:eastAsiaTheme="minorEastAsia" w:hAnsi="Cambria Math"/>
                  </w:rPr>
                  <m:t>kn</m:t>
                </w:ins>
              </m:r>
            </m:sup>
          </m:sSubSup>
          <m:r>
            <w:ins w:id="1364" w:author="Luke Slemon" w:date="2020-04-20T12:12:00Z">
              <w:rPr>
                <w:rFonts w:ascii="Cambria Math" w:eastAsiaTheme="minorEastAsia" w:hAnsi="Cambria Math"/>
              </w:rPr>
              <m:t xml:space="preserve">   (7.9)</m:t>
            </w:ins>
          </m:r>
        </m:oMath>
      </m:oMathPara>
    </w:p>
    <w:p w14:paraId="27BD28F0" w14:textId="40FCB4E2" w:rsidR="006466A5" w:rsidRPr="006466A5" w:rsidRDefault="00FB68C4" w:rsidP="006466A5">
      <w:pPr>
        <w:pStyle w:val="TextSub4"/>
        <w:rPr>
          <w:ins w:id="1365" w:author="Luke Slemon" w:date="2020-04-20T12:12:00Z"/>
          <w:rFonts w:eastAsiaTheme="minorEastAsia"/>
        </w:rPr>
      </w:pPr>
      <m:oMathPara>
        <m:oMath>
          <m:sSubSup>
            <m:sSubSupPr>
              <m:ctrlPr>
                <w:ins w:id="1366" w:author="Luke Slemon" w:date="2020-04-20T12:10:00Z">
                  <w:rPr>
                    <w:rFonts w:ascii="Cambria Math" w:eastAsiaTheme="minorEastAsia" w:hAnsi="Cambria Math"/>
                    <w:i/>
                  </w:rPr>
                </w:ins>
              </m:ctrlPr>
            </m:sSubSupPr>
            <m:e>
              <m:r>
                <w:ins w:id="1367" w:author="Luke Slemon" w:date="2020-04-20T12:10:00Z">
                  <w:rPr>
                    <w:rFonts w:ascii="Cambria Math" w:eastAsiaTheme="minorEastAsia" w:hAnsi="Cambria Math"/>
                  </w:rPr>
                  <m:t>W</m:t>
                </w:ins>
              </m:r>
            </m:e>
            <m:sub>
              <m:r>
                <w:ins w:id="1368" w:author="Luke Slemon" w:date="2020-04-20T12:10:00Z">
                  <w:rPr>
                    <w:rFonts w:ascii="Cambria Math" w:eastAsiaTheme="minorEastAsia" w:hAnsi="Cambria Math"/>
                  </w:rPr>
                  <m:t>N</m:t>
                </w:ins>
              </m:r>
            </m:sub>
            <m:sup>
              <m:r>
                <w:ins w:id="1369" w:author="Luke Slemon" w:date="2020-04-20T12:10:00Z">
                  <w:rPr>
                    <w:rFonts w:ascii="Cambria Math" w:eastAsiaTheme="minorEastAsia" w:hAnsi="Cambria Math"/>
                  </w:rPr>
                  <m:t>k(2n+1)</m:t>
                </w:ins>
              </m:r>
            </m:sup>
          </m:sSubSup>
          <m:r>
            <w:ins w:id="1370" w:author="Luke Slemon" w:date="2020-04-20T12:10:00Z">
              <w:rPr>
                <w:rFonts w:ascii="Cambria Math" w:eastAsiaTheme="minorEastAsia" w:hAnsi="Cambria Math"/>
              </w:rPr>
              <m:t xml:space="preserve">= </m:t>
            </w:ins>
          </m:r>
          <m:sSup>
            <m:sSupPr>
              <m:ctrlPr>
                <w:ins w:id="1371" w:author="Luke Slemon" w:date="2020-04-20T12:10:00Z">
                  <w:rPr>
                    <w:rFonts w:ascii="Cambria Math" w:hAnsi="Cambria Math"/>
                    <w:i/>
                  </w:rPr>
                </w:ins>
              </m:ctrlPr>
            </m:sSupPr>
            <m:e>
              <m:r>
                <w:ins w:id="1372" w:author="Luke Slemon" w:date="2020-04-20T12:10:00Z">
                  <w:rPr>
                    <w:rFonts w:ascii="Cambria Math" w:hAnsi="Cambria Math"/>
                  </w:rPr>
                  <m:t>e</m:t>
                </w:ins>
              </m:r>
            </m:e>
            <m:sup>
              <m:r>
                <w:ins w:id="1373" w:author="Luke Slemon" w:date="2020-04-20T12:10:00Z">
                  <w:rPr>
                    <w:rFonts w:ascii="Cambria Math" w:hAnsi="Cambria Math"/>
                  </w:rPr>
                  <m:t>-j(</m:t>
                </w:ins>
              </m:r>
              <m:f>
                <m:fPr>
                  <m:ctrlPr>
                    <w:ins w:id="1374" w:author="Luke Slemon" w:date="2020-04-20T12:10:00Z">
                      <w:rPr>
                        <w:rFonts w:ascii="Cambria Math" w:hAnsi="Cambria Math"/>
                        <w:i/>
                      </w:rPr>
                    </w:ins>
                  </m:ctrlPr>
                </m:fPr>
                <m:num>
                  <m:r>
                    <w:ins w:id="1375" w:author="Luke Slemon" w:date="2020-04-20T12:10:00Z">
                      <w:rPr>
                        <w:rFonts w:ascii="Cambria Math" w:hAnsi="Cambria Math"/>
                      </w:rPr>
                      <m:t>2π</m:t>
                    </w:ins>
                  </m:r>
                </m:num>
                <m:den>
                  <m:r>
                    <w:ins w:id="1376" w:author="Luke Slemon" w:date="2020-04-20T12:10:00Z">
                      <w:rPr>
                        <w:rFonts w:ascii="Cambria Math" w:hAnsi="Cambria Math"/>
                      </w:rPr>
                      <m:t>N</m:t>
                    </w:ins>
                  </m:r>
                </m:den>
              </m:f>
              <m:r>
                <w:ins w:id="1377" w:author="Luke Slemon" w:date="2020-04-20T12:10:00Z">
                  <w:rPr>
                    <w:rFonts w:ascii="Cambria Math" w:hAnsi="Cambria Math"/>
                  </w:rPr>
                  <m:t>k)(2n+1)</m:t>
                </w:ins>
              </m:r>
            </m:sup>
          </m:sSup>
          <m:r>
            <w:ins w:id="1378" w:author="Luke Slemon" w:date="2020-04-20T12:10:00Z">
              <w:rPr>
                <w:rFonts w:ascii="Cambria Math" w:hAnsi="Cambria Math"/>
              </w:rPr>
              <m:t>=</m:t>
            </w:ins>
          </m:r>
          <m:sSup>
            <m:sSupPr>
              <m:ctrlPr>
                <w:ins w:id="1379" w:author="Luke Slemon" w:date="2020-04-20T12:10:00Z">
                  <w:rPr>
                    <w:rFonts w:ascii="Cambria Math" w:hAnsi="Cambria Math"/>
                    <w:i/>
                  </w:rPr>
                </w:ins>
              </m:ctrlPr>
            </m:sSupPr>
            <m:e>
              <m:sSup>
                <m:sSupPr>
                  <m:ctrlPr>
                    <w:ins w:id="1380" w:author="Luke Slemon" w:date="2020-04-20T12:11:00Z">
                      <w:rPr>
                        <w:rFonts w:ascii="Cambria Math" w:hAnsi="Cambria Math"/>
                        <w:i/>
                      </w:rPr>
                    </w:ins>
                  </m:ctrlPr>
                </m:sSupPr>
                <m:e>
                  <m:r>
                    <w:ins w:id="1381" w:author="Luke Slemon" w:date="2020-04-20T12:11:00Z">
                      <w:rPr>
                        <w:rFonts w:ascii="Cambria Math" w:hAnsi="Cambria Math"/>
                      </w:rPr>
                      <m:t>e</m:t>
                    </w:ins>
                  </m:r>
                </m:e>
                <m:sup>
                  <m:r>
                    <w:ins w:id="1382" w:author="Luke Slemon" w:date="2020-04-20T12:11:00Z">
                      <w:rPr>
                        <w:rFonts w:ascii="Cambria Math" w:hAnsi="Cambria Math"/>
                      </w:rPr>
                      <m:t>-j(</m:t>
                    </w:ins>
                  </m:r>
                  <m:f>
                    <m:fPr>
                      <m:ctrlPr>
                        <w:ins w:id="1383" w:author="Luke Slemon" w:date="2020-04-20T12:11:00Z">
                          <w:rPr>
                            <w:rFonts w:ascii="Cambria Math" w:hAnsi="Cambria Math"/>
                            <w:i/>
                          </w:rPr>
                        </w:ins>
                      </m:ctrlPr>
                    </m:fPr>
                    <m:num>
                      <m:r>
                        <w:ins w:id="1384" w:author="Luke Slemon" w:date="2020-04-20T12:11:00Z">
                          <w:rPr>
                            <w:rFonts w:ascii="Cambria Math" w:hAnsi="Cambria Math"/>
                          </w:rPr>
                          <m:t>2π</m:t>
                        </w:ins>
                      </m:r>
                    </m:num>
                    <m:den>
                      <m:r>
                        <w:ins w:id="1385" w:author="Luke Slemon" w:date="2020-04-20T12:11:00Z">
                          <w:rPr>
                            <w:rFonts w:ascii="Cambria Math" w:hAnsi="Cambria Math"/>
                          </w:rPr>
                          <m:t>N</m:t>
                        </w:ins>
                      </m:r>
                    </m:den>
                  </m:f>
                  <m:r>
                    <w:ins w:id="1386" w:author="Luke Slemon" w:date="2020-04-20T12:11:00Z">
                      <w:rPr>
                        <w:rFonts w:ascii="Cambria Math" w:hAnsi="Cambria Math"/>
                      </w:rPr>
                      <m:t>k)</m:t>
                    </w:ins>
                  </m:r>
                </m:sup>
              </m:sSup>
              <m:r>
                <w:ins w:id="1387" w:author="Luke Slemon" w:date="2020-04-20T12:10:00Z">
                  <w:rPr>
                    <w:rFonts w:ascii="Cambria Math" w:hAnsi="Cambria Math"/>
                  </w:rPr>
                  <m:t>e</m:t>
                </w:ins>
              </m:r>
            </m:e>
            <m:sup>
              <m:r>
                <w:ins w:id="1388" w:author="Luke Slemon" w:date="2020-04-20T12:10:00Z">
                  <w:rPr>
                    <w:rFonts w:ascii="Cambria Math" w:hAnsi="Cambria Math"/>
                  </w:rPr>
                  <m:t>-j(</m:t>
                </w:ins>
              </m:r>
              <m:f>
                <m:fPr>
                  <m:ctrlPr>
                    <w:ins w:id="1389" w:author="Luke Slemon" w:date="2020-04-20T12:10:00Z">
                      <w:rPr>
                        <w:rFonts w:ascii="Cambria Math" w:hAnsi="Cambria Math"/>
                        <w:i/>
                      </w:rPr>
                    </w:ins>
                  </m:ctrlPr>
                </m:fPr>
                <m:num>
                  <m:r>
                    <w:ins w:id="1390" w:author="Luke Slemon" w:date="2020-04-20T12:10:00Z">
                      <w:rPr>
                        <w:rFonts w:ascii="Cambria Math" w:hAnsi="Cambria Math"/>
                      </w:rPr>
                      <m:t>2π</m:t>
                    </w:ins>
                  </m:r>
                </m:num>
                <m:den>
                  <m:r>
                    <w:ins w:id="1391" w:author="Luke Slemon" w:date="2020-04-20T12:10:00Z">
                      <w:rPr>
                        <w:rFonts w:ascii="Cambria Math" w:hAnsi="Cambria Math"/>
                      </w:rPr>
                      <m:t>N/2</m:t>
                    </w:ins>
                  </m:r>
                </m:den>
              </m:f>
              <m:r>
                <w:ins w:id="1392" w:author="Luke Slemon" w:date="2020-04-20T12:10:00Z">
                  <w:rPr>
                    <w:rFonts w:ascii="Cambria Math" w:hAnsi="Cambria Math"/>
                  </w:rPr>
                  <m:t>nk)</m:t>
                </w:ins>
              </m:r>
            </m:sup>
          </m:sSup>
          <m:r>
            <w:ins w:id="1393" w:author="Luke Slemon" w:date="2020-04-20T12:10:00Z">
              <w:rPr>
                <w:rFonts w:ascii="Cambria Math" w:hAnsi="Cambria Math"/>
              </w:rPr>
              <m:t>=</m:t>
            </w:ins>
          </m:r>
          <m:sSubSup>
            <m:sSubSupPr>
              <m:ctrlPr>
                <w:ins w:id="1394" w:author="Luke Slemon" w:date="2020-04-20T12:11:00Z">
                  <w:rPr>
                    <w:rFonts w:ascii="Cambria Math" w:eastAsiaTheme="minorEastAsia" w:hAnsi="Cambria Math"/>
                    <w:i/>
                  </w:rPr>
                </w:ins>
              </m:ctrlPr>
            </m:sSubSupPr>
            <m:e>
              <m:r>
                <w:ins w:id="1395" w:author="Luke Slemon" w:date="2020-04-20T12:11:00Z">
                  <w:rPr>
                    <w:rFonts w:ascii="Cambria Math" w:eastAsiaTheme="minorEastAsia" w:hAnsi="Cambria Math"/>
                  </w:rPr>
                  <m:t>W</m:t>
                </w:ins>
              </m:r>
            </m:e>
            <m:sub>
              <m:r>
                <w:ins w:id="1396" w:author="Luke Slemon" w:date="2020-04-20T12:11:00Z">
                  <w:rPr>
                    <w:rFonts w:ascii="Cambria Math" w:eastAsiaTheme="minorEastAsia" w:hAnsi="Cambria Math"/>
                  </w:rPr>
                  <m:t>N/2</m:t>
                </w:ins>
              </m:r>
            </m:sub>
            <m:sup>
              <m:r>
                <w:ins w:id="1397" w:author="Luke Slemon" w:date="2020-04-20T12:11:00Z">
                  <w:rPr>
                    <w:rFonts w:ascii="Cambria Math" w:eastAsiaTheme="minorEastAsia" w:hAnsi="Cambria Math"/>
                  </w:rPr>
                  <m:t>n</m:t>
                </w:ins>
              </m:r>
            </m:sup>
          </m:sSubSup>
          <m:sSubSup>
            <m:sSubSupPr>
              <m:ctrlPr>
                <w:ins w:id="1398" w:author="Luke Slemon" w:date="2020-04-20T12:10:00Z">
                  <w:rPr>
                    <w:rFonts w:ascii="Cambria Math" w:eastAsiaTheme="minorEastAsia" w:hAnsi="Cambria Math"/>
                    <w:i/>
                  </w:rPr>
                </w:ins>
              </m:ctrlPr>
            </m:sSubSupPr>
            <m:e>
              <m:r>
                <w:ins w:id="1399" w:author="Luke Slemon" w:date="2020-04-20T12:10:00Z">
                  <w:rPr>
                    <w:rFonts w:ascii="Cambria Math" w:eastAsiaTheme="minorEastAsia" w:hAnsi="Cambria Math"/>
                  </w:rPr>
                  <m:t>W</m:t>
                </w:ins>
              </m:r>
            </m:e>
            <m:sub>
              <m:r>
                <w:ins w:id="1400" w:author="Luke Slemon" w:date="2020-04-20T12:10:00Z">
                  <w:rPr>
                    <w:rFonts w:ascii="Cambria Math" w:eastAsiaTheme="minorEastAsia" w:hAnsi="Cambria Math"/>
                  </w:rPr>
                  <m:t>N/2</m:t>
                </w:ins>
              </m:r>
            </m:sub>
            <m:sup>
              <m:r>
                <w:ins w:id="1401" w:author="Luke Slemon" w:date="2020-04-20T12:10:00Z">
                  <w:rPr>
                    <w:rFonts w:ascii="Cambria Math" w:eastAsiaTheme="minorEastAsia" w:hAnsi="Cambria Math"/>
                  </w:rPr>
                  <m:t>kn</m:t>
                </w:ins>
              </m:r>
            </m:sup>
          </m:sSubSup>
          <m:r>
            <w:ins w:id="1402" w:author="Luke Slemon" w:date="2020-04-20T12:12:00Z">
              <w:rPr>
                <w:rFonts w:ascii="Cambria Math" w:eastAsiaTheme="minorEastAsia" w:hAnsi="Cambria Math"/>
              </w:rPr>
              <m:t xml:space="preserve"> (7.10)</m:t>
            </w:ins>
          </m:r>
        </m:oMath>
      </m:oMathPara>
    </w:p>
    <w:p w14:paraId="5754DD0F" w14:textId="3D03D810" w:rsidR="006466A5" w:rsidRPr="003E77E8" w:rsidRDefault="006466A5" w:rsidP="006466A5">
      <w:pPr>
        <w:pStyle w:val="TextSub4"/>
        <w:rPr>
          <w:ins w:id="1403" w:author="Luke Slemon" w:date="2020-04-20T12:13:00Z"/>
          <w:rFonts w:eastAsiaTheme="minorEastAsia"/>
        </w:rPr>
      </w:pPr>
      <m:oMathPara>
        <m:oMath>
          <m:r>
            <w:ins w:id="1404" w:author="Luke Slemon" w:date="2020-04-20T12:13:00Z">
              <w:rPr>
                <w:rFonts w:ascii="Cambria Math" w:eastAsiaTheme="minorEastAsia" w:hAnsi="Cambria Math"/>
              </w:rPr>
              <m:t>FFT</m:t>
            </w:ins>
          </m:r>
          <m:d>
            <m:dPr>
              <m:ctrlPr>
                <w:ins w:id="1405" w:author="Luke Slemon" w:date="2020-04-20T12:13:00Z">
                  <w:rPr>
                    <w:rFonts w:ascii="Cambria Math" w:eastAsiaTheme="minorEastAsia" w:hAnsi="Cambria Math"/>
                    <w:i/>
                  </w:rPr>
                </w:ins>
              </m:ctrlPr>
            </m:dPr>
            <m:e>
              <m:r>
                <w:ins w:id="1406" w:author="Luke Slemon" w:date="2020-04-20T12:13:00Z">
                  <w:rPr>
                    <w:rFonts w:ascii="Cambria Math" w:eastAsiaTheme="minorEastAsia" w:hAnsi="Cambria Math"/>
                  </w:rPr>
                  <m:t>k</m:t>
                </w:ins>
              </m:r>
            </m:e>
          </m:d>
          <m:r>
            <w:ins w:id="1407" w:author="Luke Slemon" w:date="2020-04-20T12:13:00Z">
              <w:rPr>
                <w:rFonts w:ascii="Cambria Math" w:eastAsiaTheme="minorEastAsia" w:hAnsi="Cambria Math"/>
              </w:rPr>
              <m:t xml:space="preserve">= </m:t>
            </w:ins>
          </m:r>
          <m:nary>
            <m:naryPr>
              <m:chr m:val="∑"/>
              <m:limLoc m:val="undOvr"/>
              <m:ctrlPr>
                <w:ins w:id="1408" w:author="Luke Slemon" w:date="2020-04-20T12:13:00Z">
                  <w:rPr>
                    <w:rFonts w:ascii="Cambria Math" w:hAnsi="Cambria Math"/>
                    <w:i/>
                  </w:rPr>
                </w:ins>
              </m:ctrlPr>
            </m:naryPr>
            <m:sub>
              <m:r>
                <w:ins w:id="1409" w:author="Luke Slemon" w:date="2020-04-20T12:13:00Z">
                  <w:rPr>
                    <w:rFonts w:ascii="Cambria Math" w:hAnsi="Cambria Math"/>
                  </w:rPr>
                  <m:t>n=0</m:t>
                </w:ins>
              </m:r>
            </m:sub>
            <m:sup>
              <m:f>
                <m:fPr>
                  <m:ctrlPr>
                    <w:ins w:id="1410" w:author="Luke Slemon" w:date="2020-04-20T12:13:00Z">
                      <w:rPr>
                        <w:rFonts w:ascii="Cambria Math" w:hAnsi="Cambria Math"/>
                        <w:i/>
                      </w:rPr>
                    </w:ins>
                  </m:ctrlPr>
                </m:fPr>
                <m:num>
                  <m:r>
                    <w:ins w:id="1411" w:author="Luke Slemon" w:date="2020-04-20T12:13:00Z">
                      <w:rPr>
                        <w:rFonts w:ascii="Cambria Math" w:hAnsi="Cambria Math"/>
                      </w:rPr>
                      <m:t>N</m:t>
                    </w:ins>
                  </m:r>
                </m:num>
                <m:den>
                  <m:r>
                    <w:ins w:id="1412" w:author="Luke Slemon" w:date="2020-04-20T12:13:00Z">
                      <w:rPr>
                        <w:rFonts w:ascii="Cambria Math" w:hAnsi="Cambria Math"/>
                      </w:rPr>
                      <m:t>2</m:t>
                    </w:ins>
                  </m:r>
                </m:den>
              </m:f>
              <m:r>
                <w:ins w:id="1413" w:author="Luke Slemon" w:date="2020-04-20T12:13:00Z">
                  <w:rPr>
                    <w:rFonts w:ascii="Cambria Math" w:hAnsi="Cambria Math"/>
                  </w:rPr>
                  <m:t>-1</m:t>
                </w:ins>
              </m:r>
            </m:sup>
            <m:e>
              <m:r>
                <w:ins w:id="1414" w:author="Luke Slemon" w:date="2020-04-20T12:13:00Z">
                  <w:rPr>
                    <w:rFonts w:ascii="Cambria Math" w:hAnsi="Cambria Math"/>
                  </w:rPr>
                  <m:t>x</m:t>
                </w:ins>
              </m:r>
              <m:d>
                <m:dPr>
                  <m:ctrlPr>
                    <w:ins w:id="1415" w:author="Luke Slemon" w:date="2020-04-20T12:13:00Z">
                      <w:rPr>
                        <w:rFonts w:ascii="Cambria Math" w:hAnsi="Cambria Math"/>
                        <w:i/>
                      </w:rPr>
                    </w:ins>
                  </m:ctrlPr>
                </m:dPr>
                <m:e>
                  <m:r>
                    <w:ins w:id="1416" w:author="Luke Slemon" w:date="2020-04-20T12:13:00Z">
                      <w:rPr>
                        <w:rFonts w:ascii="Cambria Math" w:hAnsi="Cambria Math"/>
                      </w:rPr>
                      <m:t>2n</m:t>
                    </w:ins>
                  </m:r>
                </m:e>
              </m:d>
            </m:e>
          </m:nary>
          <m:sSubSup>
            <m:sSubSupPr>
              <m:ctrlPr>
                <w:ins w:id="1417" w:author="Luke Slemon" w:date="2020-04-20T12:13:00Z">
                  <w:rPr>
                    <w:rFonts w:ascii="Cambria Math" w:eastAsiaTheme="minorEastAsia" w:hAnsi="Cambria Math"/>
                    <w:i/>
                  </w:rPr>
                </w:ins>
              </m:ctrlPr>
            </m:sSubSupPr>
            <m:e>
              <m:r>
                <w:ins w:id="1418" w:author="Luke Slemon" w:date="2020-04-20T12:13:00Z">
                  <w:rPr>
                    <w:rFonts w:ascii="Cambria Math" w:eastAsiaTheme="minorEastAsia" w:hAnsi="Cambria Math"/>
                  </w:rPr>
                  <m:t>W</m:t>
                </w:ins>
              </m:r>
            </m:e>
            <m:sub>
              <m:r>
                <w:ins w:id="1419" w:author="Luke Slemon" w:date="2020-04-20T12:13:00Z">
                  <w:rPr>
                    <w:rFonts w:ascii="Cambria Math" w:eastAsiaTheme="minorEastAsia" w:hAnsi="Cambria Math"/>
                  </w:rPr>
                  <m:t>N/2</m:t>
                </w:ins>
              </m:r>
            </m:sub>
            <m:sup>
              <m:r>
                <w:ins w:id="1420" w:author="Luke Slemon" w:date="2020-04-20T12:13:00Z">
                  <w:rPr>
                    <w:rFonts w:ascii="Cambria Math" w:eastAsiaTheme="minorEastAsia" w:hAnsi="Cambria Math"/>
                  </w:rPr>
                  <m:t>kn</m:t>
                </w:ins>
              </m:r>
            </m:sup>
          </m:sSubSup>
          <m:r>
            <w:ins w:id="1421" w:author="Luke Slemon" w:date="2020-04-20T12:13:00Z">
              <w:rPr>
                <w:rFonts w:ascii="Cambria Math" w:eastAsiaTheme="minorEastAsia" w:hAnsi="Cambria Math"/>
              </w:rPr>
              <m:t>+</m:t>
            </w:ins>
          </m:r>
          <m:sSubSup>
            <m:sSubSupPr>
              <m:ctrlPr>
                <w:ins w:id="1422" w:author="Luke Slemon" w:date="2020-04-20T12:13:00Z">
                  <w:rPr>
                    <w:rFonts w:ascii="Cambria Math" w:eastAsiaTheme="minorEastAsia" w:hAnsi="Cambria Math"/>
                    <w:i/>
                  </w:rPr>
                </w:ins>
              </m:ctrlPr>
            </m:sSubSupPr>
            <m:e>
              <m:r>
                <w:ins w:id="1423" w:author="Luke Slemon" w:date="2020-04-20T12:13:00Z">
                  <w:rPr>
                    <w:rFonts w:ascii="Cambria Math" w:eastAsiaTheme="minorEastAsia" w:hAnsi="Cambria Math"/>
                  </w:rPr>
                  <m:t>W</m:t>
                </w:ins>
              </m:r>
            </m:e>
            <m:sub>
              <m:r>
                <w:ins w:id="1424" w:author="Luke Slemon" w:date="2020-04-20T12:13:00Z">
                  <w:rPr>
                    <w:rFonts w:ascii="Cambria Math" w:eastAsiaTheme="minorEastAsia" w:hAnsi="Cambria Math"/>
                  </w:rPr>
                  <m:t>N/2</m:t>
                </w:ins>
              </m:r>
            </m:sub>
            <m:sup>
              <m:r>
                <w:ins w:id="1425" w:author="Luke Slemon" w:date="2020-04-20T12:13:00Z">
                  <w:rPr>
                    <w:rFonts w:ascii="Cambria Math" w:eastAsiaTheme="minorEastAsia" w:hAnsi="Cambria Math"/>
                  </w:rPr>
                  <m:t>n</m:t>
                </w:ins>
              </m:r>
            </m:sup>
          </m:sSubSup>
          <m:nary>
            <m:naryPr>
              <m:chr m:val="∑"/>
              <m:limLoc m:val="undOvr"/>
              <m:ctrlPr>
                <w:ins w:id="1426" w:author="Luke Slemon" w:date="2020-04-20T12:13:00Z">
                  <w:rPr>
                    <w:rFonts w:ascii="Cambria Math" w:hAnsi="Cambria Math"/>
                    <w:i/>
                  </w:rPr>
                </w:ins>
              </m:ctrlPr>
            </m:naryPr>
            <m:sub>
              <m:r>
                <w:ins w:id="1427" w:author="Luke Slemon" w:date="2020-04-20T12:13:00Z">
                  <w:rPr>
                    <w:rFonts w:ascii="Cambria Math" w:hAnsi="Cambria Math"/>
                  </w:rPr>
                  <m:t>n=0</m:t>
                </w:ins>
              </m:r>
            </m:sub>
            <m:sup>
              <m:f>
                <m:fPr>
                  <m:ctrlPr>
                    <w:ins w:id="1428" w:author="Luke Slemon" w:date="2020-04-20T12:13:00Z">
                      <w:rPr>
                        <w:rFonts w:ascii="Cambria Math" w:hAnsi="Cambria Math"/>
                        <w:i/>
                      </w:rPr>
                    </w:ins>
                  </m:ctrlPr>
                </m:fPr>
                <m:num>
                  <m:r>
                    <w:ins w:id="1429" w:author="Luke Slemon" w:date="2020-04-20T12:13:00Z">
                      <w:rPr>
                        <w:rFonts w:ascii="Cambria Math" w:hAnsi="Cambria Math"/>
                      </w:rPr>
                      <m:t>N</m:t>
                    </w:ins>
                  </m:r>
                </m:num>
                <m:den>
                  <m:r>
                    <w:ins w:id="1430" w:author="Luke Slemon" w:date="2020-04-20T12:13:00Z">
                      <w:rPr>
                        <w:rFonts w:ascii="Cambria Math" w:hAnsi="Cambria Math"/>
                      </w:rPr>
                      <m:t>2</m:t>
                    </w:ins>
                  </m:r>
                </m:den>
              </m:f>
              <m:r>
                <w:ins w:id="1431" w:author="Luke Slemon" w:date="2020-04-20T12:13:00Z">
                  <w:rPr>
                    <w:rFonts w:ascii="Cambria Math" w:hAnsi="Cambria Math"/>
                  </w:rPr>
                  <m:t>-1</m:t>
                </w:ins>
              </m:r>
            </m:sup>
            <m:e>
              <m:r>
                <w:ins w:id="1432" w:author="Luke Slemon" w:date="2020-04-20T12:13:00Z">
                  <w:rPr>
                    <w:rFonts w:ascii="Cambria Math" w:hAnsi="Cambria Math"/>
                  </w:rPr>
                  <m:t>x</m:t>
                </w:ins>
              </m:r>
              <m:d>
                <m:dPr>
                  <m:ctrlPr>
                    <w:ins w:id="1433" w:author="Luke Slemon" w:date="2020-04-20T12:13:00Z">
                      <w:rPr>
                        <w:rFonts w:ascii="Cambria Math" w:hAnsi="Cambria Math"/>
                        <w:i/>
                      </w:rPr>
                    </w:ins>
                  </m:ctrlPr>
                </m:dPr>
                <m:e>
                  <m:r>
                    <w:ins w:id="1434" w:author="Luke Slemon" w:date="2020-04-20T12:13:00Z">
                      <w:rPr>
                        <w:rFonts w:ascii="Cambria Math" w:hAnsi="Cambria Math"/>
                      </w:rPr>
                      <m:t>2n+1</m:t>
                    </w:ins>
                  </m:r>
                </m:e>
              </m:d>
            </m:e>
          </m:nary>
          <m:sSubSup>
            <m:sSubSupPr>
              <m:ctrlPr>
                <w:ins w:id="1435" w:author="Luke Slemon" w:date="2020-04-20T12:13:00Z">
                  <w:rPr>
                    <w:rFonts w:ascii="Cambria Math" w:eastAsiaTheme="minorEastAsia" w:hAnsi="Cambria Math"/>
                    <w:i/>
                  </w:rPr>
                </w:ins>
              </m:ctrlPr>
            </m:sSubSupPr>
            <m:e>
              <m:r>
                <w:ins w:id="1436" w:author="Luke Slemon" w:date="2020-04-20T12:13:00Z">
                  <w:rPr>
                    <w:rFonts w:ascii="Cambria Math" w:eastAsiaTheme="minorEastAsia" w:hAnsi="Cambria Math"/>
                  </w:rPr>
                  <m:t>W</m:t>
                </w:ins>
              </m:r>
            </m:e>
            <m:sub>
              <m:r>
                <w:ins w:id="1437" w:author="Luke Slemon" w:date="2020-04-20T12:13:00Z">
                  <w:rPr>
                    <w:rFonts w:ascii="Cambria Math" w:eastAsiaTheme="minorEastAsia" w:hAnsi="Cambria Math"/>
                  </w:rPr>
                  <m:t>N/2</m:t>
                </w:ins>
              </m:r>
            </m:sub>
            <m:sup>
              <m:r>
                <w:ins w:id="1438" w:author="Luke Slemon" w:date="2020-04-20T12:13:00Z">
                  <w:rPr>
                    <w:rFonts w:ascii="Cambria Math" w:eastAsiaTheme="minorEastAsia" w:hAnsi="Cambria Math"/>
                  </w:rPr>
                  <m:t>kn</m:t>
                </w:ins>
              </m:r>
            </m:sup>
          </m:sSubSup>
          <m:r>
            <w:ins w:id="1439" w:author="Luke Slemon" w:date="2020-04-20T12:13:00Z">
              <w:rPr>
                <w:rFonts w:ascii="Cambria Math" w:eastAsiaTheme="minorEastAsia" w:hAnsi="Cambria Math"/>
              </w:rPr>
              <m:t xml:space="preserve">     (7.</m:t>
            </w:ins>
          </m:r>
          <m:r>
            <w:ins w:id="1440" w:author="Luke Slemon" w:date="2020-04-20T12:14:00Z">
              <w:rPr>
                <w:rFonts w:ascii="Cambria Math" w:eastAsiaTheme="minorEastAsia" w:hAnsi="Cambria Math"/>
              </w:rPr>
              <m:t>11</m:t>
            </w:ins>
          </m:r>
          <m:r>
            <w:ins w:id="1441" w:author="Luke Slemon" w:date="2020-04-20T12:13:00Z">
              <w:rPr>
                <w:rFonts w:ascii="Cambria Math" w:eastAsiaTheme="minorEastAsia" w:hAnsi="Cambria Math"/>
              </w:rPr>
              <m:t>)</m:t>
            </w:ins>
          </m:r>
        </m:oMath>
      </m:oMathPara>
    </w:p>
    <w:p w14:paraId="571AF3CF" w14:textId="68DB07DD" w:rsidR="006466A5" w:rsidRPr="006466A5" w:rsidRDefault="006466A5" w:rsidP="006466A5">
      <w:pPr>
        <w:pStyle w:val="TextSub4"/>
        <w:rPr>
          <w:ins w:id="1442" w:author="Luke Slemon" w:date="2020-04-20T12:16:00Z"/>
          <w:rFonts w:eastAsiaTheme="minorEastAsia"/>
        </w:rPr>
      </w:pPr>
      <m:oMathPara>
        <m:oMath>
          <m:r>
            <w:ins w:id="1443" w:author="Luke Slemon" w:date="2020-04-20T12:13:00Z">
              <w:rPr>
                <w:rFonts w:ascii="Cambria Math" w:eastAsiaTheme="minorEastAsia" w:hAnsi="Cambria Math"/>
              </w:rPr>
              <m:t>FFT</m:t>
            </w:ins>
          </m:r>
          <m:d>
            <m:dPr>
              <m:ctrlPr>
                <w:ins w:id="1444" w:author="Luke Slemon" w:date="2020-04-20T12:13:00Z">
                  <w:rPr>
                    <w:rFonts w:ascii="Cambria Math" w:eastAsiaTheme="minorEastAsia" w:hAnsi="Cambria Math"/>
                    <w:i/>
                  </w:rPr>
                </w:ins>
              </m:ctrlPr>
            </m:dPr>
            <m:e>
              <m:r>
                <w:ins w:id="1445" w:author="Luke Slemon" w:date="2020-04-20T12:13:00Z">
                  <w:rPr>
                    <w:rFonts w:ascii="Cambria Math" w:eastAsiaTheme="minorEastAsia" w:hAnsi="Cambria Math"/>
                  </w:rPr>
                  <m:t>k</m:t>
                </w:ins>
              </m:r>
            </m:e>
          </m:d>
          <m:r>
            <w:ins w:id="1446" w:author="Luke Slemon" w:date="2020-04-20T12:13:00Z">
              <w:rPr>
                <w:rFonts w:ascii="Cambria Math" w:eastAsiaTheme="minorEastAsia" w:hAnsi="Cambria Math"/>
              </w:rPr>
              <m:t xml:space="preserve">= </m:t>
            </w:ins>
          </m:r>
          <m:r>
            <w:ins w:id="1447" w:author="Luke Slemon" w:date="2020-04-20T12:14:00Z">
              <w:rPr>
                <w:rFonts w:ascii="Cambria Math" w:hAnsi="Cambria Math"/>
              </w:rPr>
              <m:t>G</m:t>
            </w:ins>
          </m:r>
          <m:d>
            <m:dPr>
              <m:ctrlPr>
                <w:ins w:id="1448" w:author="Luke Slemon" w:date="2020-04-20T12:14:00Z">
                  <w:rPr>
                    <w:rFonts w:ascii="Cambria Math" w:hAnsi="Cambria Math"/>
                    <w:i/>
                  </w:rPr>
                </w:ins>
              </m:ctrlPr>
            </m:dPr>
            <m:e>
              <m:r>
                <w:ins w:id="1449" w:author="Luke Slemon" w:date="2020-04-20T12:14:00Z">
                  <w:rPr>
                    <w:rFonts w:ascii="Cambria Math" w:hAnsi="Cambria Math"/>
                  </w:rPr>
                  <m:t>n</m:t>
                </w:ins>
              </m:r>
            </m:e>
          </m:d>
          <m:r>
            <w:ins w:id="1450" w:author="Luke Slemon" w:date="2020-04-20T12:14:00Z">
              <w:rPr>
                <w:rFonts w:ascii="Cambria Math" w:eastAsiaTheme="minorEastAsia" w:hAnsi="Cambria Math"/>
              </w:rPr>
              <m:t>+</m:t>
            </w:ins>
          </m:r>
          <m:sSubSup>
            <m:sSubSupPr>
              <m:ctrlPr>
                <w:ins w:id="1451" w:author="Luke Slemon" w:date="2020-04-20T12:14:00Z">
                  <w:rPr>
                    <w:rFonts w:ascii="Cambria Math" w:eastAsiaTheme="minorEastAsia" w:hAnsi="Cambria Math"/>
                    <w:i/>
                  </w:rPr>
                </w:ins>
              </m:ctrlPr>
            </m:sSubSupPr>
            <m:e>
              <m:r>
                <w:ins w:id="1452" w:author="Luke Slemon" w:date="2020-04-20T12:14:00Z">
                  <w:rPr>
                    <w:rFonts w:ascii="Cambria Math" w:eastAsiaTheme="minorEastAsia" w:hAnsi="Cambria Math"/>
                  </w:rPr>
                  <m:t>W</m:t>
                </w:ins>
              </m:r>
            </m:e>
            <m:sub>
              <m:f>
                <m:fPr>
                  <m:ctrlPr>
                    <w:ins w:id="1453" w:author="Luke Slemon" w:date="2020-04-20T12:14:00Z">
                      <w:rPr>
                        <w:rFonts w:ascii="Cambria Math" w:eastAsiaTheme="minorEastAsia" w:hAnsi="Cambria Math"/>
                        <w:i/>
                      </w:rPr>
                    </w:ins>
                  </m:ctrlPr>
                </m:fPr>
                <m:num>
                  <m:r>
                    <w:ins w:id="1454" w:author="Luke Slemon" w:date="2020-04-20T12:14:00Z">
                      <w:rPr>
                        <w:rFonts w:ascii="Cambria Math" w:eastAsiaTheme="minorEastAsia" w:hAnsi="Cambria Math"/>
                      </w:rPr>
                      <m:t>N</m:t>
                    </w:ins>
                  </m:r>
                </m:num>
                <m:den>
                  <m:r>
                    <w:ins w:id="1455" w:author="Luke Slemon" w:date="2020-04-20T12:14:00Z">
                      <w:rPr>
                        <w:rFonts w:ascii="Cambria Math" w:eastAsiaTheme="minorEastAsia" w:hAnsi="Cambria Math"/>
                      </w:rPr>
                      <m:t>2</m:t>
                    </w:ins>
                  </m:r>
                </m:den>
              </m:f>
            </m:sub>
            <m:sup>
              <m:r>
                <w:ins w:id="1456" w:author="Luke Slemon" w:date="2020-04-20T12:14:00Z">
                  <w:rPr>
                    <w:rFonts w:ascii="Cambria Math" w:eastAsiaTheme="minorEastAsia" w:hAnsi="Cambria Math"/>
                  </w:rPr>
                  <m:t>n</m:t>
                </w:ins>
              </m:r>
            </m:sup>
          </m:sSubSup>
          <m:r>
            <w:ins w:id="1457" w:author="Luke Slemon" w:date="2020-04-20T12:14:00Z">
              <w:rPr>
                <w:rFonts w:ascii="Cambria Math" w:eastAsiaTheme="minorEastAsia" w:hAnsi="Cambria Math"/>
              </w:rPr>
              <m:t>H</m:t>
            </w:ins>
          </m:r>
          <m:d>
            <m:dPr>
              <m:ctrlPr>
                <w:ins w:id="1458" w:author="Luke Slemon" w:date="2020-04-20T12:14:00Z">
                  <w:rPr>
                    <w:rFonts w:ascii="Cambria Math" w:eastAsiaTheme="minorEastAsia" w:hAnsi="Cambria Math"/>
                    <w:i/>
                  </w:rPr>
                </w:ins>
              </m:ctrlPr>
            </m:dPr>
            <m:e>
              <m:r>
                <w:ins w:id="1459" w:author="Luke Slemon" w:date="2020-04-20T12:14:00Z">
                  <w:rPr>
                    <w:rFonts w:ascii="Cambria Math" w:eastAsiaTheme="minorEastAsia" w:hAnsi="Cambria Math"/>
                  </w:rPr>
                  <m:t>n</m:t>
                </w:ins>
              </m:r>
            </m:e>
          </m:d>
          <m:r>
            <w:ins w:id="1460" w:author="Luke Slemon" w:date="2020-04-20T12:16:00Z">
              <w:rPr>
                <w:rFonts w:ascii="Cambria Math" w:eastAsiaTheme="minorEastAsia" w:hAnsi="Cambria Math"/>
              </w:rPr>
              <m:t xml:space="preserve">   </m:t>
            </w:ins>
          </m:r>
          <m:r>
            <w:ins w:id="1461" w:author="Luke Slemon" w:date="2020-04-20T12:13:00Z">
              <w:rPr>
                <w:rFonts w:ascii="Cambria Math" w:eastAsiaTheme="minorEastAsia" w:hAnsi="Cambria Math"/>
              </w:rPr>
              <m:t xml:space="preserve"> </m:t>
            </w:ins>
          </m:r>
          <m:d>
            <m:dPr>
              <m:ctrlPr>
                <w:ins w:id="1462" w:author="Luke Slemon" w:date="2020-04-20T12:13:00Z">
                  <w:rPr>
                    <w:rFonts w:ascii="Cambria Math" w:eastAsiaTheme="minorEastAsia" w:hAnsi="Cambria Math"/>
                    <w:i/>
                  </w:rPr>
                </w:ins>
              </m:ctrlPr>
            </m:dPr>
            <m:e>
              <m:r>
                <w:ins w:id="1463" w:author="Luke Slemon" w:date="2020-04-20T12:13:00Z">
                  <w:rPr>
                    <w:rFonts w:ascii="Cambria Math" w:eastAsiaTheme="minorEastAsia" w:hAnsi="Cambria Math"/>
                  </w:rPr>
                  <m:t>7.8</m:t>
                </w:ins>
              </m:r>
            </m:e>
          </m:d>
        </m:oMath>
      </m:oMathPara>
    </w:p>
    <w:p w14:paraId="35C98A3E" w14:textId="120978F8" w:rsidR="006466A5" w:rsidRDefault="006466A5" w:rsidP="006466A5">
      <w:pPr>
        <w:pStyle w:val="TextSub4"/>
        <w:rPr>
          <w:ins w:id="1464" w:author="Luke Slemon" w:date="2020-04-20T13:15:00Z"/>
          <w:rFonts w:eastAsiaTheme="minorEastAsia"/>
        </w:rPr>
      </w:pPr>
      <w:ins w:id="1465" w:author="Luke Slemon" w:date="2020-04-20T12:16:00Z">
        <w:r>
          <w:rPr>
            <w:rFonts w:eastAsiaTheme="minorEastAsia"/>
          </w:rPr>
          <w:t>Where G(n) is the N/2</w:t>
        </w:r>
      </w:ins>
      <w:ins w:id="1466" w:author="Luke Slemon" w:date="2020-05-19T18:50:00Z">
        <w:r w:rsidR="000F52B7">
          <w:rPr>
            <w:rFonts w:eastAsiaTheme="minorEastAsia"/>
          </w:rPr>
          <w:t>-</w:t>
        </w:r>
      </w:ins>
      <w:ins w:id="1467" w:author="Luke Slemon" w:date="2020-04-20T12:16:00Z">
        <w:r>
          <w:rPr>
            <w:rFonts w:eastAsiaTheme="minorEastAsia"/>
          </w:rPr>
          <w:t>point DFT with even input, and H(n) is the N/2</w:t>
        </w:r>
      </w:ins>
      <w:ins w:id="1468" w:author="Luke Slemon" w:date="2020-05-19T18:50:00Z">
        <w:r w:rsidR="000F52B7">
          <w:rPr>
            <w:rFonts w:eastAsiaTheme="minorEastAsia"/>
          </w:rPr>
          <w:t>-</w:t>
        </w:r>
      </w:ins>
      <w:ins w:id="1469" w:author="Luke Slemon" w:date="2020-04-20T12:16:00Z">
        <w:r>
          <w:rPr>
            <w:rFonts w:eastAsiaTheme="minorEastAsia"/>
          </w:rPr>
          <w:t>point DFT w</w:t>
        </w:r>
      </w:ins>
      <w:ins w:id="1470" w:author="Luke Slemon" w:date="2020-04-20T12:17:00Z">
        <w:r>
          <w:rPr>
            <w:rFonts w:eastAsiaTheme="minorEastAsia"/>
          </w:rPr>
          <w:t>ith odd input</w:t>
        </w:r>
      </w:ins>
      <w:ins w:id="1471" w:author="Luke Slemon" w:date="2020-05-19T18:49:00Z">
        <w:r w:rsidR="000F52B7">
          <w:rPr>
            <w:rFonts w:eastAsiaTheme="minorEastAsia"/>
          </w:rPr>
          <w:t>. B</w:t>
        </w:r>
      </w:ins>
      <w:ins w:id="1472" w:author="Luke Slemon" w:date="2020-05-19T18:48:00Z">
        <w:r w:rsidR="000F52B7">
          <w:rPr>
            <w:rFonts w:eastAsiaTheme="minorEastAsia"/>
          </w:rPr>
          <w:t>oth of which only need to process half of the inputs each reducing the computations</w:t>
        </w:r>
      </w:ins>
      <w:ins w:id="1473" w:author="Luke Slemon" w:date="2020-04-20T12:17:00Z">
        <w:r>
          <w:rPr>
            <w:rFonts w:eastAsiaTheme="minorEastAsia"/>
          </w:rPr>
          <w:t>.</w:t>
        </w:r>
      </w:ins>
      <w:ins w:id="1474" w:author="Luke Slemon" w:date="2020-05-19T18:52:00Z">
        <w:r w:rsidR="000F52B7">
          <w:rPr>
            <w:rFonts w:eastAsiaTheme="minorEastAsia"/>
          </w:rPr>
          <w:t xml:space="preserve"> By further decomposing the each of these two DFTs, the vector</w:t>
        </w:r>
      </w:ins>
      <w:ins w:id="1475" w:author="Luke Slemon" w:date="2020-05-19T18:53:00Z">
        <w:r w:rsidR="000F52B7">
          <w:rPr>
            <w:rFonts w:eastAsiaTheme="minorEastAsia"/>
          </w:rPr>
          <w:t>-matrix multiplication complexity is further reduced.</w:t>
        </w:r>
      </w:ins>
    </w:p>
    <w:p w14:paraId="1C830FCB" w14:textId="34E0139D" w:rsidR="007C2B70" w:rsidRDefault="007C2B70">
      <w:pPr>
        <w:pStyle w:val="Image"/>
        <w:rPr>
          <w:ins w:id="1476" w:author="Luke Slemon" w:date="2020-04-20T13:16:00Z"/>
        </w:rPr>
        <w:pPrChange w:id="1477" w:author="Luke Slemon" w:date="2020-05-16T17:43:00Z">
          <w:pPr>
            <w:pStyle w:val="TextSub4"/>
          </w:pPr>
        </w:pPrChange>
      </w:pPr>
      <w:ins w:id="1478" w:author="Luke Slemon" w:date="2020-04-20T13:16:00Z">
        <w:r>
          <w:lastRenderedPageBreak/>
          <w:drawing>
            <wp:inline distT="0" distB="0" distL="0" distR="0" wp14:anchorId="5FAD47F1" wp14:editId="72283F0A">
              <wp:extent cx="5344901" cy="28098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FT Decomposiotn.png"/>
                      <pic:cNvPicPr/>
                    </pic:nvPicPr>
                    <pic:blipFill rotWithShape="1">
                      <a:blip r:embed="rId23" cstate="print">
                        <a:extLst>
                          <a:ext uri="{28A0092B-C50C-407E-A947-70E740481C1C}">
                            <a14:useLocalDpi xmlns:a14="http://schemas.microsoft.com/office/drawing/2010/main" val="0"/>
                          </a:ext>
                        </a:extLst>
                      </a:blip>
                      <a:srcRect l="5362" r="1701"/>
                      <a:stretch/>
                    </pic:blipFill>
                    <pic:spPr bwMode="auto">
                      <a:xfrm>
                        <a:off x="0" y="0"/>
                        <a:ext cx="5356657" cy="2816055"/>
                      </a:xfrm>
                      <a:prstGeom prst="rect">
                        <a:avLst/>
                      </a:prstGeom>
                      <a:ln>
                        <a:noFill/>
                      </a:ln>
                      <a:extLst>
                        <a:ext uri="{53640926-AAD7-44D8-BBD7-CCE9431645EC}">
                          <a14:shadowObscured xmlns:a14="http://schemas.microsoft.com/office/drawing/2010/main"/>
                        </a:ext>
                      </a:extLst>
                    </pic:spPr>
                  </pic:pic>
                </a:graphicData>
              </a:graphic>
            </wp:inline>
          </w:drawing>
        </w:r>
      </w:ins>
    </w:p>
    <w:p w14:paraId="135D34D8" w14:textId="629EAAB8" w:rsidR="007C2B70" w:rsidRPr="006466A5" w:rsidRDefault="007C2B70" w:rsidP="00B66D24">
      <w:pPr>
        <w:pStyle w:val="FigureAnnotation"/>
        <w:rPr>
          <w:ins w:id="1479" w:author="Luke Slemon" w:date="2020-04-20T12:10:00Z"/>
        </w:rPr>
      </w:pPr>
      <w:ins w:id="1480" w:author="Luke Slemon" w:date="2020-04-20T13:16:00Z">
        <w:r>
          <w:t>Figure</w:t>
        </w:r>
      </w:ins>
      <w:ins w:id="1481" w:author="Luke Slemon" w:date="2020-05-18T14:04:00Z">
        <w:r w:rsidR="009B37A0">
          <w:t xml:space="preserve"> </w:t>
        </w:r>
      </w:ins>
      <w:ins w:id="1482" w:author="Luke Slemon" w:date="2020-04-20T13:16:00Z">
        <w:r>
          <w:t>7.7</w:t>
        </w:r>
      </w:ins>
      <w:ins w:id="1483" w:author="Luke Slemon" w:date="2020-04-20T13:18:00Z">
        <w:r>
          <w:t xml:space="preserve"> 8</w:t>
        </w:r>
      </w:ins>
      <w:ins w:id="1484" w:author="Luke Slemon" w:date="2020-04-20T13:20:00Z">
        <w:r>
          <w:t>-</w:t>
        </w:r>
      </w:ins>
      <w:ins w:id="1485" w:author="Luke Slemon" w:date="2020-04-20T13:18:00Z">
        <w:r>
          <w:t>point</w:t>
        </w:r>
      </w:ins>
      <w:ins w:id="1486" w:author="Luke Slemon" w:date="2020-04-20T13:16:00Z">
        <w:r>
          <w:t xml:space="preserve"> DFT decomposed into smaller DFT operations to form FFT, where </w:t>
        </w:r>
      </w:ins>
      <w:ins w:id="1487" w:author="Luke Slemon" w:date="2020-04-20T13:17:00Z">
        <w:r>
          <w:t>∑ denotes DFT</w:t>
        </w:r>
      </w:ins>
    </w:p>
    <w:p w14:paraId="280BAFFA" w14:textId="7C084EAC" w:rsidR="00573E21" w:rsidRPr="00B66D24" w:rsidRDefault="00573E21" w:rsidP="00573E21">
      <w:pPr>
        <w:pStyle w:val="TextSub4"/>
        <w:rPr>
          <w:ins w:id="1488" w:author="Luke Slemon" w:date="2020-04-17T21:11:00Z"/>
          <w:rFonts w:eastAsiaTheme="minorEastAsia"/>
          <w:lang w:val="en-IE"/>
        </w:rPr>
      </w:pPr>
      <w:ins w:id="1489" w:author="Luke Slemon" w:date="2020-04-18T21:51:00Z">
        <w:r>
          <w:rPr>
            <w:rFonts w:eastAsiaTheme="minorEastAsia"/>
          </w:rPr>
          <w:t>The DFT requires N</w:t>
        </w:r>
        <w:r>
          <w:rPr>
            <w:rFonts w:eastAsiaTheme="minorEastAsia"/>
            <w:vertAlign w:val="superscript"/>
          </w:rPr>
          <w:t>2</w:t>
        </w:r>
        <w:r>
          <w:rPr>
            <w:rFonts w:eastAsiaTheme="minorEastAsia"/>
          </w:rPr>
          <w:t xml:space="preserve"> multiplications because it multiplies an input vector x[n] with</w:t>
        </w:r>
      </w:ins>
      <w:ins w:id="1490" w:author="Luke Slemon" w:date="2020-04-18T21:52:00Z">
        <w:r>
          <w:rPr>
            <w:rFonts w:eastAsiaTheme="minorEastAsia"/>
          </w:rPr>
          <w:t xml:space="preserve"> a matrix of coefficients</w:t>
        </w:r>
      </w:ins>
      <w:ins w:id="1491" w:author="Luke Slemon" w:date="2020-04-20T12:18:00Z">
        <w:r w:rsidR="001D022E">
          <w:rPr>
            <w:rFonts w:eastAsiaTheme="minorEastAsia"/>
          </w:rPr>
          <w:t xml:space="preserve"> as seen in Eq. (7.3)</w:t>
        </w:r>
      </w:ins>
      <w:ins w:id="1492" w:author="Luke Slemon" w:date="2020-04-20T13:23:00Z">
        <w:r w:rsidR="007C2B70">
          <w:rPr>
            <w:rFonts w:eastAsiaTheme="minorEastAsia"/>
          </w:rPr>
          <w:fldChar w:fldCharType="begin" w:fldLock="1"/>
        </w:r>
      </w:ins>
      <w:r w:rsidR="007C2B70">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7C2B70">
        <w:rPr>
          <w:rFonts w:eastAsiaTheme="minorEastAsia"/>
        </w:rPr>
        <w:fldChar w:fldCharType="separate"/>
      </w:r>
      <w:r w:rsidR="007C2B70" w:rsidRPr="007C2B70">
        <w:rPr>
          <w:rFonts w:eastAsiaTheme="minorEastAsia"/>
          <w:noProof/>
        </w:rPr>
        <w:t>[20]</w:t>
      </w:r>
      <w:ins w:id="1493" w:author="Luke Slemon" w:date="2020-04-20T13:23:00Z">
        <w:r w:rsidR="007C2B70">
          <w:rPr>
            <w:rFonts w:eastAsiaTheme="minorEastAsia"/>
          </w:rPr>
          <w:fldChar w:fldCharType="end"/>
        </w:r>
      </w:ins>
      <w:ins w:id="1494" w:author="Luke Slemon" w:date="2020-04-20T12:20:00Z">
        <w:r w:rsidR="001D022E">
          <w:rPr>
            <w:rFonts w:eastAsiaTheme="minorEastAsia"/>
          </w:rPr>
          <w:t>. The Fast Fourier Transform</w:t>
        </w:r>
      </w:ins>
      <w:ins w:id="1495" w:author="Luke Slemon" w:date="2020-04-20T12:21:00Z">
        <w:r w:rsidR="001D022E">
          <w:rPr>
            <w:rFonts w:eastAsiaTheme="minorEastAsia"/>
          </w:rPr>
          <w:t xml:space="preserve"> require</w:t>
        </w:r>
      </w:ins>
      <w:ins w:id="1496" w:author="Luke Slemon" w:date="2020-04-20T12:22:00Z">
        <w:r w:rsidR="001D022E">
          <w:rPr>
            <w:rFonts w:eastAsiaTheme="minorEastAsia"/>
          </w:rPr>
          <w:t>s</w:t>
        </w:r>
      </w:ins>
      <w:ins w:id="1497" w:author="Luke Slemon" w:date="2020-04-20T12:21:00Z">
        <w:r w:rsidR="001D022E">
          <w:rPr>
            <w:rFonts w:eastAsiaTheme="minorEastAsia"/>
          </w:rPr>
          <w:t xml:space="preserve"> log</w:t>
        </w:r>
        <w:r w:rsidR="001D022E">
          <w:rPr>
            <w:rFonts w:eastAsiaTheme="minorEastAsia"/>
          </w:rPr>
          <w:softHyphen/>
        </w:r>
      </w:ins>
      <w:ins w:id="1498" w:author="Luke Slemon" w:date="2020-04-20T12:22:00Z">
        <w:r w:rsidR="001D022E">
          <w:rPr>
            <w:rFonts w:eastAsiaTheme="minorEastAsia"/>
            <w:vertAlign w:val="subscript"/>
          </w:rPr>
          <w:t>2</w:t>
        </w:r>
        <w:r w:rsidR="001D022E">
          <w:rPr>
            <w:rFonts w:eastAsiaTheme="minorEastAsia"/>
          </w:rPr>
          <w:t>N decompositions</w:t>
        </w:r>
      </w:ins>
      <w:ins w:id="1499" w:author="Luke Slemon" w:date="2020-04-20T13:23:00Z">
        <w:r w:rsidR="007C2B70">
          <w:rPr>
            <w:rFonts w:eastAsiaTheme="minorEastAsia"/>
          </w:rPr>
          <w:fldChar w:fldCharType="begin" w:fldLock="1"/>
        </w:r>
      </w:ins>
      <w:r w:rsidR="00F21456">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7C2B70">
        <w:rPr>
          <w:rFonts w:eastAsiaTheme="minorEastAsia"/>
        </w:rPr>
        <w:fldChar w:fldCharType="separate"/>
      </w:r>
      <w:r w:rsidR="007C2B70" w:rsidRPr="007C2B70">
        <w:rPr>
          <w:rFonts w:eastAsiaTheme="minorEastAsia"/>
          <w:noProof/>
        </w:rPr>
        <w:t>[20]</w:t>
      </w:r>
      <w:ins w:id="1500" w:author="Luke Slemon" w:date="2020-04-20T13:23:00Z">
        <w:r w:rsidR="007C2B70">
          <w:rPr>
            <w:rFonts w:eastAsiaTheme="minorEastAsia"/>
          </w:rPr>
          <w:fldChar w:fldCharType="end"/>
        </w:r>
      </w:ins>
      <w:ins w:id="1501" w:author="Luke Slemon" w:date="2020-04-20T12:22:00Z">
        <w:r w:rsidR="001D022E">
          <w:rPr>
            <w:rFonts w:eastAsiaTheme="minorEastAsia"/>
          </w:rPr>
          <w:t xml:space="preserve"> </w:t>
        </w:r>
      </w:ins>
      <w:ins w:id="1502" w:author="Luke Slemon" w:date="2020-04-20T12:26:00Z">
        <w:r w:rsidR="001D022E">
          <w:rPr>
            <w:rFonts w:eastAsiaTheme="minorEastAsia"/>
          </w:rPr>
          <w:t xml:space="preserve">for example, </w:t>
        </w:r>
      </w:ins>
      <w:ins w:id="1503" w:author="Luke Slemon" w:date="2020-04-20T12:27:00Z">
        <w:r w:rsidR="001D022E">
          <w:rPr>
            <w:rFonts w:eastAsiaTheme="minorEastAsia"/>
          </w:rPr>
          <w:t>8-point DFT</w:t>
        </w:r>
      </w:ins>
      <w:ins w:id="1504" w:author="Luke Slemon" w:date="2020-04-20T12:22:00Z">
        <w:r w:rsidR="001D022E">
          <w:rPr>
            <w:rFonts w:eastAsiaTheme="minorEastAsia"/>
          </w:rPr>
          <w:t xml:space="preserve"> </w:t>
        </w:r>
      </w:ins>
      <w:ins w:id="1505" w:author="Luke Slemon" w:date="2020-04-20T12:24:00Z">
        <w:r w:rsidR="001D022E">
          <w:rPr>
            <w:rFonts w:eastAsiaTheme="minorEastAsia"/>
          </w:rPr>
          <w:t xml:space="preserve">decomposed </w:t>
        </w:r>
      </w:ins>
      <w:ins w:id="1506" w:author="Luke Slemon" w:date="2020-04-20T12:23:00Z">
        <w:r w:rsidR="001D022E">
          <w:rPr>
            <w:rFonts w:eastAsiaTheme="minorEastAsia"/>
          </w:rPr>
          <w:t xml:space="preserve">to two 4-point DFTs, then new DFTs </w:t>
        </w:r>
      </w:ins>
      <w:ins w:id="1507" w:author="Luke Slemon" w:date="2020-04-20T12:24:00Z">
        <w:r w:rsidR="001D022E">
          <w:rPr>
            <w:rFonts w:eastAsiaTheme="minorEastAsia"/>
          </w:rPr>
          <w:t xml:space="preserve">decomposed </w:t>
        </w:r>
      </w:ins>
      <w:ins w:id="1508" w:author="Luke Slemon" w:date="2020-04-20T12:23:00Z">
        <w:r w:rsidR="001D022E">
          <w:rPr>
            <w:rFonts w:eastAsiaTheme="minorEastAsia"/>
          </w:rPr>
          <w:t xml:space="preserve">to two 2-point DFTs, leaving </w:t>
        </w:r>
      </w:ins>
      <w:ins w:id="1509" w:author="Luke Slemon" w:date="2020-04-20T12:24:00Z">
        <w:r w:rsidR="001D022E">
          <w:rPr>
            <w:rFonts w:eastAsiaTheme="minorEastAsia"/>
          </w:rPr>
          <w:t>four 2-point DFTs to be calculated</w:t>
        </w:r>
      </w:ins>
      <w:ins w:id="1510" w:author="Luke Slemon" w:date="2020-04-20T12:26:00Z">
        <w:r w:rsidR="001D022E">
          <w:rPr>
            <w:rFonts w:eastAsiaTheme="minorEastAsia"/>
          </w:rPr>
          <w:t>.</w:t>
        </w:r>
      </w:ins>
      <w:ins w:id="1511" w:author="Luke Slemon" w:date="2020-04-20T12:28:00Z">
        <w:r w:rsidR="00794762">
          <w:rPr>
            <w:rFonts w:eastAsiaTheme="minorEastAsia"/>
          </w:rPr>
          <w:t xml:space="preserve"> </w:t>
        </w:r>
      </w:ins>
      <w:ins w:id="1512" w:author="Luke Slemon" w:date="2020-04-20T13:19:00Z">
        <w:r w:rsidR="007C2B70">
          <w:rPr>
            <w:rFonts w:eastAsiaTheme="minorEastAsia"/>
          </w:rPr>
          <w:t xml:space="preserve">After the DFT has been </w:t>
        </w:r>
      </w:ins>
      <w:ins w:id="1513" w:author="Luke Slemon" w:date="2020-04-20T13:20:00Z">
        <w:r w:rsidR="007C2B70">
          <w:rPr>
            <w:rFonts w:eastAsiaTheme="minorEastAsia"/>
          </w:rPr>
          <w:t>broken down to the three separate stages as seen in Figure</w:t>
        </w:r>
      </w:ins>
      <w:ins w:id="1514" w:author="Luke Slemon" w:date="2020-05-18T14:04:00Z">
        <w:r w:rsidR="009B37A0">
          <w:rPr>
            <w:rFonts w:eastAsiaTheme="minorEastAsia"/>
          </w:rPr>
          <w:t xml:space="preserve"> </w:t>
        </w:r>
      </w:ins>
      <w:ins w:id="1515" w:author="Luke Slemon" w:date="2020-04-20T13:20:00Z">
        <w:r w:rsidR="007C2B70">
          <w:rPr>
            <w:rFonts w:eastAsiaTheme="minorEastAsia"/>
          </w:rPr>
          <w:t>7.7, each stage then requires 8 operations, where the bottom layer has four 2-point DFT</w:t>
        </w:r>
      </w:ins>
      <w:ins w:id="1516" w:author="Luke Slemon" w:date="2020-04-20T13:21:00Z">
        <w:r w:rsidR="007C2B70">
          <w:rPr>
            <w:rFonts w:eastAsiaTheme="minorEastAsia"/>
          </w:rPr>
          <w:t xml:space="preserve"> operations. The two outputs of each 2-point DFT is then merged on the next stage to form two 4-point DFTs, then finally the </w:t>
        </w:r>
      </w:ins>
      <w:ins w:id="1517" w:author="Luke Slemon" w:date="2020-04-20T13:22:00Z">
        <w:r w:rsidR="007C2B70">
          <w:rPr>
            <w:rFonts w:eastAsiaTheme="minorEastAsia"/>
          </w:rPr>
          <w:t>four outputs of each 4-point DFT are merged to form the final 8-point DFT.</w:t>
        </w:r>
      </w:ins>
      <w:ins w:id="1518" w:author="Luke Slemon" w:date="2020-04-20T13:25:00Z">
        <w:r w:rsidR="007C2B70">
          <w:rPr>
            <w:rFonts w:eastAsiaTheme="minorEastAsia"/>
          </w:rPr>
          <w:t xml:space="preserve"> The result of this decomposition offers a computational complexity of O(Nlog</w:t>
        </w:r>
        <w:r w:rsidR="007C2B70">
          <w:rPr>
            <w:rFonts w:eastAsiaTheme="minorEastAsia"/>
            <w:vertAlign w:val="subscript"/>
          </w:rPr>
          <w:t>2</w:t>
        </w:r>
        <w:r w:rsidR="007C2B70">
          <w:rPr>
            <w:rFonts w:eastAsiaTheme="minorEastAsia"/>
          </w:rPr>
          <w:t>N) which is</w:t>
        </w:r>
      </w:ins>
      <w:ins w:id="1519" w:author="Luke Slemon" w:date="2020-04-20T13:26:00Z">
        <w:r w:rsidR="007C2B70">
          <w:rPr>
            <w:rFonts w:eastAsiaTheme="minorEastAsia"/>
          </w:rPr>
          <w:t xml:space="preserve"> far more practical for much larger values of N. </w:t>
        </w:r>
      </w:ins>
    </w:p>
    <w:p w14:paraId="50050963" w14:textId="79E27274" w:rsidR="00D46220" w:rsidRPr="00A022B8" w:rsidRDefault="00C653AF" w:rsidP="00D46220">
      <w:pPr>
        <w:pStyle w:val="Heading4"/>
        <w:rPr>
          <w:ins w:id="1520" w:author="Luke Slemon" w:date="2020-04-22T18:09:00Z"/>
        </w:rPr>
      </w:pPr>
      <w:r w:rsidRPr="00A022B8">
        <w:t>Classification</w:t>
      </w:r>
    </w:p>
    <w:p w14:paraId="7F4DC153" w14:textId="12E87C76" w:rsidR="005121BF" w:rsidRDefault="005121BF" w:rsidP="005121BF">
      <w:pPr>
        <w:pStyle w:val="TextSub4"/>
        <w:rPr>
          <w:ins w:id="1521" w:author="Luke Slemon" w:date="2020-05-17T21:36:00Z"/>
          <w:lang w:val="en-IE"/>
        </w:rPr>
      </w:pPr>
      <w:ins w:id="1522" w:author="Luke Slemon" w:date="2020-04-22T18:09:00Z">
        <w:r w:rsidRPr="00A022B8">
          <w:rPr>
            <w:lang w:val="en-IE"/>
          </w:rPr>
          <w:t>Once the band powers surrounding the stimulus frequencies and their first harmonics have been extracted f</w:t>
        </w:r>
      </w:ins>
      <w:ins w:id="1523" w:author="Luke Slemon" w:date="2020-04-22T18:10:00Z">
        <w:r w:rsidRPr="00A022B8">
          <w:rPr>
            <w:lang w:val="en-IE"/>
          </w:rPr>
          <w:t xml:space="preserve">rom the signal, they must be classified in order to determine </w:t>
        </w:r>
      </w:ins>
      <w:ins w:id="1524" w:author="Luke Slemon" w:date="2020-04-22T18:11:00Z">
        <w:r w:rsidRPr="00A022B8">
          <w:rPr>
            <w:lang w:val="en-IE"/>
          </w:rPr>
          <w:t>if the subject is focused on a stimulus.</w:t>
        </w:r>
      </w:ins>
      <w:ins w:id="1525" w:author="Luke Slemon" w:date="2020-04-22T18:12:00Z">
        <w:r w:rsidRPr="00A022B8">
          <w:rPr>
            <w:lang w:val="en-IE"/>
          </w:rPr>
          <w:t xml:space="preserve"> Typically, Linear Discr</w:t>
        </w:r>
      </w:ins>
      <w:ins w:id="1526" w:author="Luke Slemon" w:date="2020-05-17T21:32:00Z">
        <w:r w:rsidR="00516B08" w:rsidRPr="00A022B8">
          <w:rPr>
            <w:lang w:val="en-IE"/>
          </w:rPr>
          <w:t>iminant</w:t>
        </w:r>
        <w:r w:rsidR="00516B08">
          <w:rPr>
            <w:lang w:val="en-IE"/>
          </w:rPr>
          <w:t xml:space="preserve"> Analysis </w:t>
        </w:r>
      </w:ins>
      <w:ins w:id="1527" w:author="Luke Slemon" w:date="2020-05-17T21:33:00Z">
        <w:r w:rsidR="00516B08">
          <w:rPr>
            <w:lang w:val="en-IE"/>
          </w:rPr>
          <w:t xml:space="preserve">(LDA) </w:t>
        </w:r>
      </w:ins>
      <w:ins w:id="1528" w:author="Luke Slemon" w:date="2020-05-17T21:32:00Z">
        <w:r w:rsidR="00516B08">
          <w:rPr>
            <w:lang w:val="en-IE"/>
          </w:rPr>
          <w:t>or S</w:t>
        </w:r>
      </w:ins>
      <w:ins w:id="1529" w:author="Luke Slemon" w:date="2020-05-17T21:33:00Z">
        <w:r w:rsidR="00516B08">
          <w:rPr>
            <w:lang w:val="en-IE"/>
          </w:rPr>
          <w:t>upport Vector Machi</w:t>
        </w:r>
      </w:ins>
      <w:ins w:id="1530" w:author="Luke Slemon" w:date="2020-05-17T21:34:00Z">
        <w:r w:rsidR="00516B08">
          <w:rPr>
            <w:lang w:val="en-IE"/>
          </w:rPr>
          <w:t>ne (SVM) which use statistical analysis and machine learning methods are used for classifying signals based on their features</w:t>
        </w:r>
      </w:ins>
      <w:ins w:id="1531" w:author="Luke Slemon" w:date="2020-05-17T21:36:00Z">
        <w:r w:rsidR="00516B08">
          <w:rPr>
            <w:lang w:val="en-IE"/>
          </w:rPr>
          <w:fldChar w:fldCharType="begin" w:fldLock="1"/>
        </w:r>
      </w:ins>
      <w:r w:rsidR="007E3651">
        <w:rPr>
          <w:lang w:val="en-IE"/>
        </w:rPr>
        <w:instrText>ADDIN CSL_CITATION {"citationItems":[{"id":"ITEM-1","itemData":{"DOI":"10.5772/7032","author":[{"dropping-particle":"","family":"Al-ani","given":"Tarik","non-dropping-particle":"","parse-names":false,"suffix":""},{"dropping-particle":"","family":"Tr","given":"Dalila","non-dropping-particle":"","parse-names":false,"suffix":""}],"container-title":"Intelligent and Biosensors","id":"ITEM-1","issued":{"date-parts":[["2010","1","1"]]},"publisher":"InTech","title":"Signal Processing and Classification Approaches for Brain-Computer Interface","type":"chapter"},"uris":["http://www.mendeley.com/documents/?uuid=829a19f2-21ef-3443-868f-d4ed80966b02"]}],"mendeley":{"formattedCitation":"[9]","plainTextFormattedCitation":"[9]","previouslyFormattedCitation":"[9]"},"properties":{"noteIndex":0},"schema":"https://github.com/citation-style-language/schema/raw/master/csl-citation.json"}</w:instrText>
      </w:r>
      <w:r w:rsidR="00516B08">
        <w:rPr>
          <w:lang w:val="en-IE"/>
        </w:rPr>
        <w:fldChar w:fldCharType="separate"/>
      </w:r>
      <w:r w:rsidR="00516B08" w:rsidRPr="00516B08">
        <w:rPr>
          <w:noProof/>
          <w:lang w:val="en-IE"/>
        </w:rPr>
        <w:t>[9]</w:t>
      </w:r>
      <w:ins w:id="1532" w:author="Luke Slemon" w:date="2020-05-17T21:36:00Z">
        <w:r w:rsidR="00516B08">
          <w:rPr>
            <w:lang w:val="en-IE"/>
          </w:rPr>
          <w:fldChar w:fldCharType="end"/>
        </w:r>
      </w:ins>
      <w:ins w:id="1533" w:author="Luke Slemon" w:date="2020-05-17T21:34:00Z">
        <w:r w:rsidR="00516B08">
          <w:rPr>
            <w:lang w:val="en-IE"/>
          </w:rPr>
          <w:t xml:space="preserve">. However, for the scope of this project a </w:t>
        </w:r>
      </w:ins>
      <w:ins w:id="1534" w:author="Luke Slemon" w:date="2020-05-17T21:35:00Z">
        <w:r w:rsidR="00516B08">
          <w:rPr>
            <w:lang w:val="en-IE"/>
          </w:rPr>
          <w:t xml:space="preserve">simple thresholding scheme which compares one </w:t>
        </w:r>
      </w:ins>
      <w:ins w:id="1535" w:author="Luke Slemon" w:date="2020-05-17T21:36:00Z">
        <w:r w:rsidR="00516B08">
          <w:rPr>
            <w:lang w:val="en-IE"/>
          </w:rPr>
          <w:t xml:space="preserve">feature against others will be used. </w:t>
        </w:r>
      </w:ins>
    </w:p>
    <w:p w14:paraId="01D01B56" w14:textId="34261AFA" w:rsidR="00516B08" w:rsidRPr="005121BF" w:rsidRDefault="00516B08" w:rsidP="005121BF">
      <w:pPr>
        <w:pStyle w:val="TextSub4"/>
        <w:rPr>
          <w:lang w:val="en-IE"/>
        </w:rPr>
      </w:pPr>
      <w:ins w:id="1536" w:author="Luke Slemon" w:date="2020-05-17T21:37:00Z">
        <w:r>
          <w:rPr>
            <w:lang w:val="en-IE"/>
          </w:rPr>
          <w:t>Thresholding schemes generate an output when the max feature value exceeds a spec</w:t>
        </w:r>
      </w:ins>
      <w:ins w:id="1537" w:author="Luke Slemon" w:date="2020-05-17T21:38:00Z">
        <w:r>
          <w:rPr>
            <w:lang w:val="en-IE"/>
          </w:rPr>
          <w:t>ific threshold. The class associated with this feature will be the predicted class for this test. In the context of SSVEP, the energy at the stimulus frequencies will be compared to each other an</w:t>
        </w:r>
      </w:ins>
      <w:ins w:id="1538" w:author="Luke Slemon" w:date="2020-05-17T21:39:00Z">
        <w:r w:rsidR="00A022B8">
          <w:rPr>
            <w:lang w:val="en-IE"/>
          </w:rPr>
          <w:t>d the frequency with the max energy that also exceeds a certain threshold will be the predicted class output.</w:t>
        </w:r>
      </w:ins>
    </w:p>
    <w:p w14:paraId="47D96B86" w14:textId="79994282" w:rsidR="00E21716" w:rsidDel="00D46220" w:rsidRDefault="00A84B89" w:rsidP="00F64FD9">
      <w:pPr>
        <w:pStyle w:val="TextSub3"/>
        <w:rPr>
          <w:del w:id="1539" w:author="Luke Slemon" w:date="2020-04-20T13:30:00Z"/>
        </w:rPr>
      </w:pPr>
      <w:del w:id="1540" w:author="Luke Slemon" w:date="2020-04-20T13:30:00Z">
        <w:r w:rsidDel="00D46220">
          <w:delText>Linear Discriminant Analysis</w:delText>
        </w:r>
        <w:r w:rsidR="001207FA" w:rsidDel="00D46220">
          <w:delText>(LDA)</w:delText>
        </w:r>
        <w:r w:rsidR="00C028B3" w:rsidDel="00D46220">
          <w:delText xml:space="preserve"> is a probabilistic machine learning model popularly used in Brain to </w:delText>
        </w:r>
        <w:r w:rsidR="00C028B3" w:rsidRPr="00F64FD9" w:rsidDel="00D46220">
          <w:delText>Computer</w:delText>
        </w:r>
        <w:r w:rsidR="00C028B3" w:rsidDel="00D46220">
          <w:delText xml:space="preserve"> Interface because of it</w:delText>
        </w:r>
        <w:r w:rsidR="001207FA" w:rsidDel="00D46220">
          <w:delText>s</w:delText>
        </w:r>
        <w:r w:rsidR="00C028B3" w:rsidDel="00D46220">
          <w:delText xml:space="preserve"> low computational complexity and </w:delText>
        </w:r>
        <w:r w:rsidR="001207FA" w:rsidDel="00D46220">
          <w:delText>is one of the most effective linear classification methods for BCI according to previous research</w:delText>
        </w:r>
        <w:r w:rsidR="001207FA" w:rsidDel="00D46220">
          <w:fldChar w:fldCharType="begin" w:fldLock="1"/>
        </w:r>
        <w:r w:rsidR="00721603" w:rsidDel="00D46220">
          <w:delInstrText>ADDIN CSL_CITATION {"citationItems":[{"id":"ITEM-1","itemData":{"DOI":"10.14569/ijarai.2014.030702","ISSN":"21654050","abstract":"In this paper, we address a method for motor imagery feature extraction for brain computer interface (BCI). The wavelet coefficients were used to extract the features from the motor imagery EEG and the linear discriminant analysis was utilized to classify the pattern of left or right hand imagery movement and rest. The performance of the proposed method was evaluated using EEG data recorded by us, with 8 g.tec active electrodes by means of g.MOBIlab+ module. The maximum accuracy of classification is 91%.","author":[{"dropping-particle":"","family":"Aldea","given":"Roxana","non-dropping-particle":"","parse-names":false,"suffix":""},{"dropping-particle":"","family":"Fira","given":"Monica","non-dropping-particle":"","parse-names":false,"suffix":""}],"container-title":"International Journal of Advanced Research in Artificial Intelligence","id":"ITEM-1","issue":"7","issued":{"date-parts":[["2014"]]},"page":"5-9","title":"Classifications of Motor Imagery Tasks in Brain Computer Interface Using Linear Discriminant Analysis","type":"article-journal","volume":"3"},"uris":["http://www.mendeley.com/documents/?uuid=3924728a-0d87-4b3e-92cc-2dcb829c591a"]}],"mendeley":{"formattedCitation":"[7]","plainTextFormattedCitation":"[7]","previouslyFormattedCitation":"[7]"},"properties":{"noteIndex":0},"schema":"https://github.com/citation-style-language/schema/raw/master/csl-citation.json"}</w:delInstrText>
        </w:r>
        <w:r w:rsidR="001207FA" w:rsidDel="00D46220">
          <w:fldChar w:fldCharType="separate"/>
        </w:r>
        <w:r w:rsidR="00721603" w:rsidRPr="00721603" w:rsidDel="00D46220">
          <w:rPr>
            <w:noProof/>
          </w:rPr>
          <w:delText>[7]</w:delText>
        </w:r>
        <w:r w:rsidR="001207FA" w:rsidDel="00D46220">
          <w:fldChar w:fldCharType="end"/>
        </w:r>
        <w:r w:rsidR="001207FA" w:rsidDel="00D46220">
          <w:delText xml:space="preserve">. The primary task of </w:delText>
        </w:r>
        <w:r w:rsidR="00CD23AD" w:rsidDel="00D46220">
          <w:delText>LDA is</w:delText>
        </w:r>
        <w:r w:rsidR="00217FAA" w:rsidDel="00D46220">
          <w:delText xml:space="preserve"> to classify inputs based on </w:delText>
        </w:r>
        <w:r w:rsidR="00E21716" w:rsidDel="00D46220">
          <w:delText xml:space="preserve">the probability of it belonging to a class </w:delText>
        </w:r>
        <w:r w:rsidR="00D24304" w:rsidDel="00D46220">
          <w:delText>i</w:delText>
        </w:r>
        <w:r w:rsidR="00E21716" w:rsidDel="00D46220">
          <w:delText xml:space="preserve">, based on prior data recordings. </w:delText>
        </w:r>
      </w:del>
    </w:p>
    <w:p w14:paraId="2FB2F6D0" w14:textId="4C62B878" w:rsidR="00A84B89" w:rsidDel="00D46220" w:rsidRDefault="00E21716" w:rsidP="00F64FD9">
      <w:pPr>
        <w:pStyle w:val="TextSub3"/>
        <w:rPr>
          <w:del w:id="1541" w:author="Luke Slemon" w:date="2020-04-20T13:30:00Z"/>
        </w:rPr>
      </w:pPr>
      <w:del w:id="1542" w:author="Luke Slemon" w:date="2020-04-20T13:30:00Z">
        <w:r w:rsidDel="00D46220">
          <w:delText>A</w:delText>
        </w:r>
        <w:r w:rsidR="00A84B89" w:rsidDel="00D46220">
          <w:delText>s a classifier</w:delText>
        </w:r>
        <w:r w:rsidR="00D24304" w:rsidDel="00D46220">
          <w:delText>, LDA</w:delText>
        </w:r>
        <w:r w:rsidR="00A84B89" w:rsidDel="00D46220">
          <w:delText xml:space="preserve"> works to minimise the total error of classification, which is the probability that the classifier will misclassify an input</w:delText>
        </w:r>
        <w:r w:rsidR="00A84B89" w:rsidDel="00D46220">
          <w:fldChar w:fldCharType="begin" w:fldLock="1"/>
        </w:r>
        <w:r w:rsidR="009C6308" w:rsidDel="00D46220">
          <w:delInstrText>ADDIN CSL_CITATION {"citationItems":[{"id":"ITEM-1","itemData":{"URL":"https://people.revoledu.com/kardi/tutorial/LDA/LDA.html#LDAformula","accessed":{"date-parts":[["2019","11","12"]]},"id":"ITEM-1","issued":{"date-parts":[["0"]]},"title":"Linear Discriminant Analysis (LDA) Tutorial","type":"webpage"},"uris":["http://www.mendeley.com/documents/?uuid=d7490300-e47f-35cf-976a-f4524a64a019"]}],"mendeley":{"formattedCitation":"[21]","plainTextFormattedCitation":"[21]","previouslyFormattedCitation":"[21]"},"properties":{"noteIndex":0},"schema":"https://github.com/citation-style-language/schema/raw/master/csl-citation.json"}</w:delInstrText>
        </w:r>
        <w:r w:rsidR="00A84B89" w:rsidDel="00D46220">
          <w:fldChar w:fldCharType="separate"/>
        </w:r>
        <w:r w:rsidR="00662007" w:rsidRPr="00662007" w:rsidDel="00D46220">
          <w:rPr>
            <w:noProof/>
          </w:rPr>
          <w:delText>[21]</w:delText>
        </w:r>
        <w:r w:rsidR="00A84B89" w:rsidDel="00D46220">
          <w:fldChar w:fldCharType="end"/>
        </w:r>
        <w:r w:rsidR="00A84B89" w:rsidDel="00D46220">
          <w:delText xml:space="preserve">. The classification rule for LDA classification is to assign the input to the class with the highest conditional probability. The Conditional Probability of an input belonging to a class i, given the input </w:delText>
        </w:r>
        <w:r w:rsidR="00D24304" w:rsidDel="00D46220">
          <w:delText xml:space="preserve">x, </w:delText>
        </w:r>
        <w:r w:rsidR="00A84B89" w:rsidDel="00D46220">
          <w:delText>cannot be determined itself</w:delText>
        </w:r>
        <w:r w:rsidR="00D24304" w:rsidDel="00D46220">
          <w:delText xml:space="preserve"> </w:delText>
        </w:r>
        <w:r w:rsidR="004452DB" w:rsidDel="00D46220">
          <w:delText>with ease</w:delText>
        </w:r>
        <w:r w:rsidR="004452DB" w:rsidDel="00D46220">
          <w:fldChar w:fldCharType="begin" w:fldLock="1"/>
        </w:r>
        <w:r w:rsidR="009C6308" w:rsidDel="00D46220">
          <w:delInstrText>ADDIN CSL_CITATION {"citationItems":[{"id":"ITEM-1","itemData":{"URL":"https://people.revoledu.com/kardi/tutorial/LDA/LDA Formula.htm","accessed":{"date-parts":[["2019","11","12"]]},"id":"ITEM-1","issued":{"date-parts":[["0"]]},"title":"Linear Discriminant Analysis (LDA) Formula Tutorial","type":"webpage"},"uris":["http://www.mendeley.com/documents/?uuid=091f75e6-21f6-3c2e-a5f4-350e9a8f5b91"]}],"mendeley":{"formattedCitation":"[22]","plainTextFormattedCitation":"[22]","previouslyFormattedCitation":"[22]"},"properties":{"noteIndex":0},"schema":"https://github.com/citation-style-language/schema/raw/master/csl-citation.json"}</w:delInstrText>
        </w:r>
        <w:r w:rsidR="004452DB" w:rsidDel="00D46220">
          <w:fldChar w:fldCharType="separate"/>
        </w:r>
        <w:r w:rsidR="00662007" w:rsidRPr="00662007" w:rsidDel="00D46220">
          <w:rPr>
            <w:noProof/>
          </w:rPr>
          <w:delText>[22]</w:delText>
        </w:r>
        <w:r w:rsidR="004452DB" w:rsidDel="00D46220">
          <w:fldChar w:fldCharType="end"/>
        </w:r>
        <w:r w:rsidR="00A84B89" w:rsidDel="00D46220">
          <w:delText>, so instead it must be estimated as:</w:delText>
        </w:r>
      </w:del>
    </w:p>
    <w:p w14:paraId="7FB36293" w14:textId="3E82DDA5" w:rsidR="00A84B89" w:rsidRPr="00D24304" w:rsidDel="00D46220" w:rsidRDefault="00A84B89" w:rsidP="00A84B89">
      <w:pPr>
        <w:pStyle w:val="TextSub3"/>
        <w:rPr>
          <w:del w:id="1543" w:author="Luke Slemon" w:date="2020-04-20T13:30:00Z"/>
          <w:rFonts w:eastAsiaTheme="minorEastAsia"/>
        </w:rPr>
      </w:pPr>
      <m:oMathPara>
        <m:oMathParaPr>
          <m:jc m:val="left"/>
        </m:oMathParaPr>
        <m:oMath>
          <m:r>
            <w:del w:id="1544" w:author="Luke Slemon" w:date="2020-04-20T13:30:00Z">
              <m:rPr>
                <m:sty m:val="bi"/>
              </m:rPr>
              <w:rPr>
                <w:rFonts w:ascii="Cambria Math" w:hAnsi="Cambria Math"/>
              </w:rPr>
              <m:t>P</m:t>
            </w:del>
          </m:r>
          <m:d>
            <m:dPr>
              <m:ctrlPr>
                <w:del w:id="1545" w:author="Luke Slemon" w:date="2020-04-20T13:30:00Z">
                  <w:rPr>
                    <w:rFonts w:ascii="Cambria Math" w:hAnsi="Cambria Math"/>
                    <w:b/>
                    <w:bCs/>
                    <w:i/>
                  </w:rPr>
                </w:del>
              </m:ctrlPr>
            </m:dPr>
            <m:e>
              <m:r>
                <w:del w:id="1546" w:author="Luke Slemon" w:date="2020-04-20T13:30:00Z">
                  <m:rPr>
                    <m:sty m:val="bi"/>
                  </m:rPr>
                  <w:rPr>
                    <w:rFonts w:ascii="Cambria Math" w:hAnsi="Cambria Math"/>
                  </w:rPr>
                  <m:t>Class=i</m:t>
                </w:del>
              </m:r>
            </m:e>
            <m:e>
              <m:r>
                <w:del w:id="1547" w:author="Luke Slemon" w:date="2020-04-20T13:30:00Z">
                  <m:rPr>
                    <m:sty m:val="bi"/>
                  </m:rPr>
                  <w:rPr>
                    <w:rFonts w:ascii="Cambria Math" w:hAnsi="Cambria Math"/>
                  </w:rPr>
                  <m:t>x</m:t>
                </w:del>
              </m:r>
            </m:e>
          </m:d>
          <m:r>
            <w:del w:id="1548" w:author="Luke Slemon" w:date="2020-04-20T13:30:00Z">
              <m:rPr>
                <m:sty m:val="bi"/>
              </m:rPr>
              <w:rPr>
                <w:rFonts w:ascii="Cambria Math" w:hAnsi="Cambria Math"/>
              </w:rPr>
              <m:t>=</m:t>
            </w:del>
          </m:r>
          <m:f>
            <m:fPr>
              <m:ctrlPr>
                <w:del w:id="1549" w:author="Luke Slemon" w:date="2020-04-20T13:30:00Z">
                  <w:rPr>
                    <w:rFonts w:ascii="Cambria Math" w:hAnsi="Cambria Math"/>
                    <w:b/>
                    <w:bCs/>
                    <w:i/>
                  </w:rPr>
                </w:del>
              </m:ctrlPr>
            </m:fPr>
            <m:num>
              <m:r>
                <w:del w:id="1550" w:author="Luke Slemon" w:date="2020-04-20T13:30:00Z">
                  <m:rPr>
                    <m:sty m:val="bi"/>
                  </m:rPr>
                  <w:rPr>
                    <w:rFonts w:ascii="Cambria Math" w:hAnsi="Cambria Math"/>
                  </w:rPr>
                  <m:t>P</m:t>
                </w:del>
              </m:r>
              <m:d>
                <m:dPr>
                  <m:ctrlPr>
                    <w:del w:id="1551" w:author="Luke Slemon" w:date="2020-04-20T13:30:00Z">
                      <w:rPr>
                        <w:rFonts w:ascii="Cambria Math" w:hAnsi="Cambria Math"/>
                        <w:b/>
                        <w:bCs/>
                        <w:i/>
                      </w:rPr>
                    </w:del>
                  </m:ctrlPr>
                </m:dPr>
                <m:e>
                  <m:r>
                    <w:del w:id="1552" w:author="Luke Slemon" w:date="2020-04-20T13:30:00Z">
                      <m:rPr>
                        <m:sty m:val="bi"/>
                      </m:rPr>
                      <w:rPr>
                        <w:rFonts w:ascii="Cambria Math" w:hAnsi="Cambria Math"/>
                      </w:rPr>
                      <m:t>x</m:t>
                    </w:del>
                  </m:r>
                </m:e>
                <m:e>
                  <m:r>
                    <w:del w:id="1553" w:author="Luke Slemon" w:date="2020-04-20T13:30:00Z">
                      <m:rPr>
                        <m:sty m:val="bi"/>
                      </m:rPr>
                      <w:rPr>
                        <w:rFonts w:ascii="Cambria Math" w:hAnsi="Cambria Math"/>
                      </w:rPr>
                      <m:t>Class=i</m:t>
                    </w:del>
                  </m:r>
                </m:e>
              </m:d>
              <m:r>
                <w:del w:id="1554" w:author="Luke Slemon" w:date="2020-04-20T13:30:00Z">
                  <m:rPr>
                    <m:sty m:val="bi"/>
                  </m:rPr>
                  <w:rPr>
                    <w:rFonts w:ascii="Cambria Math" w:hAnsi="Cambria Math"/>
                  </w:rPr>
                  <m:t>P</m:t>
                </w:del>
              </m:r>
              <m:d>
                <m:dPr>
                  <m:ctrlPr>
                    <w:del w:id="1555" w:author="Luke Slemon" w:date="2020-04-20T13:30:00Z">
                      <w:rPr>
                        <w:rFonts w:ascii="Cambria Math" w:hAnsi="Cambria Math"/>
                        <w:b/>
                        <w:bCs/>
                        <w:i/>
                      </w:rPr>
                    </w:del>
                  </m:ctrlPr>
                </m:dPr>
                <m:e>
                  <m:r>
                    <w:del w:id="1556" w:author="Luke Slemon" w:date="2020-04-20T13:30:00Z">
                      <m:rPr>
                        <m:sty m:val="bi"/>
                      </m:rPr>
                      <w:rPr>
                        <w:rFonts w:ascii="Cambria Math" w:hAnsi="Cambria Math"/>
                      </w:rPr>
                      <m:t>i</m:t>
                    </w:del>
                  </m:r>
                </m:e>
              </m:d>
            </m:num>
            <m:den>
              <m:r>
                <w:del w:id="1557" w:author="Luke Slemon" w:date="2020-04-20T13:30:00Z">
                  <m:rPr>
                    <m:sty m:val="bi"/>
                  </m:rPr>
                  <w:rPr>
                    <w:rFonts w:ascii="Cambria Math" w:hAnsi="Cambria Math"/>
                  </w:rPr>
                  <m:t>P(X)</m:t>
                </w:del>
              </m:r>
            </m:den>
          </m:f>
          <m:r>
            <w:del w:id="1558" w:author="Luke Slemon" w:date="2020-04-20T13:30:00Z">
              <m:rPr>
                <m:sty m:val="bi"/>
              </m:rPr>
              <w:rPr>
                <w:rFonts w:ascii="Cambria Math" w:hAnsi="Cambria Math"/>
              </w:rPr>
              <m:t xml:space="preserve">  </m:t>
            </w:del>
          </m:r>
          <m:r>
            <w:del w:id="1559" w:author="Luke Slemon" w:date="2020-04-20T13:30:00Z">
              <w:rPr>
                <w:rFonts w:ascii="Cambria Math" w:hAnsi="Cambria Math"/>
              </w:rPr>
              <m:t xml:space="preserve"> [eqn 6.d.iii.1]</m:t>
            </w:del>
          </m:r>
        </m:oMath>
      </m:oMathPara>
    </w:p>
    <w:p w14:paraId="1FD99984" w14:textId="696DD121" w:rsidR="00A84B89" w:rsidDel="00D46220" w:rsidRDefault="00A84B89" w:rsidP="00A84B89">
      <w:pPr>
        <w:pStyle w:val="TextSub3"/>
        <w:rPr>
          <w:del w:id="1560" w:author="Luke Slemon" w:date="2020-04-20T13:30:00Z"/>
        </w:rPr>
      </w:pPr>
      <w:del w:id="1561" w:author="Luke Slemon" w:date="2020-04-20T13:30:00Z">
        <w:r w:rsidDel="00D46220">
          <w:delText xml:space="preserve">The class conditional probability </w:delText>
        </w:r>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x</m:t>
              </m:r>
            </m:e>
            <m:e>
              <m:r>
                <m:rPr>
                  <m:sty m:val="bi"/>
                </m:rPr>
                <w:rPr>
                  <w:rFonts w:ascii="Cambria Math" w:hAnsi="Cambria Math"/>
                </w:rPr>
                <m:t>Class=i</m:t>
              </m:r>
            </m:e>
          </m:d>
        </m:oMath>
        <w:r w:rsidDel="00D46220">
          <w:delText xml:space="preserve"> of an input belonging to a class can be determined mathematically as the output of a Multivariate Gaussian PDF:</w:delText>
        </w:r>
      </w:del>
    </w:p>
    <w:p w14:paraId="79E31705" w14:textId="2420076F" w:rsidR="00A84B89" w:rsidRPr="00D24304" w:rsidDel="00D46220" w:rsidRDefault="00A84B89" w:rsidP="00A84B89">
      <w:pPr>
        <w:pStyle w:val="TextSub3"/>
        <w:rPr>
          <w:del w:id="1562" w:author="Luke Slemon" w:date="2020-04-20T13:30:00Z"/>
          <w:rFonts w:eastAsiaTheme="minorEastAsia"/>
        </w:rPr>
      </w:pPr>
      <m:oMathPara>
        <m:oMathParaPr>
          <m:jc m:val="left"/>
        </m:oMathParaPr>
        <m:oMath>
          <m:r>
            <w:del w:id="1563" w:author="Luke Slemon" w:date="2020-04-20T13:30:00Z">
              <m:rPr>
                <m:sty m:val="bi"/>
              </m:rPr>
              <w:rPr>
                <w:rFonts w:ascii="Cambria Math" w:hAnsi="Cambria Math"/>
              </w:rPr>
              <m:t>P</m:t>
            </w:del>
          </m:r>
          <m:d>
            <m:dPr>
              <m:ctrlPr>
                <w:del w:id="1564" w:author="Luke Slemon" w:date="2020-04-20T13:30:00Z">
                  <w:rPr>
                    <w:rFonts w:ascii="Cambria Math" w:hAnsi="Cambria Math"/>
                    <w:b/>
                    <w:bCs/>
                  </w:rPr>
                </w:del>
              </m:ctrlPr>
            </m:dPr>
            <m:e>
              <m:r>
                <w:del w:id="1565" w:author="Luke Slemon" w:date="2020-04-20T13:30:00Z">
                  <m:rPr>
                    <m:sty m:val="bi"/>
                  </m:rPr>
                  <w:rPr>
                    <w:rFonts w:ascii="Cambria Math" w:hAnsi="Cambria Math"/>
                  </w:rPr>
                  <m:t>x</m:t>
                </w:del>
              </m:r>
            </m:e>
            <m:e>
              <m:r>
                <w:del w:id="1566" w:author="Luke Slemon" w:date="2020-04-20T13:30:00Z">
                  <m:rPr>
                    <m:sty m:val="bi"/>
                  </m:rPr>
                  <w:rPr>
                    <w:rFonts w:ascii="Cambria Math" w:hAnsi="Cambria Math"/>
                  </w:rPr>
                  <m:t>Class</m:t>
                </w:del>
              </m:r>
              <m:r>
                <w:del w:id="1567" w:author="Luke Slemon" w:date="2020-04-20T13:30:00Z">
                  <m:rPr>
                    <m:sty m:val="b"/>
                  </m:rPr>
                  <w:rPr>
                    <w:rFonts w:ascii="Cambria Math" w:hAnsi="Cambria Math"/>
                  </w:rPr>
                  <m:t>=</m:t>
                </w:del>
              </m:r>
              <m:r>
                <w:del w:id="1568" w:author="Luke Slemon" w:date="2020-04-20T13:30:00Z">
                  <m:rPr>
                    <m:sty m:val="bi"/>
                  </m:rPr>
                  <w:rPr>
                    <w:rFonts w:ascii="Cambria Math" w:hAnsi="Cambria Math"/>
                  </w:rPr>
                  <m:t>i</m:t>
                </w:del>
              </m:r>
            </m:e>
          </m:d>
          <m:r>
            <w:del w:id="1569" w:author="Luke Slemon" w:date="2020-04-20T13:30:00Z">
              <m:rPr>
                <m:sty m:val="b"/>
              </m:rPr>
              <w:rPr>
                <w:rFonts w:ascii="Cambria Math" w:hAnsi="Cambria Math"/>
              </w:rPr>
              <m:t>=</m:t>
            </w:del>
          </m:r>
          <m:f>
            <m:fPr>
              <m:ctrlPr>
                <w:del w:id="1570" w:author="Luke Slemon" w:date="2020-04-20T13:30:00Z">
                  <w:rPr>
                    <w:rFonts w:ascii="Cambria Math" w:hAnsi="Cambria Math"/>
                    <w:b/>
                    <w:bCs/>
                  </w:rPr>
                </w:del>
              </m:ctrlPr>
            </m:fPr>
            <m:num>
              <m:func>
                <m:funcPr>
                  <m:ctrlPr>
                    <w:del w:id="1571" w:author="Luke Slemon" w:date="2020-04-20T13:30:00Z">
                      <w:rPr>
                        <w:rFonts w:ascii="Cambria Math" w:hAnsi="Cambria Math"/>
                        <w:b/>
                        <w:bCs/>
                      </w:rPr>
                    </w:del>
                  </m:ctrlPr>
                </m:funcPr>
                <m:fName>
                  <m:r>
                    <w:del w:id="1572" w:author="Luke Slemon" w:date="2020-04-20T13:30:00Z">
                      <m:rPr>
                        <m:sty m:val="b"/>
                      </m:rPr>
                      <w:rPr>
                        <w:rFonts w:ascii="Cambria Math" w:hAnsi="Cambria Math"/>
                      </w:rPr>
                      <m:t>exp</m:t>
                    </w:del>
                  </m:r>
                </m:fName>
                <m:e>
                  <m:d>
                    <m:dPr>
                      <m:ctrlPr>
                        <w:del w:id="1573" w:author="Luke Slemon" w:date="2020-04-20T13:30:00Z">
                          <w:rPr>
                            <w:rFonts w:ascii="Cambria Math" w:hAnsi="Cambria Math"/>
                            <w:b/>
                            <w:bCs/>
                          </w:rPr>
                        </w:del>
                      </m:ctrlPr>
                    </m:dPr>
                    <m:e>
                      <m:r>
                        <w:del w:id="1574" w:author="Luke Slemon" w:date="2020-04-20T13:30:00Z">
                          <m:rPr>
                            <m:sty m:val="b"/>
                          </m:rPr>
                          <w:rPr>
                            <w:rFonts w:ascii="Cambria Math" w:hAnsi="Cambria Math"/>
                          </w:rPr>
                          <m:t>-</m:t>
                        </w:del>
                      </m:r>
                      <m:f>
                        <m:fPr>
                          <m:ctrlPr>
                            <w:del w:id="1575" w:author="Luke Slemon" w:date="2020-04-20T13:30:00Z">
                              <w:rPr>
                                <w:rFonts w:ascii="Cambria Math" w:hAnsi="Cambria Math"/>
                                <w:b/>
                                <w:bCs/>
                              </w:rPr>
                            </w:del>
                          </m:ctrlPr>
                        </m:fPr>
                        <m:num>
                          <m:r>
                            <w:del w:id="1576" w:author="Luke Slemon" w:date="2020-04-20T13:30:00Z">
                              <m:rPr>
                                <m:sty m:val="b"/>
                              </m:rPr>
                              <w:rPr>
                                <w:rFonts w:ascii="Cambria Math" w:hAnsi="Cambria Math"/>
                              </w:rPr>
                              <m:t>1</m:t>
                            </w:del>
                          </m:r>
                        </m:num>
                        <m:den>
                          <m:r>
                            <w:del w:id="1577" w:author="Luke Slemon" w:date="2020-04-20T13:30:00Z">
                              <m:rPr>
                                <m:sty m:val="b"/>
                              </m:rPr>
                              <w:rPr>
                                <w:rFonts w:ascii="Cambria Math" w:hAnsi="Cambria Math"/>
                              </w:rPr>
                              <m:t>2</m:t>
                            </w:del>
                          </m:r>
                        </m:den>
                      </m:f>
                      <m:sSup>
                        <m:sSupPr>
                          <m:ctrlPr>
                            <w:del w:id="1578" w:author="Luke Slemon" w:date="2020-04-20T13:30:00Z">
                              <w:rPr>
                                <w:rFonts w:ascii="Cambria Math" w:hAnsi="Cambria Math"/>
                                <w:b/>
                                <w:bCs/>
                              </w:rPr>
                            </w:del>
                          </m:ctrlPr>
                        </m:sSupPr>
                        <m:e>
                          <m:d>
                            <m:dPr>
                              <m:ctrlPr>
                                <w:del w:id="1579" w:author="Luke Slemon" w:date="2020-04-20T13:30:00Z">
                                  <w:rPr>
                                    <w:rFonts w:ascii="Cambria Math" w:hAnsi="Cambria Math"/>
                                    <w:b/>
                                    <w:bCs/>
                                  </w:rPr>
                                </w:del>
                              </m:ctrlPr>
                            </m:dPr>
                            <m:e>
                              <m:r>
                                <w:del w:id="1580" w:author="Luke Slemon" w:date="2020-04-20T13:30:00Z">
                                  <m:rPr>
                                    <m:sty m:val="bi"/>
                                  </m:rPr>
                                  <w:rPr>
                                    <w:rFonts w:ascii="Cambria Math" w:hAnsi="Cambria Math"/>
                                  </w:rPr>
                                  <m:t>x</m:t>
                                </w:del>
                              </m:r>
                              <m:r>
                                <w:del w:id="1581" w:author="Luke Slemon" w:date="2020-04-20T13:30:00Z">
                                  <m:rPr>
                                    <m:sty m:val="b"/>
                                  </m:rPr>
                                  <w:rPr>
                                    <w:rFonts w:ascii="Cambria Math" w:hAnsi="Cambria Math"/>
                                  </w:rPr>
                                  <m:t>-</m:t>
                                </w:del>
                              </m:r>
                              <m:sSub>
                                <m:sSubPr>
                                  <m:ctrlPr>
                                    <w:del w:id="1582" w:author="Luke Slemon" w:date="2020-04-20T13:30:00Z">
                                      <w:rPr>
                                        <w:rFonts w:ascii="Cambria Math" w:hAnsi="Cambria Math"/>
                                        <w:b/>
                                        <w:bCs/>
                                      </w:rPr>
                                    </w:del>
                                  </m:ctrlPr>
                                </m:sSubPr>
                                <m:e>
                                  <m:r>
                                    <w:del w:id="1583" w:author="Luke Slemon" w:date="2020-04-20T13:30:00Z">
                                      <m:rPr>
                                        <m:sty m:val="bi"/>
                                      </m:rPr>
                                      <w:rPr>
                                        <w:rFonts w:ascii="Cambria Math" w:hAnsi="Cambria Math"/>
                                      </w:rPr>
                                      <m:t>μ</m:t>
                                    </w:del>
                                  </m:r>
                                </m:e>
                                <m:sub>
                                  <m:r>
                                    <w:del w:id="1584" w:author="Luke Slemon" w:date="2020-04-20T13:30:00Z">
                                      <m:rPr>
                                        <m:sty m:val="bi"/>
                                      </m:rPr>
                                      <w:rPr>
                                        <w:rFonts w:ascii="Cambria Math" w:hAnsi="Cambria Math"/>
                                      </w:rPr>
                                      <m:t>i</m:t>
                                    </w:del>
                                  </m:r>
                                </m:sub>
                              </m:sSub>
                            </m:e>
                          </m:d>
                        </m:e>
                        <m:sup>
                          <m:r>
                            <w:del w:id="1585" w:author="Luke Slemon" w:date="2020-04-20T13:30:00Z">
                              <m:rPr>
                                <m:sty m:val="bi"/>
                              </m:rPr>
                              <w:rPr>
                                <w:rFonts w:ascii="Cambria Math" w:hAnsi="Cambria Math"/>
                              </w:rPr>
                              <m:t>T</m:t>
                            </w:del>
                          </m:r>
                        </m:sup>
                      </m:sSup>
                      <m:sSup>
                        <m:sSupPr>
                          <m:ctrlPr>
                            <w:del w:id="1586" w:author="Luke Slemon" w:date="2020-04-20T13:30:00Z">
                              <w:rPr>
                                <w:rFonts w:ascii="Cambria Math" w:hAnsi="Cambria Math"/>
                                <w:b/>
                                <w:bCs/>
                              </w:rPr>
                            </w:del>
                          </m:ctrlPr>
                        </m:sSupPr>
                        <m:e>
                          <m:sSub>
                            <m:sSubPr>
                              <m:ctrlPr>
                                <w:del w:id="1587" w:author="Luke Slemon" w:date="2020-04-20T13:30:00Z">
                                  <w:rPr>
                                    <w:rFonts w:ascii="Cambria Math" w:eastAsiaTheme="minorEastAsia" w:hAnsi="Cambria Math"/>
                                    <w:b/>
                                    <w:bCs/>
                                    <w:i/>
                                  </w:rPr>
                                </w:del>
                              </m:ctrlPr>
                            </m:sSubPr>
                            <m:e>
                              <m:r>
                                <w:del w:id="1588" w:author="Luke Slemon" w:date="2020-04-20T13:30:00Z">
                                  <m:rPr>
                                    <m:sty m:val="b"/>
                                  </m:rPr>
                                  <w:rPr>
                                    <w:rFonts w:ascii="Cambria Math" w:eastAsiaTheme="minorEastAsia" w:hAnsi="Cambria Math"/>
                                  </w:rPr>
                                  <m:t>Σ</m:t>
                                </w:del>
                              </m:r>
                            </m:e>
                            <m:sub>
                              <m:r>
                                <w:del w:id="1589" w:author="Luke Slemon" w:date="2020-04-20T13:30:00Z">
                                  <m:rPr>
                                    <m:sty m:val="bi"/>
                                  </m:rPr>
                                  <w:rPr>
                                    <w:rFonts w:ascii="Cambria Math" w:eastAsiaTheme="minorEastAsia" w:hAnsi="Cambria Math"/>
                                  </w:rPr>
                                  <m:t>i</m:t>
                                </w:del>
                              </m:r>
                            </m:sub>
                          </m:sSub>
                        </m:e>
                        <m:sup>
                          <m:r>
                            <w:del w:id="1590" w:author="Luke Slemon" w:date="2020-04-20T13:30:00Z">
                              <m:rPr>
                                <m:sty m:val="b"/>
                              </m:rPr>
                              <w:rPr>
                                <w:rFonts w:ascii="Cambria Math" w:hAnsi="Cambria Math"/>
                              </w:rPr>
                              <m:t>-1</m:t>
                            </w:del>
                          </m:r>
                        </m:sup>
                      </m:sSup>
                      <m:d>
                        <m:dPr>
                          <m:ctrlPr>
                            <w:del w:id="1591" w:author="Luke Slemon" w:date="2020-04-20T13:30:00Z">
                              <w:rPr>
                                <w:rFonts w:ascii="Cambria Math" w:hAnsi="Cambria Math"/>
                                <w:b/>
                                <w:bCs/>
                              </w:rPr>
                            </w:del>
                          </m:ctrlPr>
                        </m:dPr>
                        <m:e>
                          <m:r>
                            <w:del w:id="1592" w:author="Luke Slemon" w:date="2020-04-20T13:30:00Z">
                              <m:rPr>
                                <m:sty m:val="bi"/>
                              </m:rPr>
                              <w:rPr>
                                <w:rFonts w:ascii="Cambria Math" w:hAnsi="Cambria Math"/>
                              </w:rPr>
                              <m:t>x</m:t>
                            </w:del>
                          </m:r>
                          <m:r>
                            <w:del w:id="1593" w:author="Luke Slemon" w:date="2020-04-20T13:30:00Z">
                              <m:rPr>
                                <m:sty m:val="b"/>
                              </m:rPr>
                              <w:rPr>
                                <w:rFonts w:ascii="Cambria Math" w:hAnsi="Cambria Math"/>
                              </w:rPr>
                              <m:t>-</m:t>
                            </w:del>
                          </m:r>
                          <m:sSub>
                            <m:sSubPr>
                              <m:ctrlPr>
                                <w:del w:id="1594" w:author="Luke Slemon" w:date="2020-04-20T13:30:00Z">
                                  <w:rPr>
                                    <w:rFonts w:ascii="Cambria Math" w:hAnsi="Cambria Math"/>
                                    <w:b/>
                                    <w:bCs/>
                                  </w:rPr>
                                </w:del>
                              </m:ctrlPr>
                            </m:sSubPr>
                            <m:e>
                              <m:r>
                                <w:del w:id="1595" w:author="Luke Slemon" w:date="2020-04-20T13:30:00Z">
                                  <m:rPr>
                                    <m:sty m:val="bi"/>
                                  </m:rPr>
                                  <w:rPr>
                                    <w:rFonts w:ascii="Cambria Math" w:hAnsi="Cambria Math"/>
                                  </w:rPr>
                                  <m:t>μ</m:t>
                                </w:del>
                              </m:r>
                            </m:e>
                            <m:sub>
                              <m:r>
                                <w:del w:id="1596" w:author="Luke Slemon" w:date="2020-04-20T13:30:00Z">
                                  <m:rPr>
                                    <m:sty m:val="bi"/>
                                  </m:rPr>
                                  <w:rPr>
                                    <w:rFonts w:ascii="Cambria Math" w:hAnsi="Cambria Math"/>
                                  </w:rPr>
                                  <m:t>i</m:t>
                                </w:del>
                              </m:r>
                            </m:sub>
                          </m:sSub>
                        </m:e>
                      </m:d>
                    </m:e>
                  </m:d>
                </m:e>
              </m:func>
              <m:ctrlPr>
                <w:del w:id="1597" w:author="Luke Slemon" w:date="2020-04-20T13:30:00Z">
                  <w:rPr>
                    <w:rFonts w:ascii="Cambria Math" w:eastAsiaTheme="minorEastAsia" w:hAnsi="Cambria Math"/>
                    <w:b/>
                    <w:bCs/>
                  </w:rPr>
                </w:del>
              </m:ctrlPr>
            </m:num>
            <m:den>
              <m:rad>
                <m:radPr>
                  <m:degHide m:val="1"/>
                  <m:ctrlPr>
                    <w:del w:id="1598" w:author="Luke Slemon" w:date="2020-04-20T13:30:00Z">
                      <w:rPr>
                        <w:rFonts w:ascii="Cambria Math" w:eastAsiaTheme="minorEastAsia" w:hAnsi="Cambria Math"/>
                        <w:b/>
                        <w:bCs/>
                      </w:rPr>
                    </w:del>
                  </m:ctrlPr>
                </m:radPr>
                <m:deg/>
                <m:e>
                  <m:r>
                    <w:del w:id="1599" w:author="Luke Slemon" w:date="2020-04-20T13:30:00Z">
                      <m:rPr>
                        <m:sty m:val="b"/>
                      </m:rPr>
                      <w:rPr>
                        <w:rFonts w:ascii="Cambria Math" w:eastAsiaTheme="minorEastAsia" w:hAnsi="Cambria Math"/>
                      </w:rPr>
                      <m:t>2</m:t>
                    </w:del>
                  </m:r>
                  <m:sSup>
                    <m:sSupPr>
                      <m:ctrlPr>
                        <w:del w:id="1600" w:author="Luke Slemon" w:date="2020-04-20T13:30:00Z">
                          <w:rPr>
                            <w:rFonts w:ascii="Cambria Math" w:eastAsiaTheme="minorEastAsia" w:hAnsi="Cambria Math"/>
                            <w:b/>
                            <w:bCs/>
                          </w:rPr>
                        </w:del>
                      </m:ctrlPr>
                    </m:sSupPr>
                    <m:e>
                      <m:r>
                        <w:del w:id="1601" w:author="Luke Slemon" w:date="2020-04-20T13:30:00Z">
                          <m:rPr>
                            <m:sty m:val="bi"/>
                          </m:rPr>
                          <w:rPr>
                            <w:rFonts w:ascii="Cambria Math" w:eastAsiaTheme="minorEastAsia" w:hAnsi="Cambria Math"/>
                          </w:rPr>
                          <m:t>π</m:t>
                        </w:del>
                      </m:r>
                    </m:e>
                    <m:sup>
                      <m:r>
                        <w:del w:id="1602" w:author="Luke Slemon" w:date="2020-04-20T13:30:00Z">
                          <m:rPr>
                            <m:sty m:val="bi"/>
                          </m:rPr>
                          <w:rPr>
                            <w:rFonts w:ascii="Cambria Math" w:eastAsiaTheme="minorEastAsia" w:hAnsi="Cambria Math"/>
                          </w:rPr>
                          <m:t>k</m:t>
                        </w:del>
                      </m:r>
                    </m:sup>
                  </m:sSup>
                  <m:d>
                    <m:dPr>
                      <m:begChr m:val="|"/>
                      <m:endChr m:val="|"/>
                      <m:ctrlPr>
                        <w:del w:id="1603" w:author="Luke Slemon" w:date="2020-04-20T13:30:00Z">
                          <w:rPr>
                            <w:rFonts w:ascii="Cambria Math" w:eastAsiaTheme="minorEastAsia" w:hAnsi="Cambria Math"/>
                            <w:b/>
                            <w:bCs/>
                            <w:i/>
                          </w:rPr>
                        </w:del>
                      </m:ctrlPr>
                    </m:dPr>
                    <m:e>
                      <m:sSub>
                        <m:sSubPr>
                          <m:ctrlPr>
                            <w:del w:id="1604" w:author="Luke Slemon" w:date="2020-04-20T13:30:00Z">
                              <w:rPr>
                                <w:rFonts w:ascii="Cambria Math" w:eastAsiaTheme="minorEastAsia" w:hAnsi="Cambria Math"/>
                                <w:b/>
                                <w:bCs/>
                                <w:i/>
                              </w:rPr>
                            </w:del>
                          </m:ctrlPr>
                        </m:sSubPr>
                        <m:e>
                          <m:r>
                            <w:del w:id="1605" w:author="Luke Slemon" w:date="2020-04-20T13:30:00Z">
                              <m:rPr>
                                <m:sty m:val="b"/>
                              </m:rPr>
                              <w:rPr>
                                <w:rFonts w:ascii="Cambria Math" w:eastAsiaTheme="minorEastAsia" w:hAnsi="Cambria Math"/>
                              </w:rPr>
                              <m:t>Σ</m:t>
                            </w:del>
                          </m:r>
                        </m:e>
                        <m:sub>
                          <m:r>
                            <w:del w:id="1606" w:author="Luke Slemon" w:date="2020-04-20T13:30:00Z">
                              <m:rPr>
                                <m:sty m:val="bi"/>
                              </m:rPr>
                              <w:rPr>
                                <w:rFonts w:ascii="Cambria Math" w:eastAsiaTheme="minorEastAsia" w:hAnsi="Cambria Math"/>
                              </w:rPr>
                              <m:t>i</m:t>
                            </w:del>
                          </m:r>
                        </m:sub>
                      </m:sSub>
                    </m:e>
                  </m:d>
                </m:e>
              </m:rad>
            </m:den>
          </m:f>
          <m:r>
            <w:del w:id="1607" w:author="Luke Slemon" w:date="2020-04-20T13:30:00Z">
              <m:rPr>
                <m:sty m:val="bi"/>
              </m:rPr>
              <w:rPr>
                <w:rFonts w:ascii="Cambria Math" w:eastAsiaTheme="minorEastAsia" w:hAnsi="Cambria Math"/>
              </w:rPr>
              <m:t xml:space="preserve"> </m:t>
            </w:del>
          </m:r>
          <m:r>
            <w:del w:id="1608" w:author="Luke Slemon" w:date="2020-04-20T13:30:00Z">
              <w:rPr>
                <w:rFonts w:ascii="Cambria Math" w:hAnsi="Cambria Math"/>
              </w:rPr>
              <m:t>[eqn 6.d.iii.2]</m:t>
            </w:del>
          </m:r>
        </m:oMath>
      </m:oMathPara>
    </w:p>
    <w:p w14:paraId="17F71241" w14:textId="6C447742" w:rsidR="00A84B89" w:rsidRPr="00F64FD9" w:rsidDel="00D46220" w:rsidRDefault="00A84B89" w:rsidP="00F64FD9">
      <w:pPr>
        <w:pStyle w:val="TextSub3"/>
        <w:rPr>
          <w:del w:id="1609" w:author="Luke Slemon" w:date="2020-04-20T13:30:00Z"/>
        </w:rPr>
      </w:pPr>
      <w:del w:id="1610" w:author="Luke Slemon" w:date="2020-04-20T13:30:00Z">
        <w:r w:rsidRPr="00F64FD9" w:rsidDel="00D46220">
          <w:delText xml:space="preserve">Where k is the number of features within the dataset, ∑i is the covariance </w:delText>
        </w:r>
      </w:del>
      <w:del w:id="1611" w:author="Luke Slemon" w:date="2020-04-20T12:02:00Z">
        <w:r w:rsidRPr="00F64FD9" w:rsidDel="00C967D8">
          <w:delText>matrix  for</w:delText>
        </w:r>
      </w:del>
      <w:del w:id="1612" w:author="Luke Slemon" w:date="2020-04-20T13:30:00Z">
        <w:r w:rsidRPr="00F64FD9" w:rsidDel="00D46220">
          <w:delText xml:space="preserve"> class i and µi  is the mean vector for class i. </w:delText>
        </w:r>
      </w:del>
    </w:p>
    <w:p w14:paraId="7C840FC4" w14:textId="2DFF47B3" w:rsidR="00A84B89" w:rsidRPr="00F64FD9" w:rsidDel="00D46220" w:rsidRDefault="00A84B89" w:rsidP="00F64FD9">
      <w:pPr>
        <w:pStyle w:val="TextSub3"/>
        <w:rPr>
          <w:del w:id="1613" w:author="Luke Slemon" w:date="2020-04-20T13:30:00Z"/>
        </w:rPr>
      </w:pPr>
      <w:del w:id="1614" w:author="Luke Slemon" w:date="2020-04-20T13:30:00Z">
        <w:r w:rsidRPr="00F64FD9" w:rsidDel="00D46220">
          <w:delText xml:space="preserve">The probability or proportion of the class within the dataset is the prior probability </w:delText>
        </w:r>
        <m:oMath>
          <m:r>
            <w:rPr>
              <w:rFonts w:ascii="Cambria Math" w:hAnsi="Cambria Math"/>
            </w:rPr>
            <m:t>P</m:t>
          </m:r>
          <m:d>
            <m:dPr>
              <m:ctrlPr>
                <w:rPr>
                  <w:rFonts w:ascii="Cambria Math" w:hAnsi="Cambria Math"/>
                </w:rPr>
              </m:ctrlPr>
            </m:dPr>
            <m:e>
              <m:r>
                <w:rPr>
                  <w:rFonts w:ascii="Cambria Math" w:hAnsi="Cambria Math"/>
                </w:rPr>
                <m:t>i</m:t>
              </m:r>
            </m:e>
          </m:d>
        </m:oMath>
        <w:r w:rsidRPr="00F64FD9" w:rsidDel="00D46220">
          <w:delText xml:space="preserve">, and the marginal likelihood </w:delTex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F64FD9" w:rsidDel="00D46220">
          <w:delText xml:space="preserve"> is the total probability of the input being observed</w:delText>
        </w:r>
        <w:r w:rsidR="00DE17E5" w:rsidRPr="00F64FD9" w:rsidDel="00D46220">
          <w:delText xml:space="preserve"> according to the law of total probability</w:delText>
        </w:r>
        <w:r w:rsidRPr="00F64FD9" w:rsidDel="00D46220">
          <w:delText>.</w:delText>
        </w:r>
      </w:del>
    </w:p>
    <w:p w14:paraId="715DCF55" w14:textId="04CB7946" w:rsidR="00A84B89" w:rsidRPr="00F64FD9" w:rsidDel="00D46220" w:rsidRDefault="00A84B89" w:rsidP="00F64FD9">
      <w:pPr>
        <w:pStyle w:val="TextSub3"/>
        <w:rPr>
          <w:del w:id="1615" w:author="Luke Slemon" w:date="2020-04-20T13:30:00Z"/>
        </w:rPr>
      </w:pPr>
      <m:oMathPara>
        <m:oMathParaPr>
          <m:jc m:val="left"/>
        </m:oMathParaPr>
        <m:oMath>
          <m:r>
            <w:del w:id="1616" w:author="Luke Slemon" w:date="2020-04-20T13:30:00Z">
              <m:rPr>
                <m:sty m:val="bi"/>
              </m:rPr>
              <w:rPr>
                <w:rFonts w:ascii="Cambria Math" w:hAnsi="Cambria Math"/>
              </w:rPr>
              <m:t>P</m:t>
            </w:del>
          </m:r>
          <m:d>
            <m:dPr>
              <m:ctrlPr>
                <w:del w:id="1617" w:author="Luke Slemon" w:date="2020-04-20T13:30:00Z">
                  <w:rPr>
                    <w:rFonts w:ascii="Cambria Math" w:hAnsi="Cambria Math"/>
                  </w:rPr>
                </w:del>
              </m:ctrlPr>
            </m:dPr>
            <m:e>
              <m:r>
                <w:del w:id="1618" w:author="Luke Slemon" w:date="2020-04-20T13:30:00Z">
                  <m:rPr>
                    <m:sty m:val="bi"/>
                  </m:rPr>
                  <w:rPr>
                    <w:rFonts w:ascii="Cambria Math" w:hAnsi="Cambria Math"/>
                  </w:rPr>
                  <m:t>x</m:t>
                </w:del>
              </m:r>
            </m:e>
          </m:d>
          <m:r>
            <w:del w:id="1619" w:author="Luke Slemon" w:date="2020-04-20T13:30:00Z">
              <m:rPr>
                <m:sty m:val="p"/>
              </m:rPr>
              <w:rPr>
                <w:rFonts w:ascii="Cambria Math" w:hAnsi="Cambria Math"/>
              </w:rPr>
              <m:t xml:space="preserve">= </m:t>
            </w:del>
          </m:r>
          <m:nary>
            <m:naryPr>
              <m:chr m:val="∑"/>
              <m:limLoc m:val="undOvr"/>
              <m:ctrlPr>
                <w:del w:id="1620" w:author="Luke Slemon" w:date="2020-04-20T13:30:00Z">
                  <w:rPr>
                    <w:rFonts w:ascii="Cambria Math" w:hAnsi="Cambria Math"/>
                  </w:rPr>
                </w:del>
              </m:ctrlPr>
            </m:naryPr>
            <m:sub>
              <m:r>
                <w:del w:id="1621" w:author="Luke Slemon" w:date="2020-04-20T13:30:00Z">
                  <m:rPr>
                    <m:sty m:val="bi"/>
                  </m:rPr>
                  <w:rPr>
                    <w:rFonts w:ascii="Cambria Math" w:hAnsi="Cambria Math"/>
                  </w:rPr>
                  <m:t>j</m:t>
                </w:del>
              </m:r>
              <m:r>
                <w:del w:id="1622" w:author="Luke Slemon" w:date="2020-04-20T13:30:00Z">
                  <m:rPr>
                    <m:sty m:val="p"/>
                  </m:rPr>
                  <w:rPr>
                    <w:rFonts w:ascii="Cambria Math" w:hAnsi="Cambria Math"/>
                  </w:rPr>
                  <m:t>=</m:t>
                </w:del>
              </m:r>
              <m:r>
                <w:del w:id="1623" w:author="Luke Slemon" w:date="2020-04-20T13:30:00Z">
                  <m:rPr>
                    <m:sty m:val="b"/>
                  </m:rPr>
                  <w:rPr>
                    <w:rFonts w:ascii="Cambria Math" w:hAnsi="Cambria Math"/>
                  </w:rPr>
                  <m:t>0</m:t>
                </w:del>
              </m:r>
            </m:sub>
            <m:sup>
              <m:r>
                <w:del w:id="1624" w:author="Luke Slemon" w:date="2020-04-20T13:30:00Z">
                  <m:rPr>
                    <m:sty m:val="bi"/>
                  </m:rPr>
                  <w:rPr>
                    <w:rFonts w:ascii="Cambria Math" w:hAnsi="Cambria Math"/>
                  </w:rPr>
                  <m:t>n</m:t>
                </w:del>
              </m:r>
            </m:sup>
            <m:e>
              <m:r>
                <w:del w:id="1625" w:author="Luke Slemon" w:date="2020-04-20T13:30:00Z">
                  <m:rPr>
                    <m:sty m:val="bi"/>
                  </m:rPr>
                  <w:rPr>
                    <w:rFonts w:ascii="Cambria Math" w:hAnsi="Cambria Math"/>
                  </w:rPr>
                  <m:t>P</m:t>
                </w:del>
              </m:r>
              <m:d>
                <m:dPr>
                  <m:ctrlPr>
                    <w:del w:id="1626" w:author="Luke Slemon" w:date="2020-04-20T13:30:00Z">
                      <w:rPr>
                        <w:rFonts w:ascii="Cambria Math" w:hAnsi="Cambria Math"/>
                      </w:rPr>
                    </w:del>
                  </m:ctrlPr>
                </m:dPr>
                <m:e>
                  <m:r>
                    <w:del w:id="1627" w:author="Luke Slemon" w:date="2020-04-20T13:30:00Z">
                      <m:rPr>
                        <m:sty m:val="bi"/>
                      </m:rPr>
                      <w:rPr>
                        <w:rFonts w:ascii="Cambria Math" w:hAnsi="Cambria Math"/>
                      </w:rPr>
                      <m:t>x</m:t>
                    </w:del>
                  </m:r>
                </m:e>
                <m:e>
                  <m:r>
                    <w:del w:id="1628" w:author="Luke Slemon" w:date="2020-04-20T13:30:00Z">
                      <m:rPr>
                        <m:sty m:val="bi"/>
                      </m:rPr>
                      <w:rPr>
                        <w:rFonts w:ascii="Cambria Math" w:hAnsi="Cambria Math"/>
                      </w:rPr>
                      <m:t>Class</m:t>
                    </w:del>
                  </m:r>
                  <m:r>
                    <w:del w:id="1629" w:author="Luke Slemon" w:date="2020-04-20T13:30:00Z">
                      <m:rPr>
                        <m:sty m:val="p"/>
                      </m:rPr>
                      <w:rPr>
                        <w:rFonts w:ascii="Cambria Math" w:hAnsi="Cambria Math"/>
                      </w:rPr>
                      <m:t>=</m:t>
                    </w:del>
                  </m:r>
                  <m:r>
                    <w:del w:id="1630" w:author="Luke Slemon" w:date="2020-04-20T13:30:00Z">
                      <m:rPr>
                        <m:sty m:val="bi"/>
                      </m:rPr>
                      <w:rPr>
                        <w:rFonts w:ascii="Cambria Math" w:hAnsi="Cambria Math"/>
                      </w:rPr>
                      <m:t>j</m:t>
                    </w:del>
                  </m:r>
                </m:e>
              </m:d>
              <m:r>
                <w:del w:id="1631" w:author="Luke Slemon" w:date="2020-04-20T13:30:00Z">
                  <m:rPr>
                    <m:sty m:val="bi"/>
                  </m:rPr>
                  <w:rPr>
                    <w:rFonts w:ascii="Cambria Math" w:hAnsi="Cambria Math"/>
                  </w:rPr>
                  <m:t>P</m:t>
                </w:del>
              </m:r>
              <m:d>
                <m:dPr>
                  <m:ctrlPr>
                    <w:del w:id="1632" w:author="Luke Slemon" w:date="2020-04-20T13:30:00Z">
                      <w:rPr>
                        <w:rFonts w:ascii="Cambria Math" w:hAnsi="Cambria Math"/>
                      </w:rPr>
                    </w:del>
                  </m:ctrlPr>
                </m:dPr>
                <m:e>
                  <m:r>
                    <w:del w:id="1633" w:author="Luke Slemon" w:date="2020-04-20T13:30:00Z">
                      <m:rPr>
                        <m:sty m:val="bi"/>
                      </m:rPr>
                      <w:rPr>
                        <w:rFonts w:ascii="Cambria Math" w:hAnsi="Cambria Math"/>
                      </w:rPr>
                      <m:t>j</m:t>
                    </w:del>
                  </m:r>
                </m:e>
              </m:d>
            </m:e>
          </m:nary>
          <m:r>
            <w:del w:id="1634" w:author="Luke Slemon" w:date="2020-04-20T13:30:00Z">
              <m:rPr>
                <m:sty m:val="p"/>
              </m:rPr>
              <w:rPr>
                <w:rFonts w:ascii="Cambria Math" w:hAnsi="Cambria Math"/>
              </w:rPr>
              <m:t xml:space="preserve"> [</m:t>
            </w:del>
          </m:r>
          <m:r>
            <w:del w:id="1635" w:author="Luke Slemon" w:date="2020-04-20T13:30:00Z">
              <w:rPr>
                <w:rFonts w:ascii="Cambria Math" w:hAnsi="Cambria Math"/>
              </w:rPr>
              <m:t>eqn</m:t>
            </w:del>
          </m:r>
          <m:r>
            <w:del w:id="1636" w:author="Luke Slemon" w:date="2020-04-20T13:30:00Z">
              <m:rPr>
                <m:sty m:val="p"/>
              </m:rPr>
              <w:rPr>
                <w:rFonts w:ascii="Cambria Math" w:hAnsi="Cambria Math"/>
              </w:rPr>
              <m:t xml:space="preserve"> 6.</m:t>
            </w:del>
          </m:r>
          <m:r>
            <w:del w:id="1637" w:author="Luke Slemon" w:date="2020-04-20T13:30:00Z">
              <w:rPr>
                <w:rFonts w:ascii="Cambria Math" w:hAnsi="Cambria Math"/>
              </w:rPr>
              <m:t>d</m:t>
            </w:del>
          </m:r>
          <m:r>
            <w:del w:id="1638" w:author="Luke Slemon" w:date="2020-04-20T13:30:00Z">
              <m:rPr>
                <m:sty m:val="p"/>
              </m:rPr>
              <w:rPr>
                <w:rFonts w:ascii="Cambria Math" w:hAnsi="Cambria Math"/>
              </w:rPr>
              <m:t>.</m:t>
            </w:del>
          </m:r>
          <m:r>
            <w:del w:id="1639" w:author="Luke Slemon" w:date="2020-04-20T13:30:00Z">
              <w:rPr>
                <w:rFonts w:ascii="Cambria Math" w:hAnsi="Cambria Math"/>
              </w:rPr>
              <m:t>iii</m:t>
            </w:del>
          </m:r>
          <m:r>
            <w:del w:id="1640" w:author="Luke Slemon" w:date="2020-04-20T13:30:00Z">
              <m:rPr>
                <m:sty m:val="p"/>
              </m:rPr>
              <w:rPr>
                <w:rFonts w:ascii="Cambria Math" w:hAnsi="Cambria Math"/>
              </w:rPr>
              <m:t>.3]</m:t>
            </w:del>
          </m:r>
        </m:oMath>
      </m:oMathPara>
    </w:p>
    <w:p w14:paraId="36E7D6E8" w14:textId="289C1264" w:rsidR="00A84B89" w:rsidRPr="00F64FD9" w:rsidDel="00D46220" w:rsidRDefault="00A84B89" w:rsidP="00F64FD9">
      <w:pPr>
        <w:pStyle w:val="TextSub3"/>
        <w:rPr>
          <w:del w:id="1641" w:author="Luke Slemon" w:date="2020-04-20T13:30:00Z"/>
        </w:rPr>
      </w:pPr>
      <w:del w:id="1642" w:author="Luke Slemon" w:date="2020-04-20T13:30:00Z">
        <w:r w:rsidRPr="00F64FD9" w:rsidDel="00D46220">
          <w:delText>Where n is the total number of classes in the dataset.</w:delText>
        </w:r>
      </w:del>
    </w:p>
    <w:p w14:paraId="772C52D3" w14:textId="5D71152F" w:rsidR="00A84B89" w:rsidDel="00D46220" w:rsidRDefault="00A84B89" w:rsidP="00F64FD9">
      <w:pPr>
        <w:pStyle w:val="TextSub3"/>
        <w:rPr>
          <w:del w:id="1643" w:author="Luke Slemon" w:date="2020-04-20T13:30:00Z"/>
        </w:rPr>
      </w:pPr>
      <w:del w:id="1644" w:author="Luke Slemon" w:date="2020-04-20T13:30:00Z">
        <w:r w:rsidRPr="00F64FD9" w:rsidDel="00D46220">
          <w:delText>This estimation is an example of Bayes Rule, where the conditional probability of an input belonging to a class given the input is the posterior probability. The posterior probability is the estimated probability of how likely an input belongs to a class based</w:delText>
        </w:r>
        <w:r w:rsidDel="00D46220">
          <w:delText xml:space="preserve"> on previous data.</w:delText>
        </w:r>
      </w:del>
    </w:p>
    <w:p w14:paraId="7A7272F7" w14:textId="00FC05EB" w:rsidR="00A84B89" w:rsidRPr="00F64FD9" w:rsidDel="00D46220" w:rsidRDefault="00A84B89" w:rsidP="00F64FD9">
      <w:pPr>
        <w:pStyle w:val="TextSub3"/>
        <w:rPr>
          <w:del w:id="1645" w:author="Luke Slemon" w:date="2020-04-20T13:30:00Z"/>
        </w:rPr>
      </w:pPr>
      <w:del w:id="1646" w:author="Luke Slemon" w:date="2020-04-20T13:30:00Z">
        <w:r w:rsidDel="00D46220">
          <w:delText>When performing classification with LDA, the data is assumed to be Gaussian Distributed, so for example, in a scenario where the data is 1D and there are two classes, each class can be represented as a Normal Distribution or “bell curve”</w:delText>
        </w:r>
        <w:r w:rsidDel="00D46220">
          <w:fldChar w:fldCharType="begin" w:fldLock="1"/>
        </w:r>
        <w:r w:rsidR="009C6308" w:rsidDel="00D46220">
          <w:delInstrText>ADDIN CSL_CITATION {"citationItems":[{"id":"ITEM-1","itemData":{"abstract":"This tutorial explains Linear Discriminant Analysis (LDA) and Quadratic Discriminant Analysis (QDA) as two fundamental classification methods in statistical and probabilistic learning. We start with the optimization of decision boundary on which the posteriors are equal. Then, LDA and QDA are derived for binary and multiple classes. The estimation of parameters in LDA and QDA are also covered. Then, we explain how LDA and QDA are related to metric learning, kernel principal component analysis, Mahalanobis distance, logistic regression, Bayes optimal classifier, Gaussian naive Bayes, and likelihood ratio test. We also prove that LDA and Fisher discriminant analysis are equivalent. We finally clarify some of the theoretical concepts with simulations we provide.","author":[{"dropping-particle":"","family":"Ghojogh","given":"Benyamin","non-dropping-particle":"","parse-names":false,"suffix":""},{"dropping-particle":"","family":"Crowley","given":"Mark","non-dropping-particle":"","parse-names":false,"suffix":""}],"id":"ITEM-1","issue":"4","issued":{"date-parts":[["2019"]]},"page":"1-16","title":"Linear and Quadratic Discriminant Analysis: Tutorial","type":"article-journal"},"uris":["http://www.mendeley.com/documents/?uuid=340a251b-5bc3-4905-b3f4-ea682c9e27a9"]}],"mendeley":{"formattedCitation":"[23]","plainTextFormattedCitation":"[23]","previouslyFormattedCitation":"[23]"},"properties":{"noteIndex":0},"schema":"https://github.com/citation-style-language/schema/raw/master/csl-citation.json"}</w:delInstrText>
        </w:r>
        <w:r w:rsidDel="00D46220">
          <w:fldChar w:fldCharType="separate"/>
        </w:r>
        <w:r w:rsidR="00662007" w:rsidRPr="00662007" w:rsidDel="00D46220">
          <w:rPr>
            <w:noProof/>
          </w:rPr>
          <w:delText>[23]</w:delText>
        </w:r>
        <w:r w:rsidDel="00D46220">
          <w:fldChar w:fldCharType="end"/>
        </w:r>
        <w:r w:rsidDel="00D46220">
          <w:delText>. In order to separate these two classes, a point b that has equal probability of belonging to each class will be required as seen in Figure</w:delText>
        </w:r>
        <w:r w:rsidR="00156422" w:rsidDel="00D46220">
          <w:delText xml:space="preserve"> 7.4</w:delText>
        </w:r>
        <w:r w:rsidDel="00D46220">
          <w:delText xml:space="preserve">. To determine the boundary line in this </w:delText>
        </w:r>
        <w:r w:rsidRPr="00F64FD9" w:rsidDel="00D46220">
          <w:delText>scenario, the Posterior probabilities of each class must be equal.</w:delText>
        </w:r>
      </w:del>
    </w:p>
    <w:p w14:paraId="13B179ED" w14:textId="71BB634C" w:rsidR="00A84B89" w:rsidRPr="00F64FD9" w:rsidDel="00D46220" w:rsidRDefault="00A84B89" w:rsidP="00F64FD9">
      <w:pPr>
        <w:pStyle w:val="TextSub3"/>
        <w:rPr>
          <w:del w:id="1647" w:author="Luke Slemon" w:date="2020-04-20T13:30:00Z"/>
        </w:rPr>
      </w:pPr>
      <m:oMathPara>
        <m:oMathParaPr>
          <m:jc m:val="left"/>
        </m:oMathParaPr>
        <m:oMath>
          <m:r>
            <w:del w:id="1648" w:author="Luke Slemon" w:date="2020-04-20T13:30:00Z">
              <m:rPr>
                <m:sty m:val="bi"/>
              </m:rPr>
              <w:rPr>
                <w:rFonts w:ascii="Cambria Math" w:hAnsi="Cambria Math"/>
              </w:rPr>
              <m:t>P</m:t>
            </w:del>
          </m:r>
          <m:d>
            <m:dPr>
              <m:ctrlPr>
                <w:del w:id="1649" w:author="Luke Slemon" w:date="2020-04-20T13:30:00Z">
                  <w:rPr>
                    <w:rFonts w:ascii="Cambria Math" w:hAnsi="Cambria Math"/>
                  </w:rPr>
                </w:del>
              </m:ctrlPr>
            </m:dPr>
            <m:e>
              <m:r>
                <w:del w:id="1650" w:author="Luke Slemon" w:date="2020-04-20T13:30:00Z">
                  <m:rPr>
                    <m:sty m:val="bi"/>
                  </m:rPr>
                  <w:rPr>
                    <w:rFonts w:ascii="Cambria Math" w:hAnsi="Cambria Math"/>
                  </w:rPr>
                  <m:t>Class</m:t>
                </w:del>
              </m:r>
              <m:r>
                <w:del w:id="1651" w:author="Luke Slemon" w:date="2020-04-20T13:30:00Z">
                  <m:rPr>
                    <m:sty m:val="p"/>
                  </m:rPr>
                  <w:rPr>
                    <w:rFonts w:ascii="Cambria Math" w:hAnsi="Cambria Math"/>
                  </w:rPr>
                  <m:t>=</m:t>
                </w:del>
              </m:r>
              <m:r>
                <w:del w:id="1652" w:author="Luke Slemon" w:date="2020-04-20T13:30:00Z">
                  <m:rPr>
                    <m:sty m:val="bi"/>
                  </m:rPr>
                  <w:rPr>
                    <w:rFonts w:ascii="Cambria Math" w:hAnsi="Cambria Math"/>
                  </w:rPr>
                  <m:t>i</m:t>
                </w:del>
              </m:r>
            </m:e>
            <m:e>
              <m:r>
                <w:del w:id="1653" w:author="Luke Slemon" w:date="2020-04-20T13:30:00Z">
                  <m:rPr>
                    <m:sty m:val="bi"/>
                  </m:rPr>
                  <w:rPr>
                    <w:rFonts w:ascii="Cambria Math" w:hAnsi="Cambria Math"/>
                  </w:rPr>
                  <m:t>x</m:t>
                </w:del>
              </m:r>
            </m:e>
          </m:d>
          <m:r>
            <w:del w:id="1654" w:author="Luke Slemon" w:date="2020-04-20T13:30:00Z">
              <m:rPr>
                <m:sty m:val="p"/>
              </m:rPr>
              <w:rPr>
                <w:rFonts w:ascii="Cambria Math" w:hAnsi="Cambria Math"/>
              </w:rPr>
              <m:t xml:space="preserve">= </m:t>
            </w:del>
          </m:r>
          <m:r>
            <w:del w:id="1655" w:author="Luke Slemon" w:date="2020-04-20T13:30:00Z">
              <m:rPr>
                <m:sty m:val="bi"/>
              </m:rPr>
              <w:rPr>
                <w:rFonts w:ascii="Cambria Math" w:hAnsi="Cambria Math"/>
              </w:rPr>
              <m:t>P</m:t>
            </w:del>
          </m:r>
          <m:d>
            <m:dPr>
              <m:ctrlPr>
                <w:del w:id="1656" w:author="Luke Slemon" w:date="2020-04-20T13:30:00Z">
                  <w:rPr>
                    <w:rFonts w:ascii="Cambria Math" w:hAnsi="Cambria Math"/>
                  </w:rPr>
                </w:del>
              </m:ctrlPr>
            </m:dPr>
            <m:e>
              <m:r>
                <w:del w:id="1657" w:author="Luke Slemon" w:date="2020-04-20T13:30:00Z">
                  <m:rPr>
                    <m:sty m:val="bi"/>
                  </m:rPr>
                  <w:rPr>
                    <w:rFonts w:ascii="Cambria Math" w:hAnsi="Cambria Math"/>
                  </w:rPr>
                  <m:t>Class</m:t>
                </w:del>
              </m:r>
              <m:r>
                <w:del w:id="1658" w:author="Luke Slemon" w:date="2020-04-20T13:30:00Z">
                  <m:rPr>
                    <m:sty m:val="p"/>
                  </m:rPr>
                  <w:rPr>
                    <w:rFonts w:ascii="Cambria Math" w:hAnsi="Cambria Math"/>
                  </w:rPr>
                  <m:t>=</m:t>
                </w:del>
              </m:r>
              <m:r>
                <w:del w:id="1659" w:author="Luke Slemon" w:date="2020-04-20T13:30:00Z">
                  <m:rPr>
                    <m:sty m:val="bi"/>
                  </m:rPr>
                  <w:rPr>
                    <w:rFonts w:ascii="Cambria Math" w:hAnsi="Cambria Math"/>
                  </w:rPr>
                  <m:t>j</m:t>
                </w:del>
              </m:r>
            </m:e>
            <m:e>
              <m:r>
                <w:del w:id="1660" w:author="Luke Slemon" w:date="2020-04-20T13:30:00Z">
                  <m:rPr>
                    <m:sty m:val="bi"/>
                  </m:rPr>
                  <w:rPr>
                    <w:rFonts w:ascii="Cambria Math" w:hAnsi="Cambria Math"/>
                  </w:rPr>
                  <m:t>x</m:t>
                </w:del>
              </m:r>
            </m:e>
          </m:d>
          <m:r>
            <w:del w:id="1661" w:author="Luke Slemon" w:date="2020-04-20T13:30:00Z">
              <m:rPr>
                <m:sty m:val="p"/>
              </m:rPr>
              <w:rPr>
                <w:rFonts w:ascii="Cambria Math" w:hAnsi="Cambria Math"/>
              </w:rPr>
              <m:t xml:space="preserve"> [</m:t>
            </w:del>
          </m:r>
          <m:r>
            <w:del w:id="1662" w:author="Luke Slemon" w:date="2020-04-20T13:30:00Z">
              <w:rPr>
                <w:rFonts w:ascii="Cambria Math" w:hAnsi="Cambria Math"/>
              </w:rPr>
              <m:t>eqn</m:t>
            </w:del>
          </m:r>
          <m:r>
            <w:del w:id="1663" w:author="Luke Slemon" w:date="2020-04-20T13:30:00Z">
              <m:rPr>
                <m:sty m:val="p"/>
              </m:rPr>
              <w:rPr>
                <w:rFonts w:ascii="Cambria Math" w:hAnsi="Cambria Math"/>
              </w:rPr>
              <m:t xml:space="preserve"> 6.</m:t>
            </w:del>
          </m:r>
          <m:r>
            <w:del w:id="1664" w:author="Luke Slemon" w:date="2020-04-20T13:30:00Z">
              <w:rPr>
                <w:rFonts w:ascii="Cambria Math" w:hAnsi="Cambria Math"/>
              </w:rPr>
              <m:t>d</m:t>
            </w:del>
          </m:r>
          <m:r>
            <w:del w:id="1665" w:author="Luke Slemon" w:date="2020-04-20T13:30:00Z">
              <m:rPr>
                <m:sty m:val="p"/>
              </m:rPr>
              <w:rPr>
                <w:rFonts w:ascii="Cambria Math" w:hAnsi="Cambria Math"/>
              </w:rPr>
              <m:t>.</m:t>
            </w:del>
          </m:r>
          <m:r>
            <w:del w:id="1666" w:author="Luke Slemon" w:date="2020-04-20T13:30:00Z">
              <w:rPr>
                <w:rFonts w:ascii="Cambria Math" w:hAnsi="Cambria Math"/>
              </w:rPr>
              <m:t>iii</m:t>
            </w:del>
          </m:r>
          <m:r>
            <w:del w:id="1667" w:author="Luke Slemon" w:date="2020-04-20T13:30:00Z">
              <m:rPr>
                <m:sty m:val="p"/>
              </m:rPr>
              <w:rPr>
                <w:rFonts w:ascii="Cambria Math" w:hAnsi="Cambria Math"/>
              </w:rPr>
              <m:t>.4]</m:t>
            </w:del>
          </m:r>
        </m:oMath>
      </m:oMathPara>
    </w:p>
    <w:p w14:paraId="1A9F26E2" w14:textId="448490F5" w:rsidR="00A84B89" w:rsidRPr="00F64FD9" w:rsidDel="00D46220" w:rsidRDefault="00FB68C4" w:rsidP="00F64FD9">
      <w:pPr>
        <w:pStyle w:val="TextSub3"/>
        <w:rPr>
          <w:del w:id="1668" w:author="Luke Slemon" w:date="2020-04-20T13:30:00Z"/>
        </w:rPr>
      </w:pPr>
      <m:oMathPara>
        <m:oMathParaPr>
          <m:jc m:val="left"/>
        </m:oMathParaPr>
        <m:oMath>
          <m:f>
            <m:fPr>
              <m:ctrlPr>
                <w:del w:id="1669" w:author="Luke Slemon" w:date="2020-04-20T13:30:00Z">
                  <w:rPr>
                    <w:rFonts w:ascii="Cambria Math" w:hAnsi="Cambria Math"/>
                  </w:rPr>
                </w:del>
              </m:ctrlPr>
            </m:fPr>
            <m:num>
              <m:r>
                <w:del w:id="1670" w:author="Luke Slemon" w:date="2020-04-20T13:30:00Z">
                  <m:rPr>
                    <m:sty m:val="bi"/>
                  </m:rPr>
                  <w:rPr>
                    <w:rFonts w:ascii="Cambria Math" w:hAnsi="Cambria Math"/>
                  </w:rPr>
                  <m:t>P</m:t>
                </w:del>
              </m:r>
              <m:d>
                <m:dPr>
                  <m:ctrlPr>
                    <w:del w:id="1671" w:author="Luke Slemon" w:date="2020-04-20T13:30:00Z">
                      <w:rPr>
                        <w:rFonts w:ascii="Cambria Math" w:hAnsi="Cambria Math"/>
                      </w:rPr>
                    </w:del>
                  </m:ctrlPr>
                </m:dPr>
                <m:e>
                  <m:r>
                    <w:del w:id="1672" w:author="Luke Slemon" w:date="2020-04-20T13:30:00Z">
                      <m:rPr>
                        <m:sty m:val="bi"/>
                      </m:rPr>
                      <w:rPr>
                        <w:rFonts w:ascii="Cambria Math" w:hAnsi="Cambria Math"/>
                      </w:rPr>
                      <m:t>x</m:t>
                    </w:del>
                  </m:r>
                </m:e>
                <m:e>
                  <m:r>
                    <w:del w:id="1673" w:author="Luke Slemon" w:date="2020-04-20T13:30:00Z">
                      <m:rPr>
                        <m:sty m:val="bi"/>
                      </m:rPr>
                      <w:rPr>
                        <w:rFonts w:ascii="Cambria Math" w:hAnsi="Cambria Math"/>
                      </w:rPr>
                      <m:t>Class</m:t>
                    </w:del>
                  </m:r>
                  <m:r>
                    <w:del w:id="1674" w:author="Luke Slemon" w:date="2020-04-20T13:30:00Z">
                      <m:rPr>
                        <m:sty m:val="p"/>
                      </m:rPr>
                      <w:rPr>
                        <w:rFonts w:ascii="Cambria Math" w:hAnsi="Cambria Math"/>
                      </w:rPr>
                      <m:t>=</m:t>
                    </w:del>
                  </m:r>
                  <m:r>
                    <w:del w:id="1675" w:author="Luke Slemon" w:date="2020-04-20T13:30:00Z">
                      <m:rPr>
                        <m:sty m:val="bi"/>
                      </m:rPr>
                      <w:rPr>
                        <w:rFonts w:ascii="Cambria Math" w:hAnsi="Cambria Math"/>
                      </w:rPr>
                      <m:t>i</m:t>
                    </w:del>
                  </m:r>
                </m:e>
              </m:d>
              <m:r>
                <w:del w:id="1676" w:author="Luke Slemon" w:date="2020-04-20T13:30:00Z">
                  <m:rPr>
                    <m:sty m:val="bi"/>
                  </m:rPr>
                  <w:rPr>
                    <w:rFonts w:ascii="Cambria Math" w:hAnsi="Cambria Math"/>
                  </w:rPr>
                  <m:t>P</m:t>
                </w:del>
              </m:r>
              <m:d>
                <m:dPr>
                  <m:ctrlPr>
                    <w:del w:id="1677" w:author="Luke Slemon" w:date="2020-04-20T13:30:00Z">
                      <w:rPr>
                        <w:rFonts w:ascii="Cambria Math" w:hAnsi="Cambria Math"/>
                      </w:rPr>
                    </w:del>
                  </m:ctrlPr>
                </m:dPr>
                <m:e>
                  <m:r>
                    <w:del w:id="1678" w:author="Luke Slemon" w:date="2020-04-20T13:30:00Z">
                      <m:rPr>
                        <m:sty m:val="bi"/>
                      </m:rPr>
                      <w:rPr>
                        <w:rFonts w:ascii="Cambria Math" w:hAnsi="Cambria Math"/>
                      </w:rPr>
                      <m:t>i</m:t>
                    </w:del>
                  </m:r>
                </m:e>
              </m:d>
            </m:num>
            <m:den>
              <m:r>
                <w:del w:id="1679" w:author="Luke Slemon" w:date="2020-04-20T13:30:00Z">
                  <m:rPr>
                    <m:sty m:val="bi"/>
                  </m:rPr>
                  <w:rPr>
                    <w:rFonts w:ascii="Cambria Math" w:hAnsi="Cambria Math"/>
                  </w:rPr>
                  <m:t>P</m:t>
                </w:del>
              </m:r>
              <m:r>
                <w:del w:id="1680" w:author="Luke Slemon" w:date="2020-04-20T13:30:00Z">
                  <m:rPr>
                    <m:sty m:val="p"/>
                  </m:rPr>
                  <w:rPr>
                    <w:rFonts w:ascii="Cambria Math" w:hAnsi="Cambria Math"/>
                  </w:rPr>
                  <m:t>(</m:t>
                </w:del>
              </m:r>
              <m:r>
                <w:del w:id="1681" w:author="Luke Slemon" w:date="2020-04-20T13:30:00Z">
                  <m:rPr>
                    <m:sty m:val="bi"/>
                  </m:rPr>
                  <w:rPr>
                    <w:rFonts w:ascii="Cambria Math" w:hAnsi="Cambria Math"/>
                  </w:rPr>
                  <m:t>X</m:t>
                </w:del>
              </m:r>
              <m:r>
                <w:del w:id="1682" w:author="Luke Slemon" w:date="2020-04-20T13:30:00Z">
                  <m:rPr>
                    <m:sty m:val="p"/>
                  </m:rPr>
                  <w:rPr>
                    <w:rFonts w:ascii="Cambria Math" w:hAnsi="Cambria Math"/>
                  </w:rPr>
                  <m:t>)</m:t>
                </w:del>
              </m:r>
            </m:den>
          </m:f>
          <m:r>
            <w:del w:id="1683" w:author="Luke Slemon" w:date="2020-04-20T13:30:00Z">
              <m:rPr>
                <m:sty m:val="p"/>
              </m:rPr>
              <w:rPr>
                <w:rFonts w:ascii="Cambria Math" w:hAnsi="Cambria Math"/>
              </w:rPr>
              <m:t xml:space="preserve">= </m:t>
            </w:del>
          </m:r>
          <m:f>
            <m:fPr>
              <m:ctrlPr>
                <w:del w:id="1684" w:author="Luke Slemon" w:date="2020-04-20T13:30:00Z">
                  <w:rPr>
                    <w:rFonts w:ascii="Cambria Math" w:hAnsi="Cambria Math"/>
                  </w:rPr>
                </w:del>
              </m:ctrlPr>
            </m:fPr>
            <m:num>
              <m:r>
                <w:del w:id="1685" w:author="Luke Slemon" w:date="2020-04-20T13:30:00Z">
                  <m:rPr>
                    <m:sty m:val="bi"/>
                  </m:rPr>
                  <w:rPr>
                    <w:rFonts w:ascii="Cambria Math" w:hAnsi="Cambria Math"/>
                  </w:rPr>
                  <m:t>P</m:t>
                </w:del>
              </m:r>
              <m:d>
                <m:dPr>
                  <m:ctrlPr>
                    <w:del w:id="1686" w:author="Luke Slemon" w:date="2020-04-20T13:30:00Z">
                      <w:rPr>
                        <w:rFonts w:ascii="Cambria Math" w:hAnsi="Cambria Math"/>
                      </w:rPr>
                    </w:del>
                  </m:ctrlPr>
                </m:dPr>
                <m:e>
                  <m:r>
                    <w:del w:id="1687" w:author="Luke Slemon" w:date="2020-04-20T13:30:00Z">
                      <m:rPr>
                        <m:sty m:val="bi"/>
                      </m:rPr>
                      <w:rPr>
                        <w:rFonts w:ascii="Cambria Math" w:hAnsi="Cambria Math"/>
                      </w:rPr>
                      <m:t>x</m:t>
                    </w:del>
                  </m:r>
                </m:e>
                <m:e>
                  <m:r>
                    <w:del w:id="1688" w:author="Luke Slemon" w:date="2020-04-20T13:30:00Z">
                      <m:rPr>
                        <m:sty m:val="bi"/>
                      </m:rPr>
                      <w:rPr>
                        <w:rFonts w:ascii="Cambria Math" w:hAnsi="Cambria Math"/>
                      </w:rPr>
                      <m:t>Class</m:t>
                    </w:del>
                  </m:r>
                  <m:r>
                    <w:del w:id="1689" w:author="Luke Slemon" w:date="2020-04-20T13:30:00Z">
                      <m:rPr>
                        <m:sty m:val="p"/>
                      </m:rPr>
                      <w:rPr>
                        <w:rFonts w:ascii="Cambria Math" w:hAnsi="Cambria Math"/>
                      </w:rPr>
                      <m:t>=</m:t>
                    </w:del>
                  </m:r>
                  <m:r>
                    <w:del w:id="1690" w:author="Luke Slemon" w:date="2020-04-20T13:30:00Z">
                      <m:rPr>
                        <m:sty m:val="bi"/>
                      </m:rPr>
                      <w:rPr>
                        <w:rFonts w:ascii="Cambria Math" w:hAnsi="Cambria Math"/>
                      </w:rPr>
                      <m:t>j</m:t>
                    </w:del>
                  </m:r>
                </m:e>
              </m:d>
              <m:r>
                <w:del w:id="1691" w:author="Luke Slemon" w:date="2020-04-20T13:30:00Z">
                  <m:rPr>
                    <m:sty m:val="bi"/>
                  </m:rPr>
                  <w:rPr>
                    <w:rFonts w:ascii="Cambria Math" w:hAnsi="Cambria Math"/>
                  </w:rPr>
                  <m:t>P</m:t>
                </w:del>
              </m:r>
              <m:d>
                <m:dPr>
                  <m:ctrlPr>
                    <w:del w:id="1692" w:author="Luke Slemon" w:date="2020-04-20T13:30:00Z">
                      <w:rPr>
                        <w:rFonts w:ascii="Cambria Math" w:hAnsi="Cambria Math"/>
                      </w:rPr>
                    </w:del>
                  </m:ctrlPr>
                </m:dPr>
                <m:e>
                  <m:r>
                    <w:del w:id="1693" w:author="Luke Slemon" w:date="2020-04-20T13:30:00Z">
                      <m:rPr>
                        <m:sty m:val="bi"/>
                      </m:rPr>
                      <w:rPr>
                        <w:rFonts w:ascii="Cambria Math" w:hAnsi="Cambria Math"/>
                      </w:rPr>
                      <m:t>j</m:t>
                    </w:del>
                  </m:r>
                </m:e>
              </m:d>
            </m:num>
            <m:den>
              <m:r>
                <w:del w:id="1694" w:author="Luke Slemon" w:date="2020-04-20T13:30:00Z">
                  <m:rPr>
                    <m:sty m:val="bi"/>
                  </m:rPr>
                  <w:rPr>
                    <w:rFonts w:ascii="Cambria Math" w:hAnsi="Cambria Math"/>
                  </w:rPr>
                  <m:t>P</m:t>
                </w:del>
              </m:r>
              <m:r>
                <w:del w:id="1695" w:author="Luke Slemon" w:date="2020-04-20T13:30:00Z">
                  <m:rPr>
                    <m:sty m:val="p"/>
                  </m:rPr>
                  <w:rPr>
                    <w:rFonts w:ascii="Cambria Math" w:hAnsi="Cambria Math"/>
                  </w:rPr>
                  <m:t>(</m:t>
                </w:del>
              </m:r>
              <m:r>
                <w:del w:id="1696" w:author="Luke Slemon" w:date="2020-04-20T13:30:00Z">
                  <m:rPr>
                    <m:sty m:val="bi"/>
                  </m:rPr>
                  <w:rPr>
                    <w:rFonts w:ascii="Cambria Math" w:hAnsi="Cambria Math"/>
                  </w:rPr>
                  <m:t>X</m:t>
                </w:del>
              </m:r>
              <m:r>
                <w:del w:id="1697" w:author="Luke Slemon" w:date="2020-04-20T13:30:00Z">
                  <m:rPr>
                    <m:sty m:val="p"/>
                  </m:rPr>
                  <w:rPr>
                    <w:rFonts w:ascii="Cambria Math" w:hAnsi="Cambria Math"/>
                  </w:rPr>
                  <m:t>)</m:t>
                </w:del>
              </m:r>
            </m:den>
          </m:f>
          <m:r>
            <w:del w:id="1698" w:author="Luke Slemon" w:date="2020-04-20T13:30:00Z">
              <m:rPr>
                <m:sty m:val="p"/>
              </m:rPr>
              <w:rPr>
                <w:rFonts w:ascii="Cambria Math" w:hAnsi="Cambria Math"/>
              </w:rPr>
              <m:t xml:space="preserve"> [</m:t>
            </w:del>
          </m:r>
          <m:r>
            <w:del w:id="1699" w:author="Luke Slemon" w:date="2020-04-20T13:30:00Z">
              <w:rPr>
                <w:rFonts w:ascii="Cambria Math" w:hAnsi="Cambria Math"/>
              </w:rPr>
              <m:t>eqn</m:t>
            </w:del>
          </m:r>
          <m:r>
            <w:del w:id="1700" w:author="Luke Slemon" w:date="2020-04-20T13:30:00Z">
              <m:rPr>
                <m:sty m:val="p"/>
              </m:rPr>
              <w:rPr>
                <w:rFonts w:ascii="Cambria Math" w:hAnsi="Cambria Math"/>
              </w:rPr>
              <m:t xml:space="preserve"> 6.</m:t>
            </w:del>
          </m:r>
          <m:r>
            <w:del w:id="1701" w:author="Luke Slemon" w:date="2020-04-20T13:30:00Z">
              <w:rPr>
                <w:rFonts w:ascii="Cambria Math" w:hAnsi="Cambria Math"/>
              </w:rPr>
              <m:t>d</m:t>
            </w:del>
          </m:r>
          <m:r>
            <w:del w:id="1702" w:author="Luke Slemon" w:date="2020-04-20T13:30:00Z">
              <m:rPr>
                <m:sty m:val="p"/>
              </m:rPr>
              <w:rPr>
                <w:rFonts w:ascii="Cambria Math" w:hAnsi="Cambria Math"/>
              </w:rPr>
              <m:t>.</m:t>
            </w:del>
          </m:r>
          <m:r>
            <w:del w:id="1703" w:author="Luke Slemon" w:date="2020-04-20T13:30:00Z">
              <w:rPr>
                <w:rFonts w:ascii="Cambria Math" w:hAnsi="Cambria Math"/>
              </w:rPr>
              <m:t>iii</m:t>
            </w:del>
          </m:r>
          <m:r>
            <w:del w:id="1704" w:author="Luke Slemon" w:date="2020-04-20T13:30:00Z">
              <m:rPr>
                <m:sty m:val="p"/>
              </m:rPr>
              <w:rPr>
                <w:rFonts w:ascii="Cambria Math" w:hAnsi="Cambria Math"/>
              </w:rPr>
              <m:t>.5]</m:t>
            </w:del>
          </m:r>
        </m:oMath>
      </m:oMathPara>
    </w:p>
    <w:p w14:paraId="66A35EE7" w14:textId="7F5F77A4" w:rsidR="00A84B89" w:rsidRPr="00F64FD9" w:rsidDel="00D46220" w:rsidRDefault="00A84B89" w:rsidP="00F64FD9">
      <w:pPr>
        <w:pStyle w:val="TextSub3"/>
        <w:rPr>
          <w:del w:id="1705" w:author="Luke Slemon" w:date="2020-04-20T13:30:00Z"/>
        </w:rPr>
      </w:pPr>
      <m:oMathPara>
        <m:oMathParaPr>
          <m:jc m:val="left"/>
        </m:oMathParaPr>
        <m:oMath>
          <m:r>
            <w:del w:id="1706" w:author="Luke Slemon" w:date="2020-04-20T13:30:00Z">
              <m:rPr>
                <m:sty m:val="bi"/>
              </m:rPr>
              <w:rPr>
                <w:rFonts w:ascii="Cambria Math" w:hAnsi="Cambria Math"/>
              </w:rPr>
              <m:t>P</m:t>
            </w:del>
          </m:r>
          <m:d>
            <m:dPr>
              <m:ctrlPr>
                <w:del w:id="1707" w:author="Luke Slemon" w:date="2020-04-20T13:30:00Z">
                  <w:rPr>
                    <w:rFonts w:ascii="Cambria Math" w:hAnsi="Cambria Math"/>
                  </w:rPr>
                </w:del>
              </m:ctrlPr>
            </m:dPr>
            <m:e>
              <m:r>
                <w:del w:id="1708" w:author="Luke Slemon" w:date="2020-04-20T13:30:00Z">
                  <m:rPr>
                    <m:sty m:val="bi"/>
                  </m:rPr>
                  <w:rPr>
                    <w:rFonts w:ascii="Cambria Math" w:hAnsi="Cambria Math"/>
                  </w:rPr>
                  <m:t>x</m:t>
                </w:del>
              </m:r>
            </m:e>
            <m:e>
              <m:r>
                <w:del w:id="1709" w:author="Luke Slemon" w:date="2020-04-20T13:30:00Z">
                  <m:rPr>
                    <m:sty m:val="bi"/>
                  </m:rPr>
                  <w:rPr>
                    <w:rFonts w:ascii="Cambria Math" w:hAnsi="Cambria Math"/>
                  </w:rPr>
                  <m:t>Class</m:t>
                </w:del>
              </m:r>
              <m:r>
                <w:del w:id="1710" w:author="Luke Slemon" w:date="2020-04-20T13:30:00Z">
                  <m:rPr>
                    <m:sty m:val="p"/>
                  </m:rPr>
                  <w:rPr>
                    <w:rFonts w:ascii="Cambria Math" w:hAnsi="Cambria Math"/>
                  </w:rPr>
                  <m:t>=</m:t>
                </w:del>
              </m:r>
              <m:r>
                <w:del w:id="1711" w:author="Luke Slemon" w:date="2020-04-20T13:30:00Z">
                  <m:rPr>
                    <m:sty m:val="bi"/>
                  </m:rPr>
                  <w:rPr>
                    <w:rFonts w:ascii="Cambria Math" w:hAnsi="Cambria Math"/>
                  </w:rPr>
                  <m:t>i</m:t>
                </w:del>
              </m:r>
            </m:e>
          </m:d>
          <m:r>
            <w:del w:id="1712" w:author="Luke Slemon" w:date="2020-04-20T13:30:00Z">
              <m:rPr>
                <m:sty m:val="bi"/>
              </m:rPr>
              <w:rPr>
                <w:rFonts w:ascii="Cambria Math" w:hAnsi="Cambria Math"/>
              </w:rPr>
              <m:t>P</m:t>
            </w:del>
          </m:r>
          <m:d>
            <m:dPr>
              <m:ctrlPr>
                <w:del w:id="1713" w:author="Luke Slemon" w:date="2020-04-20T13:30:00Z">
                  <w:rPr>
                    <w:rFonts w:ascii="Cambria Math" w:hAnsi="Cambria Math"/>
                  </w:rPr>
                </w:del>
              </m:ctrlPr>
            </m:dPr>
            <m:e>
              <m:r>
                <w:del w:id="1714" w:author="Luke Slemon" w:date="2020-04-20T13:30:00Z">
                  <m:rPr>
                    <m:sty m:val="bi"/>
                  </m:rPr>
                  <w:rPr>
                    <w:rFonts w:ascii="Cambria Math" w:hAnsi="Cambria Math"/>
                  </w:rPr>
                  <m:t>i</m:t>
                </w:del>
              </m:r>
            </m:e>
          </m:d>
          <m:r>
            <w:del w:id="1715" w:author="Luke Slemon" w:date="2020-04-20T13:30:00Z">
              <m:rPr>
                <m:sty m:val="p"/>
              </m:rPr>
              <w:rPr>
                <w:rFonts w:ascii="Cambria Math" w:hAnsi="Cambria Math"/>
              </w:rPr>
              <m:t xml:space="preserve">= </m:t>
            </w:del>
          </m:r>
          <m:r>
            <w:del w:id="1716" w:author="Luke Slemon" w:date="2020-04-20T13:30:00Z">
              <m:rPr>
                <m:sty m:val="bi"/>
              </m:rPr>
              <w:rPr>
                <w:rFonts w:ascii="Cambria Math" w:hAnsi="Cambria Math"/>
              </w:rPr>
              <m:t>P</m:t>
            </w:del>
          </m:r>
          <m:d>
            <m:dPr>
              <m:ctrlPr>
                <w:del w:id="1717" w:author="Luke Slemon" w:date="2020-04-20T13:30:00Z">
                  <w:rPr>
                    <w:rFonts w:ascii="Cambria Math" w:hAnsi="Cambria Math"/>
                  </w:rPr>
                </w:del>
              </m:ctrlPr>
            </m:dPr>
            <m:e>
              <m:r>
                <w:del w:id="1718" w:author="Luke Slemon" w:date="2020-04-20T13:30:00Z">
                  <m:rPr>
                    <m:sty m:val="bi"/>
                  </m:rPr>
                  <w:rPr>
                    <w:rFonts w:ascii="Cambria Math" w:hAnsi="Cambria Math"/>
                  </w:rPr>
                  <m:t>x</m:t>
                </w:del>
              </m:r>
            </m:e>
            <m:e>
              <m:r>
                <w:del w:id="1719" w:author="Luke Slemon" w:date="2020-04-20T13:30:00Z">
                  <m:rPr>
                    <m:sty m:val="bi"/>
                  </m:rPr>
                  <w:rPr>
                    <w:rFonts w:ascii="Cambria Math" w:hAnsi="Cambria Math"/>
                  </w:rPr>
                  <m:t>Class</m:t>
                </w:del>
              </m:r>
              <m:r>
                <w:del w:id="1720" w:author="Luke Slemon" w:date="2020-04-20T13:30:00Z">
                  <m:rPr>
                    <m:sty m:val="p"/>
                  </m:rPr>
                  <w:rPr>
                    <w:rFonts w:ascii="Cambria Math" w:hAnsi="Cambria Math"/>
                  </w:rPr>
                  <m:t>=</m:t>
                </w:del>
              </m:r>
              <m:r>
                <w:del w:id="1721" w:author="Luke Slemon" w:date="2020-04-20T13:30:00Z">
                  <m:rPr>
                    <m:sty m:val="bi"/>
                  </m:rPr>
                  <w:rPr>
                    <w:rFonts w:ascii="Cambria Math" w:hAnsi="Cambria Math"/>
                  </w:rPr>
                  <m:t>j</m:t>
                </w:del>
              </m:r>
            </m:e>
          </m:d>
          <m:r>
            <w:del w:id="1722" w:author="Luke Slemon" w:date="2020-04-20T13:30:00Z">
              <m:rPr>
                <m:sty m:val="bi"/>
              </m:rPr>
              <w:rPr>
                <w:rFonts w:ascii="Cambria Math" w:hAnsi="Cambria Math"/>
              </w:rPr>
              <m:t>P</m:t>
            </w:del>
          </m:r>
          <m:d>
            <m:dPr>
              <m:ctrlPr>
                <w:del w:id="1723" w:author="Luke Slemon" w:date="2020-04-20T13:30:00Z">
                  <w:rPr>
                    <w:rFonts w:ascii="Cambria Math" w:hAnsi="Cambria Math"/>
                  </w:rPr>
                </w:del>
              </m:ctrlPr>
            </m:dPr>
            <m:e>
              <m:r>
                <w:del w:id="1724" w:author="Luke Slemon" w:date="2020-04-20T13:30:00Z">
                  <m:rPr>
                    <m:sty m:val="bi"/>
                  </m:rPr>
                  <w:rPr>
                    <w:rFonts w:ascii="Cambria Math" w:hAnsi="Cambria Math"/>
                  </w:rPr>
                  <m:t>j</m:t>
                </w:del>
              </m:r>
            </m:e>
          </m:d>
          <m:r>
            <w:del w:id="1725" w:author="Luke Slemon" w:date="2020-04-20T13:30:00Z">
              <m:rPr>
                <m:sty m:val="p"/>
              </m:rPr>
              <w:rPr>
                <w:rFonts w:ascii="Cambria Math" w:hAnsi="Cambria Math"/>
              </w:rPr>
              <m:t xml:space="preserve"> [</m:t>
            </w:del>
          </m:r>
          <m:r>
            <w:del w:id="1726" w:author="Luke Slemon" w:date="2020-04-20T13:30:00Z">
              <w:rPr>
                <w:rFonts w:ascii="Cambria Math" w:hAnsi="Cambria Math"/>
              </w:rPr>
              <m:t>eqn</m:t>
            </w:del>
          </m:r>
          <m:r>
            <w:del w:id="1727" w:author="Luke Slemon" w:date="2020-04-20T13:30:00Z">
              <m:rPr>
                <m:sty m:val="p"/>
              </m:rPr>
              <w:rPr>
                <w:rFonts w:ascii="Cambria Math" w:hAnsi="Cambria Math"/>
              </w:rPr>
              <m:t xml:space="preserve"> 6.</m:t>
            </w:del>
          </m:r>
          <m:r>
            <w:del w:id="1728" w:author="Luke Slemon" w:date="2020-04-20T13:30:00Z">
              <w:rPr>
                <w:rFonts w:ascii="Cambria Math" w:hAnsi="Cambria Math"/>
              </w:rPr>
              <m:t>d</m:t>
            </w:del>
          </m:r>
          <m:r>
            <w:del w:id="1729" w:author="Luke Slemon" w:date="2020-04-20T13:30:00Z">
              <m:rPr>
                <m:sty m:val="p"/>
              </m:rPr>
              <w:rPr>
                <w:rFonts w:ascii="Cambria Math" w:hAnsi="Cambria Math"/>
              </w:rPr>
              <m:t>.</m:t>
            </w:del>
          </m:r>
          <m:r>
            <w:del w:id="1730" w:author="Luke Slemon" w:date="2020-04-20T13:30:00Z">
              <w:rPr>
                <w:rFonts w:ascii="Cambria Math" w:hAnsi="Cambria Math"/>
              </w:rPr>
              <m:t>iii</m:t>
            </w:del>
          </m:r>
          <m:r>
            <w:del w:id="1731" w:author="Luke Slemon" w:date="2020-04-20T13:30:00Z">
              <m:rPr>
                <m:sty m:val="p"/>
              </m:rPr>
              <w:rPr>
                <w:rFonts w:ascii="Cambria Math" w:hAnsi="Cambria Math"/>
              </w:rPr>
              <m:t>.6]</m:t>
            </w:del>
          </m:r>
        </m:oMath>
      </m:oMathPara>
    </w:p>
    <w:p w14:paraId="51A41D9C" w14:textId="678A0D33" w:rsidR="004452DB" w:rsidRPr="00F64FD9" w:rsidDel="00D46220" w:rsidRDefault="00A84B89" w:rsidP="00F64FD9">
      <w:pPr>
        <w:pStyle w:val="TextSub3"/>
        <w:rPr>
          <w:del w:id="1732" w:author="Luke Slemon" w:date="2020-04-20T13:30:00Z"/>
        </w:rPr>
      </w:pPr>
      <w:del w:id="1733" w:author="Luke Slemon" w:date="2020-04-20T13:30:00Z">
        <w:r w:rsidRPr="00F64FD9" w:rsidDel="00D46220">
          <w:delText>As an input shifts to the left as seen in Figure</w:delText>
        </w:r>
        <w:r w:rsidR="00156422" w:rsidDel="00D46220">
          <w:delText xml:space="preserve"> 7.4</w:delText>
        </w:r>
        <w:r w:rsidRPr="00F64FD9" w:rsidDel="00D46220">
          <w:delText>, the posterior probability of the input belonging to class i increases, and then the classifier can say the input belongs to class i.</w:delText>
        </w:r>
      </w:del>
    </w:p>
    <w:p w14:paraId="5C9D230F" w14:textId="395DD087" w:rsidR="00A84B89" w:rsidDel="00D46220" w:rsidRDefault="00741986" w:rsidP="00DE17E5">
      <w:pPr>
        <w:pStyle w:val="FigureAnnotation"/>
        <w:rPr>
          <w:del w:id="1734" w:author="Luke Slemon" w:date="2020-04-20T13:30:00Z"/>
        </w:rPr>
      </w:pPr>
      <w:del w:id="1735" w:author="Luke Slemon" w:date="2020-04-20T13:30:00Z">
        <w:r w:rsidDel="00D46220">
          <w:rPr>
            <w:b w:val="0"/>
            <w:bCs w:val="0"/>
            <w:noProof/>
          </w:rPr>
          <w:drawing>
            <wp:inline distT="0" distB="0" distL="0" distR="0" wp14:anchorId="08DBA808" wp14:editId="05A873CA">
              <wp:extent cx="4111670" cy="3048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b_density.jpg"/>
                      <pic:cNvPicPr/>
                    </pic:nvPicPr>
                    <pic:blipFill>
                      <a:blip r:embed="rId24">
                        <a:extLst>
                          <a:ext uri="{28A0092B-C50C-407E-A947-70E740481C1C}">
                            <a14:useLocalDpi xmlns:a14="http://schemas.microsoft.com/office/drawing/2010/main" val="0"/>
                          </a:ext>
                        </a:extLst>
                      </a:blip>
                      <a:stretch>
                        <a:fillRect/>
                      </a:stretch>
                    </pic:blipFill>
                    <pic:spPr>
                      <a:xfrm>
                        <a:off x="0" y="0"/>
                        <a:ext cx="4146614" cy="3073904"/>
                      </a:xfrm>
                      <a:prstGeom prst="rect">
                        <a:avLst/>
                      </a:prstGeom>
                    </pic:spPr>
                  </pic:pic>
                </a:graphicData>
              </a:graphic>
            </wp:inline>
          </w:drawing>
        </w:r>
      </w:del>
    </w:p>
    <w:p w14:paraId="1356E7AB" w14:textId="4B75A230" w:rsidR="00A84B89" w:rsidRPr="006A56F7" w:rsidDel="00D46220" w:rsidRDefault="00A84B89" w:rsidP="00F64FD9">
      <w:pPr>
        <w:pStyle w:val="FigureAnnotation"/>
        <w:rPr>
          <w:del w:id="1736" w:author="Luke Slemon" w:date="2020-04-20T13:30:00Z"/>
        </w:rPr>
      </w:pPr>
      <w:del w:id="1737" w:author="Luke Slemon" w:date="2020-04-20T13:30:00Z">
        <w:r w:rsidRPr="006A56F7" w:rsidDel="00D46220">
          <w:delText>Figure</w:delText>
        </w:r>
        <w:r w:rsidR="00156422" w:rsidDel="00D46220">
          <w:delText xml:space="preserve"> 7.4</w:delText>
        </w:r>
        <w:r w:rsidRPr="006A56F7" w:rsidDel="00D46220">
          <w:delText>. Overlapping Class distributions.</w:delText>
        </w:r>
        <w:r w:rsidR="00F64FD9" w:rsidDel="00D46220">
          <w:br/>
        </w:r>
        <w:r w:rsidRPr="006A56F7" w:rsidDel="00D46220">
          <w:delText xml:space="preserve"> Intersecting point will be boundary line between classes</w:delText>
        </w:r>
      </w:del>
    </w:p>
    <w:p w14:paraId="38FE7B25" w14:textId="442C0E78" w:rsidR="00A84B89" w:rsidDel="00D46220" w:rsidRDefault="00882572" w:rsidP="00F64FD9">
      <w:pPr>
        <w:pStyle w:val="TextSub3"/>
        <w:rPr>
          <w:del w:id="1738" w:author="Luke Slemon" w:date="2020-04-20T13:30:00Z"/>
        </w:rPr>
      </w:pPr>
      <w:del w:id="1739" w:author="Luke Slemon" w:date="2020-04-20T13:30:00Z">
        <w:r w:rsidDel="00D46220">
          <w:delText xml:space="preserve">As well as being a linear classifier, LDA works to reduce the dimensionality of a dataset by transforming the data to a new hyperplane which provides the best </w:delText>
        </w:r>
        <w:r w:rsidRPr="00F64FD9" w:rsidDel="00D46220">
          <w:delText>separability</w:delText>
        </w:r>
        <w:r w:rsidDel="00D46220">
          <w:delText xml:space="preserve"> between the classes, while reducing the variance within the classes. Once LDA dimensionality reduction has been performed</w:delText>
        </w:r>
        <w:r w:rsidR="007E76F7" w:rsidDel="00D46220">
          <w:delText xml:space="preserve">, the data is noticeably separated into distinct clusters for each class. </w:delText>
        </w:r>
        <w:r w:rsidR="00DE17E5" w:rsidDel="00D46220">
          <w:delText>With a smaller dimensioned dataset, matrix multiplications in the classification stage become less complex due to it decrease in size.</w:delText>
        </w:r>
      </w:del>
    </w:p>
    <w:tbl>
      <w:tblPr>
        <w:tblStyle w:val="TableGrid"/>
        <w:tblW w:w="0" w:type="auto"/>
        <w:tblInd w:w="1356" w:type="dxa"/>
        <w:tblLook w:val="04A0" w:firstRow="1" w:lastRow="0" w:firstColumn="1" w:lastColumn="0" w:noHBand="0" w:noVBand="1"/>
      </w:tblPr>
      <w:tblGrid>
        <w:gridCol w:w="7250"/>
      </w:tblGrid>
      <w:tr w:rsidR="00DE17E5" w:rsidDel="00D46220" w14:paraId="196241B2" w14:textId="34FC43AE" w:rsidTr="00F96B49">
        <w:trPr>
          <w:del w:id="1740" w:author="Luke Slemon" w:date="2020-04-20T13:30:00Z"/>
        </w:trPr>
        <w:tc>
          <w:tcPr>
            <w:tcW w:w="6306" w:type="dxa"/>
          </w:tcPr>
          <w:p w14:paraId="39B2BF50" w14:textId="7AEB6E88" w:rsidR="00DE17E5" w:rsidDel="00D46220" w:rsidRDefault="00DE17E5" w:rsidP="00DE17E5">
            <w:pPr>
              <w:pStyle w:val="TextSub4"/>
              <w:ind w:left="0"/>
              <w:jc w:val="center"/>
              <w:rPr>
                <w:del w:id="1741" w:author="Luke Slemon" w:date="2020-04-20T13:30:00Z"/>
              </w:rPr>
            </w:pPr>
            <w:del w:id="1742" w:author="Luke Slemon" w:date="2020-04-20T13:30:00Z">
              <w:r w:rsidDel="00D46220">
                <w:rPr>
                  <w:noProof/>
                </w:rPr>
                <w:drawing>
                  <wp:inline distT="0" distB="0" distL="0" distR="0" wp14:anchorId="1E01E067" wp14:editId="52932637">
                    <wp:extent cx="4466597"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1709" cy="3239889"/>
                            </a:xfrm>
                            <a:prstGeom prst="rect">
                              <a:avLst/>
                            </a:prstGeom>
                          </pic:spPr>
                        </pic:pic>
                      </a:graphicData>
                    </a:graphic>
                  </wp:inline>
                </w:drawing>
              </w:r>
            </w:del>
          </w:p>
        </w:tc>
      </w:tr>
      <w:tr w:rsidR="00DE17E5" w:rsidDel="00D46220" w14:paraId="4BA792E0" w14:textId="587A73AE" w:rsidTr="00F96B49">
        <w:trPr>
          <w:trHeight w:val="2834"/>
          <w:del w:id="1743" w:author="Luke Slemon" w:date="2020-04-20T13:30:00Z"/>
        </w:trPr>
        <w:tc>
          <w:tcPr>
            <w:tcW w:w="6306" w:type="dxa"/>
            <w:tcBorders>
              <w:bottom w:val="single" w:sz="4" w:space="0" w:color="auto"/>
            </w:tcBorders>
          </w:tcPr>
          <w:p w14:paraId="697F1723" w14:textId="1888F061" w:rsidR="00DE17E5" w:rsidDel="00D46220" w:rsidRDefault="00DE17E5" w:rsidP="00DE17E5">
            <w:pPr>
              <w:pStyle w:val="TextSub4"/>
              <w:ind w:left="0"/>
              <w:jc w:val="center"/>
              <w:rPr>
                <w:del w:id="1744" w:author="Luke Slemon" w:date="2020-04-20T13:30:00Z"/>
              </w:rPr>
            </w:pPr>
            <w:del w:id="1745" w:author="Luke Slemon" w:date="2020-04-20T13:30:00Z">
              <w:r w:rsidDel="00D46220">
                <w:rPr>
                  <w:noProof/>
                </w:rPr>
                <w:drawing>
                  <wp:inline distT="0" distB="0" distL="0" distR="0" wp14:anchorId="331B7F10" wp14:editId="497D21F3">
                    <wp:extent cx="4325397" cy="2943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9365" cy="2966339"/>
                            </a:xfrm>
                            <a:prstGeom prst="rect">
                              <a:avLst/>
                            </a:prstGeom>
                          </pic:spPr>
                        </pic:pic>
                      </a:graphicData>
                    </a:graphic>
                  </wp:inline>
                </w:drawing>
              </w:r>
            </w:del>
          </w:p>
        </w:tc>
      </w:tr>
      <w:tr w:rsidR="00DE17E5" w:rsidDel="00D46220" w14:paraId="1EEA4FBE" w14:textId="088F0678" w:rsidTr="00F96B49">
        <w:trPr>
          <w:del w:id="1746" w:author="Luke Slemon" w:date="2020-04-20T13:30:00Z"/>
        </w:trPr>
        <w:tc>
          <w:tcPr>
            <w:tcW w:w="6306" w:type="dxa"/>
            <w:tcBorders>
              <w:top w:val="single" w:sz="4" w:space="0" w:color="auto"/>
              <w:left w:val="nil"/>
              <w:bottom w:val="nil"/>
              <w:right w:val="nil"/>
            </w:tcBorders>
          </w:tcPr>
          <w:p w14:paraId="76BA6A32" w14:textId="20D8AE3C" w:rsidR="00DE17E5" w:rsidDel="00D46220" w:rsidRDefault="00DE17E5" w:rsidP="00F96B49">
            <w:pPr>
              <w:pStyle w:val="FigureAnnotation"/>
              <w:rPr>
                <w:del w:id="1747" w:author="Luke Slemon" w:date="2020-04-20T13:30:00Z"/>
              </w:rPr>
            </w:pPr>
            <w:del w:id="1748" w:author="Luke Slemon" w:date="2020-04-20T13:30:00Z">
              <w:r w:rsidDel="00D46220">
                <w:delText>Figure</w:delText>
              </w:r>
              <w:r w:rsidR="00156422" w:rsidDel="00D46220">
                <w:delText xml:space="preserve"> 7.5</w:delText>
              </w:r>
              <w:r w:rsidDel="00D46220">
                <w:delText>. (TOP) New LDA Plane with linear discriminant axis</w:delText>
              </w:r>
            </w:del>
          </w:p>
          <w:p w14:paraId="688903A9" w14:textId="448F63E5" w:rsidR="00DE17E5" w:rsidDel="00D46220" w:rsidRDefault="00DE17E5" w:rsidP="00F96B49">
            <w:pPr>
              <w:pStyle w:val="FigureAnnotation"/>
              <w:rPr>
                <w:del w:id="1749" w:author="Luke Slemon" w:date="2020-04-20T13:30:00Z"/>
              </w:rPr>
            </w:pPr>
            <w:del w:id="1750" w:author="Luke Slemon" w:date="2020-04-20T13:30:00Z">
              <w:r w:rsidDel="00D46220">
                <w:delText>(BOTTOM) Distribution plot of data projected to LD1</w:delText>
              </w:r>
            </w:del>
          </w:p>
          <w:p w14:paraId="6B5E6234" w14:textId="4BF81D76" w:rsidR="00DE17E5" w:rsidRPr="00647949" w:rsidDel="00D46220" w:rsidRDefault="00DE17E5" w:rsidP="00F96B49">
            <w:pPr>
              <w:pStyle w:val="TextSub4"/>
              <w:rPr>
                <w:del w:id="1751" w:author="Luke Slemon" w:date="2020-04-20T13:30:00Z"/>
                <w:b/>
                <w:bCs/>
                <w:sz w:val="16"/>
                <w:szCs w:val="16"/>
              </w:rPr>
            </w:pPr>
          </w:p>
        </w:tc>
      </w:tr>
    </w:tbl>
    <w:p w14:paraId="381C88A4" w14:textId="77777777" w:rsidR="00DE17E5" w:rsidRPr="00A84B89" w:rsidRDefault="00DE17E5" w:rsidP="007E76F7">
      <w:pPr>
        <w:pStyle w:val="TextSub3"/>
      </w:pPr>
    </w:p>
    <w:p w14:paraId="1E107D5B" w14:textId="77777777" w:rsidR="00410AC9" w:rsidRPr="00900A7F" w:rsidRDefault="00410AC9" w:rsidP="007B7670">
      <w:pPr>
        <w:pStyle w:val="Heading2"/>
        <w:rPr>
          <w:moveTo w:id="1752" w:author="Luke Slemon" w:date="2020-04-14T18:54:00Z"/>
        </w:rPr>
      </w:pPr>
      <w:bookmarkStart w:id="1753" w:name="_Toc40639149"/>
      <w:moveToRangeStart w:id="1754" w:author="Luke Slemon" w:date="2020-04-14T18:54:00Z" w:name="move37782884"/>
      <w:moveTo w:id="1755" w:author="Luke Slemon" w:date="2020-04-14T18:54:00Z">
        <w:r>
          <w:lastRenderedPageBreak/>
          <w:t>Field Programmable Gate Array</w:t>
        </w:r>
        <w:bookmarkEnd w:id="1753"/>
      </w:moveTo>
    </w:p>
    <w:p w14:paraId="176F8443" w14:textId="5E95BA5B" w:rsidR="00F21456" w:rsidRDefault="00410AC9" w:rsidP="000B5C0E">
      <w:pPr>
        <w:pStyle w:val="TextSub3"/>
        <w:rPr>
          <w:ins w:id="1756" w:author="Luke Slemon" w:date="2020-04-23T19:01:00Z"/>
        </w:rPr>
      </w:pPr>
      <w:moveTo w:id="1757" w:author="Luke Slemon" w:date="2020-04-14T18:54:00Z">
        <w:r>
          <w:t xml:space="preserve">Currently, conventional BCI systems utilise full desktop PCs or laptops for running Python or MATLAB scripts to perform the </w:t>
        </w:r>
      </w:moveTo>
      <w:ins w:id="1758" w:author="Luke Slemon" w:date="2020-04-23T18:55:00Z">
        <w:r w:rsidR="00F21456">
          <w:t xml:space="preserve">necessary steps required for decoding brain signals </w:t>
        </w:r>
      </w:ins>
      <w:ins w:id="1759" w:author="Luke Slemon" w:date="2020-04-24T12:34:00Z">
        <w:r w:rsidR="00C4527C">
          <w:t>into</w:t>
        </w:r>
      </w:ins>
      <w:ins w:id="1760" w:author="Luke Slemon" w:date="2020-04-23T18:55:00Z">
        <w:r w:rsidR="00F21456">
          <w:t xml:space="preserve"> user actions.</w:t>
        </w:r>
      </w:ins>
      <w:moveTo w:id="1761" w:author="Luke Slemon" w:date="2020-04-14T18:54:00Z">
        <w:del w:id="1762" w:author="Luke Slemon" w:date="2020-04-23T18:55:00Z">
          <w:r w:rsidDel="00F21456">
            <w:delText>signal processing, feature extraction, and classification</w:delText>
          </w:r>
        </w:del>
        <w:r>
          <w:fldChar w:fldCharType="begin" w:fldLock="1"/>
        </w:r>
      </w:moveTo>
      <w:r w:rsidR="0085060D">
        <w:instrText>ADDIN CSL_CITATION {"citationItems":[{"id":"ITEM-1","itemData":{"author":[{"dropping-particle":"","family":"Bieger","given":"Jordi","non-dropping-particle":"","parse-names":false,"suffix":""},{"dropping-particle":"","family":"Garcia-Molina","given":"Gary","non-dropping-particle":"","parse-names":false,"suffix":""}],"id":"ITEM-1","issued":{"date-parts":[["2010"]]},"title":"Light Stimulation Properties to Influence Brain Activity: A Brain-Computer Interface Application Brain computer interface View project","type":"report"},"uris":["http://www.mendeley.com/documents/?uuid=29d852d3-c985-35f2-bb69-d455f7432062"]}],"mendeley":{"formattedCitation":"[21]","plainTextFormattedCitation":"[21]","previouslyFormattedCitation":"[21]"},"properties":{"noteIndex":0},"schema":"https://github.com/citation-style-language/schema/raw/master/csl-citation.json"}</w:instrText>
      </w:r>
      <w:moveTo w:id="1763" w:author="Luke Slemon" w:date="2020-04-14T18:54:00Z">
        <w:r>
          <w:fldChar w:fldCharType="separate"/>
        </w:r>
      </w:moveTo>
      <w:r w:rsidR="00F21456" w:rsidRPr="00F21456">
        <w:rPr>
          <w:noProof/>
        </w:rPr>
        <w:t>[21]</w:t>
      </w:r>
      <w:moveTo w:id="1764" w:author="Luke Slemon" w:date="2020-04-14T18:54:00Z">
        <w:r>
          <w:fldChar w:fldCharType="end"/>
        </w:r>
      </w:moveTo>
      <w:ins w:id="1765" w:author="Luke Slemon" w:date="2020-04-23T18:57:00Z">
        <w:r w:rsidR="00F21456">
          <w:t>,</w:t>
        </w:r>
        <w:r w:rsidR="00F21456">
          <w:fldChar w:fldCharType="begin" w:fldLock="1"/>
        </w:r>
      </w:ins>
      <w:r w:rsidR="0085060D">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sidR="00F21456">
        <w:fldChar w:fldCharType="separate"/>
      </w:r>
      <w:r w:rsidR="00F21456" w:rsidRPr="00F21456">
        <w:rPr>
          <w:noProof/>
        </w:rPr>
        <w:t>[1]</w:t>
      </w:r>
      <w:ins w:id="1766" w:author="Luke Slemon" w:date="2020-04-23T18:57:00Z">
        <w:r w:rsidR="00F21456">
          <w:fldChar w:fldCharType="end"/>
        </w:r>
      </w:ins>
      <w:moveTo w:id="1767" w:author="Luke Slemon" w:date="2020-04-14T18:54:00Z">
        <w:r>
          <w:t>.</w:t>
        </w:r>
      </w:moveTo>
      <w:ins w:id="1768" w:author="Luke Slemon" w:date="2020-04-23T18:58:00Z">
        <w:r w:rsidR="00F21456">
          <w:br/>
          <w:t xml:space="preserve">As previously stated, utilising a desktop computer or laptop for a Brain to Computer Interface can </w:t>
        </w:r>
      </w:ins>
      <w:ins w:id="1769" w:author="Luke Slemon" w:date="2020-04-23T18:59:00Z">
        <w:r w:rsidR="00F21456">
          <w:t>be difficult to implement in the real world. Desktops can be heavy meaning they can make a BCI controlled wheelchair more cumbersome. Secondly, they take a lot of space as seen in Figure</w:t>
        </w:r>
      </w:ins>
      <w:ins w:id="1770" w:author="Luke Slemon" w:date="2020-04-23T19:00:00Z">
        <w:r w:rsidR="00F21456">
          <w:t xml:space="preserve"> 6.1.</w:t>
        </w:r>
      </w:ins>
    </w:p>
    <w:p w14:paraId="30E6D01F" w14:textId="65BF2A06" w:rsidR="00F21456" w:rsidRDefault="00F21456" w:rsidP="000B5C0E">
      <w:pPr>
        <w:pStyle w:val="TextSub3"/>
        <w:rPr>
          <w:ins w:id="1771" w:author="Luke Slemon" w:date="2020-04-23T19:23:00Z"/>
        </w:rPr>
      </w:pPr>
      <w:ins w:id="1772" w:author="Luke Slemon" w:date="2020-04-23T19:01:00Z">
        <w:r>
          <w:t>An alternative to using a P</w:t>
        </w:r>
      </w:ins>
      <w:ins w:id="1773" w:author="Luke Slemon" w:date="2020-04-23T19:02:00Z">
        <w:r>
          <w:t xml:space="preserve">C would be a Field Programmable Gate Array, </w:t>
        </w:r>
      </w:ins>
      <w:ins w:id="1774" w:author="Luke Slemon" w:date="2020-04-23T19:21:00Z">
        <w:r w:rsidR="00305EFC">
          <w:t xml:space="preserve">a silicon device </w:t>
        </w:r>
      </w:ins>
      <w:ins w:id="1775" w:author="Luke Slemon" w:date="2020-04-23T19:22:00Z">
        <w:r w:rsidR="00305EFC">
          <w:t>comprised of numerous logic blocks with configurable connections between them</w:t>
        </w:r>
      </w:ins>
      <w:ins w:id="1776" w:author="Luke Slemon" w:date="2020-04-23T19:28:00Z">
        <w:r w:rsidR="0085060D">
          <w:fldChar w:fldCharType="begin" w:fldLock="1"/>
        </w:r>
      </w:ins>
      <w:r w:rsidR="00733502">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85060D">
        <w:fldChar w:fldCharType="separate"/>
      </w:r>
      <w:r w:rsidR="0085060D" w:rsidRPr="0085060D">
        <w:rPr>
          <w:noProof/>
        </w:rPr>
        <w:t>[2]</w:t>
      </w:r>
      <w:ins w:id="1777" w:author="Luke Slemon" w:date="2020-04-23T19:28:00Z">
        <w:r w:rsidR="0085060D">
          <w:fldChar w:fldCharType="end"/>
        </w:r>
      </w:ins>
      <w:ins w:id="1778" w:author="Luke Slemon" w:date="2020-04-23T19:33:00Z">
        <w:r w:rsidR="0085060D">
          <w:t xml:space="preserve"> as seen in Figure</w:t>
        </w:r>
      </w:ins>
      <w:ins w:id="1779" w:author="Luke Slemon" w:date="2020-05-18T14:04:00Z">
        <w:r w:rsidR="009B37A0">
          <w:t xml:space="preserve"> </w:t>
        </w:r>
      </w:ins>
      <w:ins w:id="1780" w:author="Luke Slemon" w:date="2020-04-23T19:34:00Z">
        <w:r w:rsidR="0085060D">
          <w:t>7.8</w:t>
        </w:r>
      </w:ins>
      <w:ins w:id="1781" w:author="Luke Slemon" w:date="2020-04-23T19:26:00Z">
        <w:r w:rsidR="0085060D">
          <w:t xml:space="preserve">. </w:t>
        </w:r>
      </w:ins>
    </w:p>
    <w:p w14:paraId="4D90A7A8" w14:textId="106D54D8" w:rsidR="00305EFC" w:rsidRDefault="00305EFC">
      <w:pPr>
        <w:pStyle w:val="Image"/>
        <w:rPr>
          <w:ins w:id="1782" w:author="Luke Slemon" w:date="2020-04-23T19:24:00Z"/>
        </w:rPr>
        <w:pPrChange w:id="1783" w:author="Luke Slemon" w:date="2020-05-16T17:43:00Z">
          <w:pPr>
            <w:pStyle w:val="TextSub2"/>
          </w:pPr>
        </w:pPrChange>
      </w:pPr>
      <w:ins w:id="1784" w:author="Luke Slemon" w:date="2020-04-23T19:23:00Z">
        <w:r>
          <w:drawing>
            <wp:inline distT="0" distB="0" distL="0" distR="0" wp14:anchorId="335A1A52" wp14:editId="6B5CF31E">
              <wp:extent cx="6173168" cy="3514725"/>
              <wp:effectExtent l="0" t="0" r="0" b="0"/>
              <wp:docPr id="68" name="Picture 68" descr="A picture containing objec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pga.PNG"/>
                      <pic:cNvPicPr/>
                    </pic:nvPicPr>
                    <pic:blipFill>
                      <a:blip r:embed="rId27">
                        <a:extLst>
                          <a:ext uri="{28A0092B-C50C-407E-A947-70E740481C1C}">
                            <a14:useLocalDpi xmlns:a14="http://schemas.microsoft.com/office/drawing/2010/main" val="0"/>
                          </a:ext>
                        </a:extLst>
                      </a:blip>
                      <a:stretch>
                        <a:fillRect/>
                      </a:stretch>
                    </pic:blipFill>
                    <pic:spPr>
                      <a:xfrm>
                        <a:off x="0" y="0"/>
                        <a:ext cx="6176979" cy="3516895"/>
                      </a:xfrm>
                      <a:prstGeom prst="rect">
                        <a:avLst/>
                      </a:prstGeom>
                    </pic:spPr>
                  </pic:pic>
                </a:graphicData>
              </a:graphic>
            </wp:inline>
          </w:drawing>
        </w:r>
      </w:ins>
    </w:p>
    <w:p w14:paraId="4D5CA29B" w14:textId="2559A104" w:rsidR="00305EFC" w:rsidRDefault="00305EFC" w:rsidP="00305EFC">
      <w:pPr>
        <w:pStyle w:val="FigureAnnotation"/>
        <w:rPr>
          <w:ins w:id="1785" w:author="Luke Slemon" w:date="2020-04-23T19:34:00Z"/>
        </w:rPr>
      </w:pPr>
      <w:ins w:id="1786" w:author="Luke Slemon" w:date="2020-04-23T19:24:00Z">
        <w:r>
          <w:t>Figure</w:t>
        </w:r>
      </w:ins>
      <w:ins w:id="1787" w:author="Luke Slemon" w:date="2020-04-23T19:25:00Z">
        <w:r>
          <w:t xml:space="preserve"> 7.</w:t>
        </w:r>
        <w:r w:rsidR="0085060D">
          <w:t>8 FPGA architec</w:t>
        </w:r>
      </w:ins>
      <w:ins w:id="1788" w:author="Luke Slemon" w:date="2020-04-23T19:26:00Z">
        <w:r w:rsidR="0085060D">
          <w:t>ture showing the network of logic blocks and their connections</w:t>
        </w:r>
        <w:r w:rsidR="0085060D">
          <w:fldChar w:fldCharType="begin" w:fldLock="1"/>
        </w:r>
      </w:ins>
      <w:r w:rsidR="0085060D">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85060D">
        <w:fldChar w:fldCharType="separate"/>
      </w:r>
      <w:r w:rsidR="0085060D" w:rsidRPr="0085060D">
        <w:rPr>
          <w:b w:val="0"/>
          <w:noProof/>
        </w:rPr>
        <w:t>[2]</w:t>
      </w:r>
      <w:ins w:id="1789" w:author="Luke Slemon" w:date="2020-04-23T19:26:00Z">
        <w:r w:rsidR="0085060D">
          <w:fldChar w:fldCharType="end"/>
        </w:r>
        <w:r w:rsidR="0085060D">
          <w:t>.</w:t>
        </w:r>
      </w:ins>
    </w:p>
    <w:p w14:paraId="7A82E846" w14:textId="632B7F59" w:rsidR="0085060D" w:rsidRDefault="00C4527C" w:rsidP="000B5C0E">
      <w:pPr>
        <w:pStyle w:val="TextSub3"/>
        <w:rPr>
          <w:ins w:id="1790" w:author="Luke Slemon" w:date="2020-04-24T12:49:00Z"/>
        </w:rPr>
      </w:pPr>
      <w:ins w:id="1791" w:author="Luke Slemon" w:date="2020-04-24T12:38:00Z">
        <w:r>
          <w:t>Each</w:t>
        </w:r>
      </w:ins>
      <w:ins w:id="1792" w:author="Luke Slemon" w:date="2020-04-23T19:34:00Z">
        <w:r w:rsidR="0085060D">
          <w:t xml:space="preserve"> logic blocks can be </w:t>
        </w:r>
      </w:ins>
      <w:ins w:id="1793" w:author="Luke Slemon" w:date="2020-04-24T12:38:00Z">
        <w:r>
          <w:t xml:space="preserve">individually </w:t>
        </w:r>
      </w:ins>
      <w:ins w:id="1794" w:author="Luke Slemon" w:date="2020-04-23T19:34:00Z">
        <w:r w:rsidR="0085060D">
          <w:t xml:space="preserve">configured to perform </w:t>
        </w:r>
      </w:ins>
      <w:ins w:id="1795" w:author="Luke Slemon" w:date="2020-04-24T12:39:00Z">
        <w:r>
          <w:t xml:space="preserve">one of </w:t>
        </w:r>
      </w:ins>
      <w:ins w:id="1796" w:author="Luke Slemon" w:date="2020-04-23T19:34:00Z">
        <w:r w:rsidR="0085060D">
          <w:t>a range of logical operations, for example AND, OR, XOR, etc. Such simple logical operations can be combined using the configurable connections between them</w:t>
        </w:r>
      </w:ins>
      <w:ins w:id="1797" w:author="Luke Slemon" w:date="2020-04-23T19:35:00Z">
        <w:r w:rsidR="0085060D">
          <w:t>, leading to more complex systems such as a counter, memory block, or even a CPU</w:t>
        </w:r>
      </w:ins>
      <w:ins w:id="1798" w:author="Luke Slemon" w:date="2020-04-24T12:53:00Z">
        <w:r w:rsidR="00547879">
          <w:t xml:space="preserve"> as seen in Figure 7.9</w:t>
        </w:r>
      </w:ins>
      <w:ins w:id="1799" w:author="Luke Slemon" w:date="2020-04-23T19:35:00Z">
        <w:r w:rsidR="0085060D">
          <w:t xml:space="preserve">. </w:t>
        </w:r>
      </w:ins>
    </w:p>
    <w:p w14:paraId="19C0A8DC" w14:textId="5A573592" w:rsidR="00547879" w:rsidRDefault="00547879">
      <w:pPr>
        <w:pStyle w:val="Image"/>
        <w:rPr>
          <w:ins w:id="1800" w:author="Luke Slemon" w:date="2020-04-24T12:51:00Z"/>
        </w:rPr>
        <w:pPrChange w:id="1801" w:author="Luke Slemon" w:date="2020-05-16T17:43:00Z">
          <w:pPr>
            <w:pStyle w:val="TextSub2"/>
          </w:pPr>
        </w:pPrChange>
      </w:pPr>
      <w:ins w:id="1802" w:author="Luke Slemon" w:date="2020-04-24T12:49:00Z">
        <w:r>
          <w:lastRenderedPageBreak/>
          <w:drawing>
            <wp:inline distT="0" distB="0" distL="0" distR="0" wp14:anchorId="2B981EAE" wp14:editId="0A0EB5DF">
              <wp:extent cx="5912607" cy="3495675"/>
              <wp:effectExtent l="0" t="0" r="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unter.png"/>
                      <pic:cNvPicPr/>
                    </pic:nvPicPr>
                    <pic:blipFill rotWithShape="1">
                      <a:blip r:embed="rId28" cstate="print">
                        <a:extLst>
                          <a:ext uri="{28A0092B-C50C-407E-A947-70E740481C1C}">
                            <a14:useLocalDpi xmlns:a14="http://schemas.microsoft.com/office/drawing/2010/main" val="0"/>
                          </a:ext>
                        </a:extLst>
                      </a:blip>
                      <a:srcRect l="20607" t="16251" r="7434" b="8114"/>
                      <a:stretch/>
                    </pic:blipFill>
                    <pic:spPr bwMode="auto">
                      <a:xfrm>
                        <a:off x="0" y="0"/>
                        <a:ext cx="5929214" cy="3505494"/>
                      </a:xfrm>
                      <a:prstGeom prst="rect">
                        <a:avLst/>
                      </a:prstGeom>
                      <a:ln>
                        <a:noFill/>
                      </a:ln>
                      <a:extLst>
                        <a:ext uri="{53640926-AAD7-44D8-BBD7-CCE9431645EC}">
                          <a14:shadowObscured xmlns:a14="http://schemas.microsoft.com/office/drawing/2010/main"/>
                        </a:ext>
                      </a:extLst>
                    </pic:spPr>
                  </pic:pic>
                </a:graphicData>
              </a:graphic>
            </wp:inline>
          </w:drawing>
        </w:r>
      </w:ins>
    </w:p>
    <w:p w14:paraId="5EAF0099" w14:textId="71BC06A9" w:rsidR="00547879" w:rsidRDefault="00547879" w:rsidP="00547879">
      <w:pPr>
        <w:pStyle w:val="FigureAnnotation"/>
        <w:rPr>
          <w:ins w:id="1803" w:author="Luke Slemon" w:date="2020-04-23T19:56:00Z"/>
        </w:rPr>
      </w:pPr>
      <w:ins w:id="1804" w:author="Luke Slemon" w:date="2020-04-24T12:51:00Z">
        <w:r>
          <w:t>Figure</w:t>
        </w:r>
      </w:ins>
      <w:ins w:id="1805" w:author="Luke Slemon" w:date="2020-05-18T14:04:00Z">
        <w:r w:rsidR="009B37A0">
          <w:t xml:space="preserve"> </w:t>
        </w:r>
      </w:ins>
      <w:ins w:id="1806" w:author="Luke Slemon" w:date="2020-04-24T12:51:00Z">
        <w:r>
          <w:t>7.9 An FPGA implemented Counter, where each component is a combin</w:t>
        </w:r>
      </w:ins>
      <w:ins w:id="1807" w:author="Luke Slemon" w:date="2020-04-24T12:52:00Z">
        <w:r>
          <w:t>ation of different Logic blocks.</w:t>
        </w:r>
      </w:ins>
    </w:p>
    <w:p w14:paraId="0FA88FD1" w14:textId="3ED886BF" w:rsidR="00733502" w:rsidRDefault="00733502" w:rsidP="000B5C0E">
      <w:pPr>
        <w:pStyle w:val="TextSub3"/>
        <w:rPr>
          <w:ins w:id="1808" w:author="Luke Slemon" w:date="2020-04-23T19:36:00Z"/>
        </w:rPr>
      </w:pPr>
      <w:ins w:id="1809" w:author="Luke Slemon" w:date="2020-04-23T19:56:00Z">
        <w:r>
          <w:t xml:space="preserve">Due to this </w:t>
        </w:r>
      </w:ins>
      <w:ins w:id="1810" w:author="Luke Slemon" w:date="2020-04-23T19:57:00Z">
        <w:r>
          <w:t>reconfigurability of the logic blocks, FPGAs can be very flexible when designing complex systems</w:t>
        </w:r>
      </w:ins>
      <w:ins w:id="1811" w:author="Luke Slemon" w:date="2020-04-24T12:58:00Z">
        <w:r w:rsidR="00D5594C">
          <w:t xml:space="preserve"> allowing quick prototypes to be developed and tested</w:t>
        </w:r>
        <w:r w:rsidR="00547879">
          <w:t xml:space="preserve">. </w:t>
        </w:r>
      </w:ins>
      <w:ins w:id="1812" w:author="Luke Slemon" w:date="2020-04-23T19:58:00Z">
        <w:r>
          <w:t xml:space="preserve">Coupled with their </w:t>
        </w:r>
      </w:ins>
      <w:ins w:id="1813" w:author="Luke Slemon" w:date="2020-04-24T12:59:00Z">
        <w:r w:rsidR="00D5594C">
          <w:t xml:space="preserve">inherent </w:t>
        </w:r>
      </w:ins>
      <w:ins w:id="1814" w:author="Luke Slemon" w:date="2020-04-23T19:58:00Z">
        <w:r>
          <w:t>flexibili</w:t>
        </w:r>
      </w:ins>
      <w:ins w:id="1815" w:author="Luke Slemon" w:date="2020-04-23T20:00:00Z">
        <w:r>
          <w:t xml:space="preserve">ty, and configurable </w:t>
        </w:r>
      </w:ins>
      <w:ins w:id="1816" w:author="Luke Slemon" w:date="2020-04-24T12:59:00Z">
        <w:r w:rsidR="00D5594C">
          <w:t xml:space="preserve">connections </w:t>
        </w:r>
      </w:ins>
      <w:ins w:id="1817" w:author="Luke Slemon" w:date="2020-04-23T20:00:00Z">
        <w:r>
          <w:t>between the</w:t>
        </w:r>
      </w:ins>
      <w:ins w:id="1818" w:author="Luke Slemon" w:date="2020-04-23T20:01:00Z">
        <w:r>
          <w:t xml:space="preserve"> logic blocks, more than one task can be executed at once, allowing FPGAs </w:t>
        </w:r>
        <w:r w:rsidR="00CB0B86">
          <w:t xml:space="preserve">to benefit from parallel processing. </w:t>
        </w:r>
      </w:ins>
      <w:ins w:id="1819" w:author="Luke Slemon" w:date="2020-04-23T20:02:00Z">
        <w:r w:rsidR="00CB0B86">
          <w:t>Figure 7.</w:t>
        </w:r>
      </w:ins>
      <w:ins w:id="1820" w:author="Luke Slemon" w:date="2020-04-24T12:52:00Z">
        <w:r w:rsidR="00547879">
          <w:t>10</w:t>
        </w:r>
      </w:ins>
      <w:ins w:id="1821" w:author="Luke Slemon" w:date="2020-04-23T20:02:00Z">
        <w:r w:rsidR="00CB0B86">
          <w:t xml:space="preserve"> demonstrates the benefit of </w:t>
        </w:r>
      </w:ins>
      <w:ins w:id="1822" w:author="Luke Slemon" w:date="2020-04-23T20:03:00Z">
        <w:r w:rsidR="00CB0B86">
          <w:t xml:space="preserve">parallel processing, where </w:t>
        </w:r>
      </w:ins>
      <w:ins w:id="1823" w:author="Luke Slemon" w:date="2020-04-23T20:04:00Z">
        <w:r w:rsidR="00CB0B86">
          <w:t xml:space="preserve">a sequential processor requires 2000 clock cycles </w:t>
        </w:r>
      </w:ins>
      <w:ins w:id="1824" w:author="Luke Slemon" w:date="2020-04-23T20:05:00Z">
        <w:r w:rsidR="00CB0B86">
          <w:t>for a throughput of 1000 kilo samples per second (KSPS) whereas a parallel processor such as the FPGA can get 600 mega samples per second (MSPS) wi</w:t>
        </w:r>
      </w:ins>
      <w:ins w:id="1825" w:author="Luke Slemon" w:date="2020-04-23T20:06:00Z">
        <w:r w:rsidR="00CB0B86">
          <w:t>th a lower clocking frequency</w:t>
        </w:r>
      </w:ins>
      <w:ins w:id="1826" w:author="Luke Slemon" w:date="2020-04-24T13:02:00Z">
        <w:r w:rsidR="00D5594C">
          <w:t xml:space="preserve"> and a single clock cycle</w:t>
        </w:r>
      </w:ins>
      <w:ins w:id="1827" w:author="Luke Slemon" w:date="2020-04-23T20:06:00Z">
        <w:r w:rsidR="00CB0B86">
          <w:t xml:space="preserve">. </w:t>
        </w:r>
      </w:ins>
    </w:p>
    <w:p w14:paraId="20B82B46" w14:textId="6637F8E3" w:rsidR="00841B77" w:rsidRDefault="00733502">
      <w:pPr>
        <w:pStyle w:val="Image"/>
        <w:rPr>
          <w:ins w:id="1828" w:author="Luke Slemon" w:date="2020-04-23T19:51:00Z"/>
        </w:rPr>
        <w:pPrChange w:id="1829" w:author="Luke Slemon" w:date="2020-05-16T17:43:00Z">
          <w:pPr>
            <w:pStyle w:val="TextSub2"/>
            <w:jc w:val="center"/>
          </w:pPr>
        </w:pPrChange>
      </w:pPr>
      <w:ins w:id="1830" w:author="Luke Slemon" w:date="2020-04-23T19:51:00Z">
        <w:r>
          <w:lastRenderedPageBreak/>
          <w:drawing>
            <wp:inline distT="0" distB="0" distL="0" distR="0" wp14:anchorId="763BE58E" wp14:editId="391D435B">
              <wp:extent cx="5906206" cy="4143375"/>
              <wp:effectExtent l="0" t="0" r="0" b="0"/>
              <wp:docPr id="69" name="Picture 6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fference-between-a-DSP-processor-operation-and-FPGA-based-operation_W640.jpg"/>
                      <pic:cNvPicPr/>
                    </pic:nvPicPr>
                    <pic:blipFill>
                      <a:blip r:embed="rId29">
                        <a:extLst>
                          <a:ext uri="{28A0092B-C50C-407E-A947-70E740481C1C}">
                            <a14:useLocalDpi xmlns:a14="http://schemas.microsoft.com/office/drawing/2010/main" val="0"/>
                          </a:ext>
                        </a:extLst>
                      </a:blip>
                      <a:stretch>
                        <a:fillRect/>
                      </a:stretch>
                    </pic:blipFill>
                    <pic:spPr>
                      <a:xfrm>
                        <a:off x="0" y="0"/>
                        <a:ext cx="5914233" cy="4149006"/>
                      </a:xfrm>
                      <a:prstGeom prst="rect">
                        <a:avLst/>
                      </a:prstGeom>
                    </pic:spPr>
                  </pic:pic>
                </a:graphicData>
              </a:graphic>
            </wp:inline>
          </w:drawing>
        </w:r>
      </w:ins>
    </w:p>
    <w:p w14:paraId="0C540DAF" w14:textId="7C5BAC6A" w:rsidR="00733502" w:rsidRDefault="00733502" w:rsidP="00733502">
      <w:pPr>
        <w:pStyle w:val="FigureAnnotation"/>
        <w:rPr>
          <w:ins w:id="1831" w:author="Luke Slemon" w:date="2020-04-23T20:06:00Z"/>
        </w:rPr>
      </w:pPr>
      <w:ins w:id="1832" w:author="Luke Slemon" w:date="2020-04-23T19:51:00Z">
        <w:r>
          <w:t>Figure 7.</w:t>
        </w:r>
      </w:ins>
      <w:ins w:id="1833" w:author="Luke Slemon" w:date="2020-04-24T12:52:00Z">
        <w:r w:rsidR="00547879">
          <w:t>10</w:t>
        </w:r>
      </w:ins>
      <w:ins w:id="1834" w:author="Luke Slemon" w:date="2020-04-23T19:51:00Z">
        <w:r>
          <w:t xml:space="preserve"> </w:t>
        </w:r>
      </w:ins>
      <w:ins w:id="1835" w:author="Luke Slemon" w:date="2020-04-23T19:52:00Z">
        <w:r>
          <w:t xml:space="preserve">CPU based </w:t>
        </w:r>
      </w:ins>
      <w:ins w:id="1836" w:author="Luke Slemon" w:date="2020-04-23T19:53:00Z">
        <w:r>
          <w:t>Signal Processor vs FPGA based Signal Processor</w:t>
        </w:r>
        <w:r>
          <w:fldChar w:fldCharType="begin" w:fldLock="1"/>
        </w:r>
      </w:ins>
      <w:r>
        <w:instrText>ADDIN CSL_CITATION {"citationItems":[{"id":"ITEM-1","itemData":{"DOI":"10.7779/jksnt.2015.35.6.389","ISSN":"1225-7842","author":[{"dropping-particle":"","family":"Shan","given":"Jaffry Syed","non-dropping-particle":"","parse-names":false,"suffix":""},{"dropping-particle":"","family":"Abbas","given":"Syed Haider","non-dropping-particle":"","parse-names":false,"suffix":""},{"dropping-particle":"","family":"Kang","given":"Donghoon","non-dropping-particle":"","parse-names":false,"suffix":""},{"dropping-particle":"","family":"Lee","given":"Jungryul","non-dropping-particle":"","parse-names":false,"suffix":""}],"container-title":"Journal of the Korean Society for Nondestructive Testing","id":"ITEM-1","issue":"6","issued":{"date-parts":[["2015","12","30"]]},"page":"389-397","publisher":"The Korean Society of Nondestructive Testing","title":"Using Field Programmable Gate Array Hardware for the Performance Improvement of Ultrasonic Wave Propagation Imaging System","type":"article-journal","volume":"35"},"uris":["http://www.mendeley.com/documents/?uuid=db89d2a4-783e-35ec-8af5-b34f6cffa850"]}],"mendeley":{"formattedCitation":"[22]","plainTextFormattedCitation":"[22]","previouslyFormattedCitation":"[22]"},"properties":{"noteIndex":0},"schema":"https://github.com/citation-style-language/schema/raw/master/csl-citation.json"}</w:instrText>
      </w:r>
      <w:r>
        <w:fldChar w:fldCharType="separate"/>
      </w:r>
      <w:r w:rsidRPr="00733502">
        <w:rPr>
          <w:b w:val="0"/>
          <w:noProof/>
        </w:rPr>
        <w:t>[22]</w:t>
      </w:r>
      <w:ins w:id="1837" w:author="Luke Slemon" w:date="2020-04-23T19:53:00Z">
        <w:r>
          <w:fldChar w:fldCharType="end"/>
        </w:r>
      </w:ins>
    </w:p>
    <w:p w14:paraId="6818F847" w14:textId="14B9581A" w:rsidR="00D5594C" w:rsidRDefault="00CB0B86" w:rsidP="000B5C0E">
      <w:pPr>
        <w:pStyle w:val="TextSub3"/>
        <w:rPr>
          <w:ins w:id="1838" w:author="Luke Slemon" w:date="2020-04-24T13:04:00Z"/>
        </w:rPr>
      </w:pPr>
      <w:ins w:id="1839" w:author="Luke Slemon" w:date="2020-04-23T20:06:00Z">
        <w:r w:rsidRPr="008B086C">
          <w:t xml:space="preserve">Sequential processors </w:t>
        </w:r>
      </w:ins>
      <w:ins w:id="1840" w:author="Luke Slemon" w:date="2020-04-23T20:07:00Z">
        <w:r w:rsidRPr="008B086C">
          <w:t xml:space="preserve">are </w:t>
        </w:r>
      </w:ins>
      <w:ins w:id="1841" w:author="Luke Slemon" w:date="2020-04-23T20:06:00Z">
        <w:r w:rsidRPr="008B086C">
          <w:t>slower because they require nearly t</w:t>
        </w:r>
      </w:ins>
      <w:ins w:id="1842" w:author="Luke Slemon" w:date="2020-04-23T20:07:00Z">
        <w:r w:rsidRPr="008B086C">
          <w:t xml:space="preserve">hree clock cycles per instruction (fetch the instruction, decode the instruction, then execute the instruction). </w:t>
        </w:r>
      </w:ins>
      <w:ins w:id="1843" w:author="Luke Slemon" w:date="2020-04-23T20:08:00Z">
        <w:r w:rsidRPr="008B086C">
          <w:t>Coupled with this slower execution rate, sequential processors can also only execute one task at a time</w:t>
        </w:r>
      </w:ins>
      <w:ins w:id="1844" w:author="Luke Slemon" w:date="2020-04-23T20:11:00Z">
        <w:r w:rsidR="008B086C" w:rsidRPr="008B086C">
          <w:t xml:space="preserve">, whereas an FPGA </w:t>
        </w:r>
      </w:ins>
      <w:ins w:id="1845" w:author="Luke Slemon" w:date="2020-04-23T20:12:00Z">
        <w:r w:rsidR="008B086C" w:rsidRPr="008B086C">
          <w:t>can execute numerous tasks per clock cycle</w:t>
        </w:r>
      </w:ins>
      <w:ins w:id="1846" w:author="Luke Slemon" w:date="2020-04-23T20:08:00Z">
        <w:r w:rsidRPr="008B086C">
          <w:t xml:space="preserve">. </w:t>
        </w:r>
      </w:ins>
      <w:ins w:id="1847" w:author="Luke Slemon" w:date="2020-04-24T14:16:00Z">
        <w:r w:rsidR="00FD26B6">
          <w:br/>
        </w:r>
      </w:ins>
      <w:ins w:id="1848" w:author="Luke Slemon" w:date="2020-04-23T20:21:00Z">
        <w:r w:rsidR="003F0045">
          <w:br/>
        </w:r>
      </w:ins>
      <w:ins w:id="1849" w:author="Luke Slemon" w:date="2020-04-23T20:22:00Z">
        <w:r w:rsidR="003F0045">
          <w:t>When creating processing systems wh</w:t>
        </w:r>
      </w:ins>
      <w:ins w:id="1850" w:author="Luke Slemon" w:date="2020-04-23T20:23:00Z">
        <w:r w:rsidR="003F0045">
          <w:t xml:space="preserve">ich are small enough to be easily embedded into an environment, the Raspberry Pi is a popular choice because of its physical size, </w:t>
        </w:r>
      </w:ins>
      <w:ins w:id="1851" w:author="Luke Slemon" w:date="2020-04-23T20:24:00Z">
        <w:r w:rsidR="003F0045">
          <w:t xml:space="preserve">processing power, and creative and helpful community of </w:t>
        </w:r>
      </w:ins>
      <w:ins w:id="1852" w:author="Luke Slemon" w:date="2020-04-23T20:25:00Z">
        <w:r w:rsidR="003F0045">
          <w:t xml:space="preserve">developers. Raspberry </w:t>
        </w:r>
        <w:proofErr w:type="spellStart"/>
        <w:r w:rsidR="003F0045">
          <w:t>Pis</w:t>
        </w:r>
        <w:proofErr w:type="spellEnd"/>
        <w:r w:rsidR="003F0045">
          <w:t xml:space="preserve"> have been used in Image Processing, Object detection, </w:t>
        </w:r>
      </w:ins>
      <w:ins w:id="1853" w:author="Luke Slemon" w:date="2020-04-23T20:26:00Z">
        <w:r w:rsidR="003F0045">
          <w:t xml:space="preserve">and Machine Learning applications, again making it more than capable of being embedded within a Brain to Computer Interface. However, </w:t>
        </w:r>
      </w:ins>
      <w:ins w:id="1854" w:author="Luke Slemon" w:date="2020-04-23T20:29:00Z">
        <w:r w:rsidR="003F0045">
          <w:t>the processor within a Raspberry Pi is a sequential processor which again is slower than an FPGA.</w:t>
        </w:r>
      </w:ins>
    </w:p>
    <w:tbl>
      <w:tblPr>
        <w:tblpPr w:leftFromText="181" w:rightFromText="181" w:vertAnchor="text" w:horzAnchor="margin" w:tblpY="3181"/>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1134"/>
        <w:gridCol w:w="1127"/>
        <w:gridCol w:w="7"/>
        <w:gridCol w:w="1127"/>
        <w:gridCol w:w="7"/>
        <w:gridCol w:w="1127"/>
        <w:gridCol w:w="7"/>
        <w:gridCol w:w="1417"/>
        <w:gridCol w:w="1134"/>
      </w:tblGrid>
      <w:tr w:rsidR="00FD26B6" w:rsidRPr="00C1212A" w14:paraId="7C9E10BD" w14:textId="77777777" w:rsidTr="00FD26B6">
        <w:trPr>
          <w:trHeight w:val="120"/>
          <w:ins w:id="1855" w:author="Luke Slemon" w:date="2020-04-24T14:14:00Z"/>
        </w:trPr>
        <w:tc>
          <w:tcPr>
            <w:tcW w:w="9214" w:type="dxa"/>
            <w:gridSpan w:val="11"/>
          </w:tcPr>
          <w:p w14:paraId="43645F05" w14:textId="77777777" w:rsidR="00FD26B6" w:rsidRPr="00C1212A" w:rsidRDefault="00FD26B6" w:rsidP="00FD26B6">
            <w:pPr>
              <w:autoSpaceDE w:val="0"/>
              <w:autoSpaceDN w:val="0"/>
              <w:adjustRightInd w:val="0"/>
              <w:spacing w:after="0" w:line="240" w:lineRule="auto"/>
              <w:rPr>
                <w:ins w:id="1856" w:author="Luke Slemon" w:date="2020-04-24T14:14:00Z"/>
                <w:rFonts w:ascii="Cambria" w:hAnsi="Cambria" w:cs="Cambria"/>
                <w:color w:val="000000"/>
                <w:sz w:val="23"/>
                <w:szCs w:val="23"/>
              </w:rPr>
            </w:pPr>
            <w:ins w:id="1857" w:author="Luke Slemon" w:date="2020-04-24T14:14:00Z">
              <w:r w:rsidRPr="00C1212A">
                <w:rPr>
                  <w:rFonts w:ascii="Cambria" w:hAnsi="Cambria" w:cs="Cambria"/>
                  <w:b/>
                  <w:bCs/>
                  <w:color w:val="000000"/>
                  <w:sz w:val="23"/>
                  <w:szCs w:val="23"/>
                </w:rPr>
                <w:lastRenderedPageBreak/>
                <w:t xml:space="preserve">FFT Benchmark 262,155 Points </w:t>
              </w:r>
            </w:ins>
          </w:p>
        </w:tc>
      </w:tr>
      <w:tr w:rsidR="00FD26B6" w:rsidRPr="00C1212A" w14:paraId="06C09E9E" w14:textId="77777777" w:rsidTr="00FD26B6">
        <w:trPr>
          <w:trHeight w:val="262"/>
          <w:ins w:id="1858" w:author="Luke Slemon" w:date="2020-04-24T14:14:00Z"/>
        </w:trPr>
        <w:tc>
          <w:tcPr>
            <w:tcW w:w="993" w:type="dxa"/>
          </w:tcPr>
          <w:p w14:paraId="56F51F44" w14:textId="77777777" w:rsidR="00FD26B6" w:rsidRPr="00C1212A" w:rsidRDefault="00FD26B6" w:rsidP="00FD26B6">
            <w:pPr>
              <w:autoSpaceDE w:val="0"/>
              <w:autoSpaceDN w:val="0"/>
              <w:adjustRightInd w:val="0"/>
              <w:spacing w:after="0" w:line="240" w:lineRule="auto"/>
              <w:rPr>
                <w:ins w:id="1859" w:author="Luke Slemon" w:date="2020-04-24T14:14:00Z"/>
                <w:rFonts w:ascii="Cambria" w:hAnsi="Cambria" w:cs="Cambria"/>
                <w:color w:val="000000"/>
                <w:sz w:val="23"/>
                <w:szCs w:val="23"/>
              </w:rPr>
            </w:pPr>
            <w:ins w:id="1860" w:author="Luke Slemon" w:date="2020-04-24T14:14:00Z">
              <w:r w:rsidRPr="00C1212A">
                <w:rPr>
                  <w:rFonts w:ascii="Cambria" w:hAnsi="Cambria" w:cs="Cambria"/>
                  <w:b/>
                  <w:bCs/>
                  <w:color w:val="000000"/>
                  <w:sz w:val="23"/>
                  <w:szCs w:val="23"/>
                </w:rPr>
                <w:t xml:space="preserve">Benchmark </w:t>
              </w:r>
            </w:ins>
          </w:p>
        </w:tc>
        <w:tc>
          <w:tcPr>
            <w:tcW w:w="5670" w:type="dxa"/>
            <w:gridSpan w:val="8"/>
          </w:tcPr>
          <w:p w14:paraId="14BD503E" w14:textId="77777777" w:rsidR="00FD26B6" w:rsidRPr="00C1212A" w:rsidRDefault="00FD26B6" w:rsidP="00FD26B6">
            <w:pPr>
              <w:autoSpaceDE w:val="0"/>
              <w:autoSpaceDN w:val="0"/>
              <w:adjustRightInd w:val="0"/>
              <w:spacing w:after="0" w:line="240" w:lineRule="auto"/>
              <w:jc w:val="center"/>
              <w:rPr>
                <w:ins w:id="1861" w:author="Luke Slemon" w:date="2020-04-24T14:14:00Z"/>
                <w:rFonts w:ascii="Cambria" w:hAnsi="Cambria" w:cs="Cambria"/>
                <w:color w:val="000000"/>
                <w:sz w:val="23"/>
                <w:szCs w:val="23"/>
              </w:rPr>
            </w:pPr>
            <w:ins w:id="1862" w:author="Luke Slemon" w:date="2020-04-24T14:14:00Z">
              <w:r w:rsidRPr="00C1212A">
                <w:rPr>
                  <w:rFonts w:ascii="Cambria" w:hAnsi="Cambria" w:cs="Cambria"/>
                  <w:color w:val="000000"/>
                  <w:sz w:val="23"/>
                  <w:szCs w:val="23"/>
                </w:rPr>
                <w:t>CPU</w:t>
              </w:r>
            </w:ins>
          </w:p>
        </w:tc>
        <w:tc>
          <w:tcPr>
            <w:tcW w:w="1417" w:type="dxa"/>
          </w:tcPr>
          <w:p w14:paraId="3DBC1A83" w14:textId="77777777" w:rsidR="00FD26B6" w:rsidRPr="00C1212A" w:rsidRDefault="00FD26B6" w:rsidP="00FD26B6">
            <w:pPr>
              <w:autoSpaceDE w:val="0"/>
              <w:autoSpaceDN w:val="0"/>
              <w:adjustRightInd w:val="0"/>
              <w:spacing w:after="0" w:line="240" w:lineRule="auto"/>
              <w:rPr>
                <w:ins w:id="1863" w:author="Luke Slemon" w:date="2020-04-24T14:14:00Z"/>
                <w:rFonts w:ascii="Cambria" w:hAnsi="Cambria" w:cs="Cambria"/>
                <w:color w:val="000000"/>
                <w:sz w:val="23"/>
                <w:szCs w:val="23"/>
              </w:rPr>
            </w:pPr>
            <w:ins w:id="1864" w:author="Luke Slemon" w:date="2020-04-24T14:14:00Z">
              <w:r w:rsidRPr="00C1212A">
                <w:rPr>
                  <w:rFonts w:ascii="Cambria" w:hAnsi="Cambria" w:cs="Cambria"/>
                  <w:color w:val="000000"/>
                  <w:sz w:val="23"/>
                  <w:szCs w:val="23"/>
                </w:rPr>
                <w:t xml:space="preserve">GPU </w:t>
              </w:r>
            </w:ins>
          </w:p>
        </w:tc>
        <w:tc>
          <w:tcPr>
            <w:tcW w:w="1134" w:type="dxa"/>
          </w:tcPr>
          <w:p w14:paraId="7451F212" w14:textId="77777777" w:rsidR="00FD26B6" w:rsidRPr="00C1212A" w:rsidRDefault="00FD26B6" w:rsidP="00FD26B6">
            <w:pPr>
              <w:autoSpaceDE w:val="0"/>
              <w:autoSpaceDN w:val="0"/>
              <w:adjustRightInd w:val="0"/>
              <w:spacing w:after="0" w:line="240" w:lineRule="auto"/>
              <w:rPr>
                <w:ins w:id="1865" w:author="Luke Slemon" w:date="2020-04-24T14:14:00Z"/>
                <w:rFonts w:ascii="Cambria" w:hAnsi="Cambria" w:cs="Cambria"/>
                <w:color w:val="000000"/>
                <w:sz w:val="23"/>
                <w:szCs w:val="23"/>
              </w:rPr>
            </w:pPr>
            <w:ins w:id="1866" w:author="Luke Slemon" w:date="2020-04-24T14:14:00Z">
              <w:r w:rsidRPr="00C1212A">
                <w:rPr>
                  <w:rFonts w:ascii="Cambria" w:hAnsi="Cambria" w:cs="Cambria"/>
                  <w:color w:val="000000"/>
                  <w:sz w:val="23"/>
                  <w:szCs w:val="23"/>
                </w:rPr>
                <w:t xml:space="preserve">FPGA </w:t>
              </w:r>
            </w:ins>
          </w:p>
        </w:tc>
      </w:tr>
      <w:tr w:rsidR="00FD26B6" w:rsidRPr="00C1212A" w14:paraId="705CA555" w14:textId="77777777" w:rsidTr="00FD26B6">
        <w:trPr>
          <w:trHeight w:val="400"/>
          <w:ins w:id="1867" w:author="Luke Slemon" w:date="2020-04-24T14:14:00Z"/>
        </w:trPr>
        <w:tc>
          <w:tcPr>
            <w:tcW w:w="993" w:type="dxa"/>
          </w:tcPr>
          <w:p w14:paraId="2691D377" w14:textId="77777777" w:rsidR="00FD26B6" w:rsidRPr="00C1212A" w:rsidRDefault="00FD26B6" w:rsidP="00FD26B6">
            <w:pPr>
              <w:autoSpaceDE w:val="0"/>
              <w:autoSpaceDN w:val="0"/>
              <w:adjustRightInd w:val="0"/>
              <w:spacing w:after="0" w:line="240" w:lineRule="auto"/>
              <w:rPr>
                <w:ins w:id="1868" w:author="Luke Slemon" w:date="2020-04-24T14:14:00Z"/>
                <w:rFonts w:ascii="Cambria" w:hAnsi="Cambria" w:cs="Cambria"/>
                <w:color w:val="000000"/>
                <w:sz w:val="23"/>
                <w:szCs w:val="23"/>
              </w:rPr>
            </w:pPr>
          </w:p>
        </w:tc>
        <w:tc>
          <w:tcPr>
            <w:tcW w:w="1134" w:type="dxa"/>
          </w:tcPr>
          <w:p w14:paraId="436A3B52" w14:textId="77777777" w:rsidR="00FD26B6" w:rsidRPr="00C1212A" w:rsidRDefault="00FD26B6" w:rsidP="00FD26B6">
            <w:pPr>
              <w:autoSpaceDE w:val="0"/>
              <w:autoSpaceDN w:val="0"/>
              <w:adjustRightInd w:val="0"/>
              <w:spacing w:after="0" w:line="240" w:lineRule="auto"/>
              <w:rPr>
                <w:ins w:id="1869" w:author="Luke Slemon" w:date="2020-04-24T14:14:00Z"/>
                <w:rFonts w:ascii="Cambria" w:hAnsi="Cambria" w:cs="Cambria"/>
                <w:color w:val="000000"/>
                <w:sz w:val="23"/>
                <w:szCs w:val="23"/>
              </w:rPr>
            </w:pPr>
            <w:ins w:id="1870" w:author="Luke Slemon" w:date="2020-04-24T14:14:00Z">
              <w:r w:rsidRPr="00C1212A">
                <w:rPr>
                  <w:rFonts w:ascii="Cambria" w:hAnsi="Cambria" w:cs="Cambria"/>
                  <w:color w:val="000000"/>
                  <w:sz w:val="23"/>
                  <w:szCs w:val="23"/>
                </w:rPr>
                <w:t>2</w:t>
              </w:r>
              <w:r>
                <w:rPr>
                  <w:rFonts w:ascii="Cambria" w:hAnsi="Cambria" w:cs="Cambria"/>
                  <w:color w:val="000000"/>
                  <w:sz w:val="23"/>
                  <w:szCs w:val="23"/>
                </w:rPr>
                <w:t xml:space="preserve"> </w:t>
              </w:r>
              <w:r w:rsidRPr="00C1212A">
                <w:rPr>
                  <w:rFonts w:ascii="Cambria" w:hAnsi="Cambria" w:cs="Cambria"/>
                  <w:color w:val="000000"/>
                  <w:sz w:val="23"/>
                  <w:szCs w:val="23"/>
                </w:rPr>
                <w:t xml:space="preserve">Threads </w:t>
              </w:r>
            </w:ins>
          </w:p>
        </w:tc>
        <w:tc>
          <w:tcPr>
            <w:tcW w:w="1134" w:type="dxa"/>
          </w:tcPr>
          <w:p w14:paraId="5D729061" w14:textId="77777777" w:rsidR="00FD26B6" w:rsidRPr="00C1212A" w:rsidRDefault="00FD26B6" w:rsidP="00FD26B6">
            <w:pPr>
              <w:autoSpaceDE w:val="0"/>
              <w:autoSpaceDN w:val="0"/>
              <w:adjustRightInd w:val="0"/>
              <w:spacing w:after="0" w:line="240" w:lineRule="auto"/>
              <w:rPr>
                <w:ins w:id="1871" w:author="Luke Slemon" w:date="2020-04-24T14:14:00Z"/>
                <w:rFonts w:ascii="Cambria" w:hAnsi="Cambria" w:cs="Cambria"/>
                <w:color w:val="000000"/>
                <w:sz w:val="23"/>
                <w:szCs w:val="23"/>
              </w:rPr>
            </w:pPr>
            <w:ins w:id="1872" w:author="Luke Slemon" w:date="2020-04-24T14:14:00Z">
              <w:r w:rsidRPr="00C1212A">
                <w:rPr>
                  <w:rFonts w:ascii="Cambria" w:hAnsi="Cambria" w:cs="Cambria"/>
                  <w:color w:val="000000"/>
                  <w:sz w:val="23"/>
                  <w:szCs w:val="23"/>
                </w:rPr>
                <w:t xml:space="preserve">4 Threads </w:t>
              </w:r>
            </w:ins>
          </w:p>
        </w:tc>
        <w:tc>
          <w:tcPr>
            <w:tcW w:w="1134" w:type="dxa"/>
            <w:gridSpan w:val="2"/>
          </w:tcPr>
          <w:p w14:paraId="0F19C00B" w14:textId="77777777" w:rsidR="00FD26B6" w:rsidRPr="00C1212A" w:rsidRDefault="00FD26B6" w:rsidP="00FD26B6">
            <w:pPr>
              <w:autoSpaceDE w:val="0"/>
              <w:autoSpaceDN w:val="0"/>
              <w:adjustRightInd w:val="0"/>
              <w:spacing w:after="0" w:line="240" w:lineRule="auto"/>
              <w:rPr>
                <w:ins w:id="1873" w:author="Luke Slemon" w:date="2020-04-24T14:14:00Z"/>
                <w:rFonts w:ascii="Cambria" w:hAnsi="Cambria" w:cs="Cambria"/>
                <w:color w:val="000000"/>
                <w:sz w:val="23"/>
                <w:szCs w:val="23"/>
              </w:rPr>
            </w:pPr>
            <w:ins w:id="1874" w:author="Luke Slemon" w:date="2020-04-24T14:14:00Z">
              <w:r w:rsidRPr="00C1212A">
                <w:rPr>
                  <w:rFonts w:ascii="Cambria" w:hAnsi="Cambria" w:cs="Cambria"/>
                  <w:color w:val="000000"/>
                  <w:sz w:val="23"/>
                  <w:szCs w:val="23"/>
                </w:rPr>
                <w:t xml:space="preserve">8 Threads </w:t>
              </w:r>
            </w:ins>
          </w:p>
        </w:tc>
        <w:tc>
          <w:tcPr>
            <w:tcW w:w="1134" w:type="dxa"/>
            <w:gridSpan w:val="2"/>
          </w:tcPr>
          <w:p w14:paraId="69E92190" w14:textId="77777777" w:rsidR="00FD26B6" w:rsidRPr="00C1212A" w:rsidRDefault="00FD26B6" w:rsidP="00FD26B6">
            <w:pPr>
              <w:autoSpaceDE w:val="0"/>
              <w:autoSpaceDN w:val="0"/>
              <w:adjustRightInd w:val="0"/>
              <w:spacing w:after="0" w:line="240" w:lineRule="auto"/>
              <w:rPr>
                <w:ins w:id="1875" w:author="Luke Slemon" w:date="2020-04-24T14:14:00Z"/>
                <w:rFonts w:ascii="Cambria" w:hAnsi="Cambria" w:cs="Cambria"/>
                <w:color w:val="000000"/>
                <w:sz w:val="23"/>
                <w:szCs w:val="23"/>
              </w:rPr>
            </w:pPr>
            <w:ins w:id="1876" w:author="Luke Slemon" w:date="2020-04-24T14:14:00Z">
              <w:r w:rsidRPr="00C1212A">
                <w:rPr>
                  <w:rFonts w:ascii="Cambria" w:hAnsi="Cambria" w:cs="Cambria"/>
                  <w:color w:val="000000"/>
                  <w:sz w:val="23"/>
                  <w:szCs w:val="23"/>
                </w:rPr>
                <w:t>12</w:t>
              </w:r>
              <w:r>
                <w:rPr>
                  <w:rFonts w:ascii="Cambria" w:hAnsi="Cambria" w:cs="Cambria"/>
                  <w:color w:val="000000"/>
                  <w:sz w:val="23"/>
                  <w:szCs w:val="23"/>
                </w:rPr>
                <w:t xml:space="preserve"> </w:t>
              </w:r>
              <w:r w:rsidRPr="00C1212A">
                <w:rPr>
                  <w:rFonts w:ascii="Cambria" w:hAnsi="Cambria" w:cs="Cambria"/>
                  <w:color w:val="000000"/>
                  <w:sz w:val="23"/>
                  <w:szCs w:val="23"/>
                </w:rPr>
                <w:t xml:space="preserve">Threads </w:t>
              </w:r>
            </w:ins>
          </w:p>
        </w:tc>
        <w:tc>
          <w:tcPr>
            <w:tcW w:w="1134" w:type="dxa"/>
            <w:gridSpan w:val="2"/>
          </w:tcPr>
          <w:p w14:paraId="2FB97AAA" w14:textId="77777777" w:rsidR="00FD26B6" w:rsidRPr="00C1212A" w:rsidRDefault="00FD26B6" w:rsidP="00FD26B6">
            <w:pPr>
              <w:autoSpaceDE w:val="0"/>
              <w:autoSpaceDN w:val="0"/>
              <w:adjustRightInd w:val="0"/>
              <w:spacing w:after="0" w:line="240" w:lineRule="auto"/>
              <w:rPr>
                <w:ins w:id="1877" w:author="Luke Slemon" w:date="2020-04-24T14:14:00Z"/>
                <w:rFonts w:ascii="Cambria" w:hAnsi="Cambria" w:cs="Cambria"/>
                <w:color w:val="000000"/>
                <w:sz w:val="23"/>
                <w:szCs w:val="23"/>
              </w:rPr>
            </w:pPr>
            <w:ins w:id="1878" w:author="Luke Slemon" w:date="2020-04-24T14:14:00Z">
              <w:r w:rsidRPr="00C1212A">
                <w:rPr>
                  <w:rFonts w:ascii="Cambria" w:hAnsi="Cambria" w:cs="Cambria"/>
                  <w:color w:val="000000"/>
                  <w:sz w:val="23"/>
                  <w:szCs w:val="23"/>
                </w:rPr>
                <w:t>24</w:t>
              </w:r>
              <w:r>
                <w:rPr>
                  <w:rFonts w:ascii="Cambria" w:hAnsi="Cambria" w:cs="Cambria"/>
                  <w:color w:val="000000"/>
                  <w:sz w:val="23"/>
                  <w:szCs w:val="23"/>
                </w:rPr>
                <w:t xml:space="preserve"> </w:t>
              </w:r>
              <w:r w:rsidRPr="00C1212A">
                <w:rPr>
                  <w:rFonts w:ascii="Cambria" w:hAnsi="Cambria" w:cs="Cambria"/>
                  <w:color w:val="000000"/>
                  <w:sz w:val="23"/>
                  <w:szCs w:val="23"/>
                </w:rPr>
                <w:t xml:space="preserve">Threads </w:t>
              </w:r>
            </w:ins>
          </w:p>
        </w:tc>
        <w:tc>
          <w:tcPr>
            <w:tcW w:w="1417" w:type="dxa"/>
          </w:tcPr>
          <w:p w14:paraId="79A38E11" w14:textId="77777777" w:rsidR="00FD26B6" w:rsidRPr="00C1212A" w:rsidRDefault="00FD26B6" w:rsidP="00FD26B6">
            <w:pPr>
              <w:autoSpaceDE w:val="0"/>
              <w:autoSpaceDN w:val="0"/>
              <w:adjustRightInd w:val="0"/>
              <w:spacing w:after="0" w:line="240" w:lineRule="auto"/>
              <w:rPr>
                <w:ins w:id="1879" w:author="Luke Slemon" w:date="2020-04-24T14:14:00Z"/>
                <w:rFonts w:ascii="Cambria" w:hAnsi="Cambria" w:cs="Cambria"/>
                <w:color w:val="000000"/>
                <w:sz w:val="23"/>
                <w:szCs w:val="23"/>
              </w:rPr>
            </w:pPr>
            <w:ins w:id="1880" w:author="Luke Slemon" w:date="2020-04-24T14:14:00Z">
              <w:r w:rsidRPr="00C1212A">
                <w:rPr>
                  <w:rFonts w:ascii="Cambria" w:hAnsi="Cambria" w:cs="Cambria"/>
                  <w:color w:val="000000"/>
                  <w:sz w:val="23"/>
                  <w:szCs w:val="23"/>
                </w:rPr>
                <w:t xml:space="preserve">Max Threads </w:t>
              </w:r>
            </w:ins>
          </w:p>
        </w:tc>
        <w:tc>
          <w:tcPr>
            <w:tcW w:w="1134" w:type="dxa"/>
          </w:tcPr>
          <w:p w14:paraId="128E18DE" w14:textId="77777777" w:rsidR="00FD26B6" w:rsidRPr="00C1212A" w:rsidRDefault="00FD26B6" w:rsidP="00FD26B6">
            <w:pPr>
              <w:autoSpaceDE w:val="0"/>
              <w:autoSpaceDN w:val="0"/>
              <w:adjustRightInd w:val="0"/>
              <w:spacing w:after="0" w:line="240" w:lineRule="auto"/>
              <w:rPr>
                <w:ins w:id="1881" w:author="Luke Slemon" w:date="2020-04-24T14:14:00Z"/>
                <w:rFonts w:ascii="Cambria" w:hAnsi="Cambria" w:cs="Cambria"/>
                <w:color w:val="000000"/>
                <w:sz w:val="23"/>
                <w:szCs w:val="23"/>
              </w:rPr>
            </w:pPr>
            <w:ins w:id="1882" w:author="Luke Slemon" w:date="2020-04-24T14:14:00Z">
              <w:r w:rsidRPr="00C1212A">
                <w:rPr>
                  <w:rFonts w:ascii="Cambria" w:hAnsi="Cambria" w:cs="Cambria"/>
                  <w:color w:val="000000"/>
                  <w:sz w:val="23"/>
                  <w:szCs w:val="23"/>
                </w:rPr>
                <w:t xml:space="preserve">Virtex-5 </w:t>
              </w:r>
            </w:ins>
          </w:p>
        </w:tc>
      </w:tr>
      <w:tr w:rsidR="00FD26B6" w:rsidRPr="00C1212A" w14:paraId="2A65DD16" w14:textId="77777777" w:rsidTr="00FD26B6">
        <w:trPr>
          <w:trHeight w:val="263"/>
          <w:ins w:id="1883" w:author="Luke Slemon" w:date="2020-04-24T14:14:00Z"/>
        </w:trPr>
        <w:tc>
          <w:tcPr>
            <w:tcW w:w="993" w:type="dxa"/>
            <w:tcBorders>
              <w:bottom w:val="single" w:sz="4" w:space="0" w:color="auto"/>
            </w:tcBorders>
          </w:tcPr>
          <w:p w14:paraId="2D3F9FEC" w14:textId="77777777" w:rsidR="00FD26B6" w:rsidRPr="00C1212A" w:rsidRDefault="00FD26B6" w:rsidP="00FD26B6">
            <w:pPr>
              <w:autoSpaceDE w:val="0"/>
              <w:autoSpaceDN w:val="0"/>
              <w:adjustRightInd w:val="0"/>
              <w:spacing w:after="0" w:line="240" w:lineRule="auto"/>
              <w:rPr>
                <w:ins w:id="1884" w:author="Luke Slemon" w:date="2020-04-24T14:14:00Z"/>
                <w:rFonts w:ascii="Cambria" w:hAnsi="Cambria" w:cs="Cambria"/>
                <w:color w:val="000000"/>
                <w:sz w:val="23"/>
                <w:szCs w:val="23"/>
              </w:rPr>
            </w:pPr>
            <w:ins w:id="1885" w:author="Luke Slemon" w:date="2020-04-24T14:14:00Z">
              <w:r w:rsidRPr="00C1212A">
                <w:rPr>
                  <w:rFonts w:ascii="Cambria" w:hAnsi="Cambria" w:cs="Cambria"/>
                  <w:b/>
                  <w:bCs/>
                  <w:color w:val="000000"/>
                  <w:sz w:val="23"/>
                  <w:szCs w:val="23"/>
                </w:rPr>
                <w:t xml:space="preserve">FFT </w:t>
              </w:r>
            </w:ins>
          </w:p>
        </w:tc>
        <w:tc>
          <w:tcPr>
            <w:tcW w:w="1134" w:type="dxa"/>
            <w:tcBorders>
              <w:bottom w:val="single" w:sz="4" w:space="0" w:color="auto"/>
            </w:tcBorders>
          </w:tcPr>
          <w:p w14:paraId="7CE6E5E4" w14:textId="77777777" w:rsidR="00FD26B6" w:rsidRPr="00C1212A" w:rsidRDefault="00FD26B6" w:rsidP="00FD26B6">
            <w:pPr>
              <w:autoSpaceDE w:val="0"/>
              <w:autoSpaceDN w:val="0"/>
              <w:adjustRightInd w:val="0"/>
              <w:spacing w:after="0" w:line="240" w:lineRule="auto"/>
              <w:rPr>
                <w:ins w:id="1886" w:author="Luke Slemon" w:date="2020-04-24T14:14:00Z"/>
                <w:rFonts w:ascii="Cambria" w:hAnsi="Cambria" w:cs="Cambria"/>
                <w:color w:val="000000"/>
                <w:sz w:val="23"/>
                <w:szCs w:val="23"/>
              </w:rPr>
            </w:pPr>
            <w:ins w:id="1887" w:author="Luke Slemon" w:date="2020-04-24T14:14:00Z">
              <w:r w:rsidRPr="00C1212A">
                <w:rPr>
                  <w:rFonts w:ascii="Cambria" w:hAnsi="Cambria" w:cs="Cambria"/>
                  <w:color w:val="000000"/>
                  <w:sz w:val="23"/>
                  <w:szCs w:val="23"/>
                </w:rPr>
                <w:t xml:space="preserve">76.17 ms </w:t>
              </w:r>
            </w:ins>
          </w:p>
        </w:tc>
        <w:tc>
          <w:tcPr>
            <w:tcW w:w="1134" w:type="dxa"/>
            <w:tcBorders>
              <w:bottom w:val="single" w:sz="4" w:space="0" w:color="auto"/>
            </w:tcBorders>
          </w:tcPr>
          <w:p w14:paraId="410E4EC5" w14:textId="77777777" w:rsidR="00FD26B6" w:rsidRPr="00C1212A" w:rsidRDefault="00FD26B6" w:rsidP="00FD26B6">
            <w:pPr>
              <w:autoSpaceDE w:val="0"/>
              <w:autoSpaceDN w:val="0"/>
              <w:adjustRightInd w:val="0"/>
              <w:spacing w:after="0" w:line="240" w:lineRule="auto"/>
              <w:rPr>
                <w:ins w:id="1888" w:author="Luke Slemon" w:date="2020-04-24T14:14:00Z"/>
                <w:rFonts w:ascii="Cambria" w:hAnsi="Cambria" w:cs="Cambria"/>
                <w:color w:val="000000"/>
                <w:sz w:val="23"/>
                <w:szCs w:val="23"/>
              </w:rPr>
            </w:pPr>
            <w:ins w:id="1889" w:author="Luke Slemon" w:date="2020-04-24T14:14:00Z">
              <w:r w:rsidRPr="00C1212A">
                <w:rPr>
                  <w:rFonts w:ascii="Cambria" w:hAnsi="Cambria" w:cs="Cambria"/>
                  <w:color w:val="000000"/>
                  <w:sz w:val="23"/>
                  <w:szCs w:val="23"/>
                </w:rPr>
                <w:t xml:space="preserve">45.41 ms </w:t>
              </w:r>
            </w:ins>
          </w:p>
        </w:tc>
        <w:tc>
          <w:tcPr>
            <w:tcW w:w="1127" w:type="dxa"/>
            <w:tcBorders>
              <w:bottom w:val="single" w:sz="4" w:space="0" w:color="auto"/>
            </w:tcBorders>
          </w:tcPr>
          <w:p w14:paraId="5CF0A79E" w14:textId="77777777" w:rsidR="00FD26B6" w:rsidRPr="00C1212A" w:rsidRDefault="00FD26B6" w:rsidP="00FD26B6">
            <w:pPr>
              <w:autoSpaceDE w:val="0"/>
              <w:autoSpaceDN w:val="0"/>
              <w:adjustRightInd w:val="0"/>
              <w:spacing w:after="0" w:line="240" w:lineRule="auto"/>
              <w:rPr>
                <w:ins w:id="1890" w:author="Luke Slemon" w:date="2020-04-24T14:14:00Z"/>
                <w:rFonts w:ascii="Cambria" w:hAnsi="Cambria" w:cs="Cambria"/>
                <w:color w:val="000000"/>
                <w:sz w:val="23"/>
                <w:szCs w:val="23"/>
              </w:rPr>
            </w:pPr>
            <w:ins w:id="1891" w:author="Luke Slemon" w:date="2020-04-24T14:14:00Z">
              <w:r w:rsidRPr="00C1212A">
                <w:rPr>
                  <w:rFonts w:ascii="Cambria" w:hAnsi="Cambria" w:cs="Cambria"/>
                  <w:color w:val="000000"/>
                  <w:sz w:val="23"/>
                  <w:szCs w:val="23"/>
                </w:rPr>
                <w:t xml:space="preserve">31.63 ms </w:t>
              </w:r>
            </w:ins>
          </w:p>
        </w:tc>
        <w:tc>
          <w:tcPr>
            <w:tcW w:w="1134" w:type="dxa"/>
            <w:gridSpan w:val="2"/>
            <w:tcBorders>
              <w:bottom w:val="single" w:sz="4" w:space="0" w:color="auto"/>
            </w:tcBorders>
          </w:tcPr>
          <w:p w14:paraId="175B4040" w14:textId="77777777" w:rsidR="00FD26B6" w:rsidRPr="00C1212A" w:rsidRDefault="00FD26B6" w:rsidP="00FD26B6">
            <w:pPr>
              <w:autoSpaceDE w:val="0"/>
              <w:autoSpaceDN w:val="0"/>
              <w:adjustRightInd w:val="0"/>
              <w:spacing w:after="0" w:line="240" w:lineRule="auto"/>
              <w:rPr>
                <w:ins w:id="1892" w:author="Luke Slemon" w:date="2020-04-24T14:14:00Z"/>
                <w:rFonts w:ascii="Cambria" w:hAnsi="Cambria" w:cs="Cambria"/>
                <w:color w:val="000000"/>
                <w:sz w:val="23"/>
                <w:szCs w:val="23"/>
              </w:rPr>
            </w:pPr>
            <w:ins w:id="1893" w:author="Luke Slemon" w:date="2020-04-24T14:14:00Z">
              <w:r w:rsidRPr="00C1212A">
                <w:rPr>
                  <w:rFonts w:ascii="Cambria" w:hAnsi="Cambria" w:cs="Cambria"/>
                  <w:color w:val="000000"/>
                  <w:sz w:val="23"/>
                  <w:szCs w:val="23"/>
                </w:rPr>
                <w:t xml:space="preserve">27.85 ms </w:t>
              </w:r>
            </w:ins>
          </w:p>
        </w:tc>
        <w:tc>
          <w:tcPr>
            <w:tcW w:w="1134" w:type="dxa"/>
            <w:gridSpan w:val="2"/>
            <w:tcBorders>
              <w:bottom w:val="single" w:sz="4" w:space="0" w:color="auto"/>
            </w:tcBorders>
          </w:tcPr>
          <w:p w14:paraId="22BCA7A6" w14:textId="77777777" w:rsidR="00FD26B6" w:rsidRPr="00C1212A" w:rsidRDefault="00FD26B6" w:rsidP="00FD26B6">
            <w:pPr>
              <w:autoSpaceDE w:val="0"/>
              <w:autoSpaceDN w:val="0"/>
              <w:adjustRightInd w:val="0"/>
              <w:spacing w:after="0" w:line="240" w:lineRule="auto"/>
              <w:rPr>
                <w:ins w:id="1894" w:author="Luke Slemon" w:date="2020-04-24T14:14:00Z"/>
                <w:rFonts w:ascii="Cambria" w:hAnsi="Cambria" w:cs="Cambria"/>
                <w:color w:val="000000"/>
                <w:sz w:val="23"/>
                <w:szCs w:val="23"/>
              </w:rPr>
            </w:pPr>
            <w:ins w:id="1895" w:author="Luke Slemon" w:date="2020-04-24T14:14:00Z">
              <w:r w:rsidRPr="00C1212A">
                <w:rPr>
                  <w:rFonts w:ascii="Cambria" w:hAnsi="Cambria" w:cs="Cambria"/>
                  <w:color w:val="000000"/>
                  <w:sz w:val="23"/>
                  <w:szCs w:val="23"/>
                </w:rPr>
                <w:t xml:space="preserve">31.36 ms </w:t>
              </w:r>
            </w:ins>
          </w:p>
        </w:tc>
        <w:tc>
          <w:tcPr>
            <w:tcW w:w="1424" w:type="dxa"/>
            <w:gridSpan w:val="2"/>
            <w:tcBorders>
              <w:bottom w:val="single" w:sz="4" w:space="0" w:color="auto"/>
            </w:tcBorders>
          </w:tcPr>
          <w:p w14:paraId="3A786153" w14:textId="77777777" w:rsidR="00FD26B6" w:rsidRDefault="00FD26B6" w:rsidP="00FD26B6">
            <w:pPr>
              <w:autoSpaceDE w:val="0"/>
              <w:autoSpaceDN w:val="0"/>
              <w:adjustRightInd w:val="0"/>
              <w:spacing w:after="0" w:line="240" w:lineRule="auto"/>
              <w:rPr>
                <w:ins w:id="1896" w:author="Luke Slemon" w:date="2020-04-24T14:14:00Z"/>
                <w:rFonts w:ascii="Cambria" w:hAnsi="Cambria" w:cs="Cambria"/>
                <w:color w:val="000000"/>
                <w:sz w:val="23"/>
                <w:szCs w:val="23"/>
              </w:rPr>
            </w:pPr>
            <w:ins w:id="1897" w:author="Luke Slemon" w:date="2020-04-24T14:14:00Z">
              <w:r w:rsidRPr="00C1212A">
                <w:rPr>
                  <w:rFonts w:ascii="Cambria" w:hAnsi="Cambria" w:cs="Cambria"/>
                  <w:color w:val="000000"/>
                  <w:sz w:val="23"/>
                  <w:szCs w:val="23"/>
                </w:rPr>
                <w:t xml:space="preserve">8.13 us (Execution) </w:t>
              </w:r>
            </w:ins>
          </w:p>
          <w:p w14:paraId="373A74B6" w14:textId="77777777" w:rsidR="00FD26B6" w:rsidRDefault="00FD26B6" w:rsidP="00FD26B6">
            <w:pPr>
              <w:autoSpaceDE w:val="0"/>
              <w:autoSpaceDN w:val="0"/>
              <w:adjustRightInd w:val="0"/>
              <w:spacing w:after="0" w:line="240" w:lineRule="auto"/>
              <w:rPr>
                <w:ins w:id="1898" w:author="Luke Slemon" w:date="2020-04-24T14:14:00Z"/>
                <w:rFonts w:ascii="Cambria" w:hAnsi="Cambria" w:cs="Cambria"/>
                <w:color w:val="000000"/>
                <w:sz w:val="23"/>
                <w:szCs w:val="23"/>
              </w:rPr>
            </w:pPr>
            <w:ins w:id="1899" w:author="Luke Slemon" w:date="2020-04-24T14:14:00Z">
              <w:r>
                <w:rPr>
                  <w:rFonts w:ascii="Cambria" w:hAnsi="Cambria" w:cs="Cambria"/>
                  <w:color w:val="000000"/>
                  <w:sz w:val="23"/>
                  <w:szCs w:val="23"/>
                </w:rPr>
                <w:t>69 ms</w:t>
              </w:r>
            </w:ins>
          </w:p>
          <w:p w14:paraId="589C2F80" w14:textId="77777777" w:rsidR="00FD26B6" w:rsidRPr="00C1212A" w:rsidRDefault="00FD26B6" w:rsidP="00FD26B6">
            <w:pPr>
              <w:autoSpaceDE w:val="0"/>
              <w:autoSpaceDN w:val="0"/>
              <w:adjustRightInd w:val="0"/>
              <w:spacing w:after="0" w:line="240" w:lineRule="auto"/>
              <w:rPr>
                <w:ins w:id="1900" w:author="Luke Slemon" w:date="2020-04-24T14:14:00Z"/>
                <w:rFonts w:ascii="Cambria" w:hAnsi="Cambria" w:cs="Cambria"/>
                <w:color w:val="000000"/>
                <w:sz w:val="23"/>
                <w:szCs w:val="23"/>
              </w:rPr>
            </w:pPr>
            <w:ins w:id="1901" w:author="Luke Slemon" w:date="2020-04-24T14:14:00Z">
              <w:r>
                <w:rPr>
                  <w:rFonts w:ascii="Cambria" w:hAnsi="Cambria" w:cs="Cambria"/>
                  <w:color w:val="000000"/>
                  <w:sz w:val="23"/>
                  <w:szCs w:val="23"/>
                </w:rPr>
                <w:t>(Loading)</w:t>
              </w:r>
            </w:ins>
          </w:p>
        </w:tc>
        <w:tc>
          <w:tcPr>
            <w:tcW w:w="1134" w:type="dxa"/>
            <w:tcBorders>
              <w:bottom w:val="single" w:sz="4" w:space="0" w:color="auto"/>
            </w:tcBorders>
          </w:tcPr>
          <w:p w14:paraId="7AD722FA" w14:textId="77777777" w:rsidR="00FD26B6" w:rsidRPr="00C1212A" w:rsidRDefault="00FD26B6" w:rsidP="00FD26B6">
            <w:pPr>
              <w:autoSpaceDE w:val="0"/>
              <w:autoSpaceDN w:val="0"/>
              <w:adjustRightInd w:val="0"/>
              <w:spacing w:after="0" w:line="240" w:lineRule="auto"/>
              <w:rPr>
                <w:ins w:id="1902" w:author="Luke Slemon" w:date="2020-04-24T14:14:00Z"/>
                <w:rFonts w:ascii="Cambria" w:hAnsi="Cambria" w:cs="Cambria"/>
                <w:color w:val="000000"/>
                <w:sz w:val="23"/>
                <w:szCs w:val="23"/>
              </w:rPr>
            </w:pPr>
            <w:ins w:id="1903" w:author="Luke Slemon" w:date="2020-04-24T14:14:00Z">
              <w:r w:rsidRPr="00C1212A">
                <w:rPr>
                  <w:rFonts w:ascii="Cambria" w:hAnsi="Cambria" w:cs="Cambria"/>
                  <w:color w:val="000000"/>
                  <w:sz w:val="23"/>
                  <w:szCs w:val="23"/>
                </w:rPr>
                <w:t xml:space="preserve">2.59 ms </w:t>
              </w:r>
            </w:ins>
          </w:p>
        </w:tc>
      </w:tr>
      <w:tr w:rsidR="00FD26B6" w:rsidRPr="00C1212A" w14:paraId="36D9B0FB" w14:textId="77777777" w:rsidTr="00FD26B6">
        <w:trPr>
          <w:trHeight w:val="263"/>
          <w:ins w:id="1904" w:author="Luke Slemon" w:date="2020-04-24T14:14:00Z"/>
        </w:trPr>
        <w:tc>
          <w:tcPr>
            <w:tcW w:w="9214" w:type="dxa"/>
            <w:gridSpan w:val="11"/>
            <w:tcBorders>
              <w:bottom w:val="single" w:sz="4" w:space="0" w:color="auto"/>
            </w:tcBorders>
          </w:tcPr>
          <w:p w14:paraId="20DF7008" w14:textId="31D43742" w:rsidR="00FD26B6" w:rsidRPr="00C1212A" w:rsidRDefault="00FD26B6" w:rsidP="00FD26B6">
            <w:pPr>
              <w:autoSpaceDE w:val="0"/>
              <w:autoSpaceDN w:val="0"/>
              <w:adjustRightInd w:val="0"/>
              <w:spacing w:after="0" w:line="240" w:lineRule="auto"/>
              <w:jc w:val="center"/>
              <w:rPr>
                <w:ins w:id="1905" w:author="Luke Slemon" w:date="2020-04-24T14:14:00Z"/>
                <w:rFonts w:ascii="Cambria" w:hAnsi="Cambria" w:cs="Cambria"/>
                <w:color w:val="000000"/>
                <w:sz w:val="23"/>
                <w:szCs w:val="23"/>
              </w:rPr>
            </w:pPr>
            <w:ins w:id="1906" w:author="Luke Slemon" w:date="2020-04-24T14:14:00Z">
              <w:r w:rsidRPr="00900A7F">
                <w:rPr>
                  <w:b/>
                  <w:bCs/>
                  <w:sz w:val="20"/>
                  <w:szCs w:val="20"/>
                </w:rPr>
                <w:t>Table</w:t>
              </w:r>
              <w:r>
                <w:rPr>
                  <w:b/>
                  <w:bCs/>
                  <w:sz w:val="20"/>
                  <w:szCs w:val="20"/>
                </w:rPr>
                <w:t>7.</w:t>
              </w:r>
              <w:r w:rsidRPr="00900A7F">
                <w:rPr>
                  <w:b/>
                  <w:bCs/>
                  <w:sz w:val="20"/>
                  <w:szCs w:val="20"/>
                </w:rPr>
                <w:t>1. Results from Benchmark acquired from Christopher Cullinan’s work</w:t>
              </w:r>
            </w:ins>
            <w:ins w:id="1907" w:author="Luke Slemon" w:date="2020-04-24T14:15:00Z">
              <w:r>
                <w:rPr>
                  <w:b/>
                  <w:bCs/>
                  <w:sz w:val="20"/>
                  <w:szCs w:val="20"/>
                </w:rPr>
                <w:fldChar w:fldCharType="begin" w:fldLock="1"/>
              </w:r>
            </w:ins>
            <w:r>
              <w:rPr>
                <w:b/>
                <w:bCs/>
                <w:sz w:val="20"/>
                <w:szCs w:val="20"/>
              </w:rPr>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Pr>
                <w:b/>
                <w:bCs/>
                <w:sz w:val="20"/>
                <w:szCs w:val="20"/>
              </w:rPr>
              <w:fldChar w:fldCharType="separate"/>
            </w:r>
            <w:r w:rsidRPr="00FD26B6">
              <w:rPr>
                <w:bCs/>
                <w:noProof/>
                <w:sz w:val="20"/>
                <w:szCs w:val="20"/>
              </w:rPr>
              <w:t>[2]</w:t>
            </w:r>
            <w:ins w:id="1908" w:author="Luke Slemon" w:date="2020-04-24T14:15:00Z">
              <w:r>
                <w:rPr>
                  <w:b/>
                  <w:bCs/>
                  <w:sz w:val="20"/>
                  <w:szCs w:val="20"/>
                </w:rPr>
                <w:fldChar w:fldCharType="end"/>
              </w:r>
            </w:ins>
          </w:p>
        </w:tc>
      </w:tr>
      <w:tr w:rsidR="00FD26B6" w:rsidRPr="00C1212A" w14:paraId="1374D102" w14:textId="77777777" w:rsidTr="00FD26B6">
        <w:trPr>
          <w:trHeight w:val="263"/>
          <w:ins w:id="1909" w:author="Luke Slemon" w:date="2020-04-24T14:14:00Z"/>
        </w:trPr>
        <w:tc>
          <w:tcPr>
            <w:tcW w:w="9214" w:type="dxa"/>
            <w:gridSpan w:val="11"/>
            <w:tcBorders>
              <w:top w:val="single" w:sz="4" w:space="0" w:color="auto"/>
              <w:left w:val="nil"/>
              <w:bottom w:val="nil"/>
              <w:right w:val="nil"/>
            </w:tcBorders>
          </w:tcPr>
          <w:p w14:paraId="5867715D" w14:textId="77777777" w:rsidR="00FD26B6" w:rsidRPr="00E42BDB" w:rsidRDefault="00FD26B6" w:rsidP="00FD26B6">
            <w:pPr>
              <w:pStyle w:val="ListParagraph"/>
              <w:ind w:left="360"/>
              <w:jc w:val="center"/>
              <w:rPr>
                <w:ins w:id="1910" w:author="Luke Slemon" w:date="2020-04-24T14:14:00Z"/>
                <w:b/>
                <w:bCs/>
                <w:sz w:val="20"/>
                <w:szCs w:val="20"/>
              </w:rPr>
            </w:pPr>
          </w:p>
        </w:tc>
      </w:tr>
    </w:tbl>
    <w:p w14:paraId="74479139" w14:textId="58402B2F" w:rsidR="003F0045" w:rsidRPr="003F0045" w:rsidRDefault="0034386C" w:rsidP="000B5C0E">
      <w:pPr>
        <w:pStyle w:val="TextSub3"/>
        <w:rPr>
          <w:ins w:id="1911" w:author="Luke Slemon" w:date="2020-04-23T18:58:00Z"/>
        </w:rPr>
      </w:pPr>
      <w:ins w:id="1912" w:author="Luke Slemon" w:date="2020-04-24T14:00:00Z">
        <w:r>
          <w:t>Another alternative processor for performing computationally expensive operations is a Graphic</w:t>
        </w:r>
      </w:ins>
      <w:ins w:id="1913" w:author="Luke Slemon" w:date="2020-04-24T14:01:00Z">
        <w:r>
          <w:t xml:space="preserve">s Processing Unit (GPU) which was introduced to </w:t>
        </w:r>
      </w:ins>
      <w:ins w:id="1914" w:author="Luke Slemon" w:date="2020-04-24T14:03:00Z">
        <w:r>
          <w:t>handle shading and dynamic 3D models in video games</w:t>
        </w:r>
        <w:r>
          <w:fldChar w:fldCharType="begin" w:fldLock="1"/>
        </w:r>
      </w:ins>
      <w:r w:rsidR="00FD26B6">
        <w:instrText>ADDIN CSL_CITATION {"citationItems":[{"id":"ITEM-1","itemData":{"URL":"https://haltian.com/news/fpga-vs-gpu/","accessed":{"date-parts":[["2020","4","24"]]},"id":"ITEM-1","issued":{"date-parts":[["0"]]},"title":"NVIDIA’s GPUs versus FPGA’s | Haltian","type":"webpage"},"uris":["http://www.mendeley.com/documents/?uuid=2aae3c3d-30bc-35ca-ae39-b482db0b7c0d"]}],"mendeley":{"formattedCitation":"[23]","plainTextFormattedCitation":"[23]","previouslyFormattedCitation":"[23]"},"properties":{"noteIndex":0},"schema":"https://github.com/citation-style-language/schema/raw/master/csl-citation.json"}</w:instrText>
      </w:r>
      <w:r>
        <w:fldChar w:fldCharType="separate"/>
      </w:r>
      <w:r w:rsidRPr="0034386C">
        <w:rPr>
          <w:noProof/>
        </w:rPr>
        <w:t>[23]</w:t>
      </w:r>
      <w:ins w:id="1915" w:author="Luke Slemon" w:date="2020-04-24T14:03:00Z">
        <w:r>
          <w:fldChar w:fldCharType="end"/>
        </w:r>
        <w:r>
          <w:t xml:space="preserve">. </w:t>
        </w:r>
      </w:ins>
      <w:ins w:id="1916" w:author="Luke Slemon" w:date="2020-04-24T14:04:00Z">
        <w:r>
          <w:t xml:space="preserve">Such intense operations would require a </w:t>
        </w:r>
      </w:ins>
      <w:ins w:id="1917" w:author="Luke Slemon" w:date="2020-04-24T14:05:00Z">
        <w:r>
          <w:t xml:space="preserve">device that can handle parallel operations with ease, which </w:t>
        </w:r>
      </w:ins>
      <w:ins w:id="1918" w:author="Luke Slemon" w:date="2020-04-24T14:07:00Z">
        <w:r>
          <w:t>would make the GPU a clear contender against the FPGA for performing filtering operations and generating Fourier Transforms</w:t>
        </w:r>
      </w:ins>
      <w:ins w:id="1919" w:author="Luke Slemon" w:date="2020-04-24T14:08:00Z">
        <w:r>
          <w:t>. However</w:t>
        </w:r>
      </w:ins>
      <w:ins w:id="1920" w:author="Luke Slemon" w:date="2020-04-24T14:11:00Z">
        <w:r w:rsidR="00FD26B6">
          <w:t>,</w:t>
        </w:r>
      </w:ins>
      <w:ins w:id="1921" w:author="Luke Slemon" w:date="2020-04-24T14:08:00Z">
        <w:r>
          <w:t xml:space="preserve"> in a paper</w:t>
        </w:r>
      </w:ins>
      <w:ins w:id="1922" w:author="Luke Slemon" w:date="2020-04-24T14:09:00Z">
        <w:r>
          <w:t xml:space="preserve"> which performs a</w:t>
        </w:r>
      </w:ins>
      <w:ins w:id="1923" w:author="Luke Slemon" w:date="2020-04-24T14:08:00Z">
        <w:r>
          <w:t xml:space="preserve"> benchmark</w:t>
        </w:r>
      </w:ins>
      <w:ins w:id="1924" w:author="Luke Slemon" w:date="2020-04-24T14:09:00Z">
        <w:r>
          <w:t xml:space="preserve"> between </w:t>
        </w:r>
      </w:ins>
      <w:ins w:id="1925" w:author="Luke Slemon" w:date="2020-04-24T14:08:00Z">
        <w:r>
          <w:t>the FPGA, GPU, and CPU</w:t>
        </w:r>
      </w:ins>
      <w:ins w:id="1926" w:author="Luke Slemon" w:date="2020-04-24T14:14:00Z">
        <w:r w:rsidR="00FD26B6">
          <w:fldChar w:fldCharType="begin" w:fldLock="1"/>
        </w:r>
      </w:ins>
      <w:r w:rsidR="00FD26B6">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FD26B6">
        <w:fldChar w:fldCharType="separate"/>
      </w:r>
      <w:r w:rsidR="00FD26B6" w:rsidRPr="00FD26B6">
        <w:rPr>
          <w:noProof/>
        </w:rPr>
        <w:t>[2]</w:t>
      </w:r>
      <w:ins w:id="1927" w:author="Luke Slemon" w:date="2020-04-24T14:14:00Z">
        <w:r w:rsidR="00FD26B6">
          <w:fldChar w:fldCharType="end"/>
        </w:r>
      </w:ins>
      <w:ins w:id="1928" w:author="Luke Slemon" w:date="2020-04-24T14:09:00Z">
        <w:r>
          <w:t>, the FPGA was the clear winner</w:t>
        </w:r>
      </w:ins>
      <w:ins w:id="1929" w:author="Luke Slemon" w:date="2020-04-24T14:11:00Z">
        <w:r w:rsidR="00FD26B6">
          <w:t xml:space="preserve"> because of the loading t</w:t>
        </w:r>
      </w:ins>
      <w:ins w:id="1930" w:author="Luke Slemon" w:date="2020-04-24T14:12:00Z">
        <w:r w:rsidR="00FD26B6">
          <w:t xml:space="preserve">imes required for the GPU to load the data into the processing cores from the external memory. The GPU far surpassed the FPGA </w:t>
        </w:r>
      </w:ins>
      <w:ins w:id="1931" w:author="Luke Slemon" w:date="2020-04-24T14:13:00Z">
        <w:r w:rsidR="00FD26B6">
          <w:t xml:space="preserve">for </w:t>
        </w:r>
      </w:ins>
      <w:ins w:id="1932" w:author="Luke Slemon" w:date="2020-04-24T14:12:00Z">
        <w:r w:rsidR="00FD26B6">
          <w:t>execution time as seen in Table 7.1</w:t>
        </w:r>
      </w:ins>
      <w:ins w:id="1933" w:author="Luke Slemon" w:date="2020-04-24T14:13:00Z">
        <w:r w:rsidR="00FD26B6">
          <w:t>, but the bottle neck caused by loading in the data signi</w:t>
        </w:r>
      </w:ins>
      <w:ins w:id="1934" w:author="Luke Slemon" w:date="2020-04-24T14:14:00Z">
        <w:r w:rsidR="00FD26B6">
          <w:t xml:space="preserve">ficantly curbed its performance. </w:t>
        </w:r>
      </w:ins>
    </w:p>
    <w:p w14:paraId="79A5C84C" w14:textId="2C9277EC" w:rsidR="00410AC9" w:rsidRPr="008D25DC" w:rsidDel="00B21D00" w:rsidRDefault="00FD26B6">
      <w:pPr>
        <w:pStyle w:val="TextSub3"/>
        <w:rPr>
          <w:del w:id="1935" w:author="Luke Slemon" w:date="2020-05-16T17:42:00Z"/>
          <w:moveTo w:id="1936" w:author="Luke Slemon" w:date="2020-04-14T18:54:00Z"/>
        </w:rPr>
        <w:pPrChange w:id="1937" w:author="Luke Slemon" w:date="2020-05-16T17:42:00Z">
          <w:pPr>
            <w:pStyle w:val="TextSub2"/>
          </w:pPr>
        </w:pPrChange>
      </w:pPr>
      <w:ins w:id="1938" w:author="Luke Slemon" w:date="2020-04-24T14:16:00Z">
        <w:r>
          <w:t xml:space="preserve">Given this information, an FPGA should be more than capable of executing the necessary steps required for extracting and decoding Steady State Visually Evoked Potentials in a Brain to Computer Interface. In previous works where FPGAs have been used </w:t>
        </w:r>
      </w:ins>
      <w:ins w:id="1939" w:author="Luke Slemon" w:date="2020-04-24T14:17:00Z">
        <w:r>
          <w:t>to implement a Brain to Computer Interface</w:t>
        </w:r>
      </w:ins>
      <w:ins w:id="1940" w:author="Luke Slemon" w:date="2020-04-24T14:18:00Z">
        <w:r>
          <w:fldChar w:fldCharType="begin" w:fldLock="1"/>
        </w:r>
      </w:ins>
      <w:r w:rsidR="00C8285B">
        <w: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id":"ITEM-2","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2018","id":"ITEM-2","issued":{"date-parts":[["2018","6","11"]]},"page":"415-420","publisher":"Institute of Electrical and Electronics Engineers Inc.","title":"FPGA implementation of EEG signal analysis system for the detection of epileptic seizure","type":"paper-conference"},"uris":["http://www.mendeley.com/documents/?uuid=da43ff5d-1d8f-3c3b-a711-130b187e33d8"]},{"id":"ITEM-3","itemData":{"DOI":"10.1109/TBCAS.2010.2042595","ISSN":"19324545","abstract":"This paper proposes a low-cost field-programmable gate-array (FPGA)-based brain-computer interface (BCI) multimedia control system, different from the BCI system, which uses bulky and expensive electroencephalography (EEG) measurement equipment, personal computer, and commercial real-time signal-processing software. The proposed system combines a customized stimulation panel, a brainwave-acquisition circuit, and an FPGA-based real-time signal processor and allows users to use their brainwave to communicate with or control multimedia devices by themselves. This study also designs a light-emitting diode stimulation panel instead of cathode ray tube or liquid-crystal display used in existing studies, to induce a stronger steady-state visual evoked potential (SSVEP), a kind of EEG, used as the input signal of the proposed BCI system. Implementing a prototype of the SSVEP-based BCI multimedia control system verifies the effectiveness of the proposed system. Experimental results show that the subjects' SSVEP can successfully control the multimedia device through the proposed BCI system with high identification accuracy.","author":[{"dropping-particle":"","family":"Shyu","given":"Kuo Kai","non-dropping-particle":"","parse-names":false,"suffix":""},{"dropping-particle":"","family":"Lee","given":"Po Lei","non-dropping-particle":"","parse-names":false,"suffix":""},{"dropping-particle":"","family":"Lee","given":"Ming Huan","non-dropping-particle":"","parse-names":false,"suffix":""},{"dropping-particle":"","family":"Lin","given":"Ming Hong","non-dropping-particle":"","parse-names":false,"suffix":""},{"dropping-particle":"","family":"Lai","given":"Ren Jie","non-dropping-particle":"","parse-names":false,"suffix":""},{"dropping-particle":"","family":"Chiu","given":"Yun Jen","non-dropping-particle":"","parse-names":false,"suffix":""}],"container-title":"IEEE Transactions on Biomedical Circuits and Systems","id":"ITEM-3","issue":"2","issued":{"date-parts":[["2010","4"]]},"page":"125-132","title":"Development of a Low-Cost FPGA-based SSVEP BCI multimedia control system","type":"article-journal","volume":"4"},"uris":["http://www.mendeley.com/documents/?uuid=d312d9b6-ae93-3bbb-8dfa-ae525df6253f"]}],"mendeley":{"formattedCitation":"[14], [24], [25]","plainTextFormattedCitation":"[14], [24], [25]","previouslyFormattedCitation":"[14], [24], [25]"},"properties":{"noteIndex":0},"schema":"https://github.com/citation-style-language/schema/raw/master/csl-citation.json"}</w:instrText>
      </w:r>
      <w:r>
        <w:fldChar w:fldCharType="separate"/>
      </w:r>
      <w:r w:rsidRPr="00FD26B6">
        <w:rPr>
          <w:noProof/>
        </w:rPr>
        <w:t>[14], [24], [25]</w:t>
      </w:r>
      <w:ins w:id="1941" w:author="Luke Slemon" w:date="2020-04-24T14:18:00Z">
        <w:r>
          <w:fldChar w:fldCharType="end"/>
        </w:r>
        <w:r>
          <w:t xml:space="preserve">, </w:t>
        </w:r>
      </w:ins>
      <w:ins w:id="1942" w:author="Luke Slemon" w:date="2020-04-24T14:32:00Z">
        <w:r w:rsidR="00C8285B">
          <w:t>each specific device has a certain number of resources which constrain</w:t>
        </w:r>
      </w:ins>
      <w:ins w:id="1943" w:author="Luke Slemon" w:date="2020-04-24T14:33:00Z">
        <w:r w:rsidR="00C8285B">
          <w:t xml:space="preserve"> how much operations </w:t>
        </w:r>
      </w:ins>
      <w:ins w:id="1944" w:author="Luke Slemon" w:date="2020-04-24T14:34:00Z">
        <w:r w:rsidR="00C8285B">
          <w:t>it can perform</w:t>
        </w:r>
      </w:ins>
      <w:ins w:id="1945" w:author="Luke Slemon" w:date="2020-04-24T14:32:00Z">
        <w:r w:rsidR="00C8285B">
          <w:t>.</w:t>
        </w:r>
      </w:ins>
      <w:ins w:id="1946" w:author="Luke Slemon" w:date="2020-04-24T14:34:00Z">
        <w:r w:rsidR="00C8285B">
          <w:t xml:space="preserve"> Table 7.2</w:t>
        </w:r>
      </w:ins>
      <w:ins w:id="1947" w:author="Luke Slemon" w:date="2020-04-24T14:32:00Z">
        <w:r w:rsidR="00C8285B">
          <w:t xml:space="preserve"> </w:t>
        </w:r>
      </w:ins>
      <w:ins w:id="1948" w:author="Luke Slemon" w:date="2020-04-24T14:37:00Z">
        <w:r w:rsidR="00C8285B">
          <w:t xml:space="preserve">outlines the number of </w:t>
        </w:r>
      </w:ins>
      <w:ins w:id="1949" w:author="Luke Slemon" w:date="2020-04-24T14:38:00Z">
        <w:r w:rsidR="00C8285B">
          <w:t>resources each previously used FPGA has available, making it easier to justify using the PYNQ-Z2 for this project.</w:t>
        </w:r>
      </w:ins>
      <w:moveTo w:id="1950" w:author="Luke Slemon" w:date="2020-04-14T18:54:00Z">
        <w:del w:id="1951" w:author="Luke Slemon" w:date="2020-04-23T18:58:00Z">
          <w:r w:rsidR="00410AC9" w:rsidDel="00F21456">
            <w:delText xml:space="preserve"> As previously mentioned, utilising PCs for BCI applications can be cumbersome and difficult for manoeuvrability</w:delText>
          </w:r>
          <w:r w:rsidR="00410AC9" w:rsidDel="00F21456">
            <w:fldChar w:fldCharType="begin" w:fldLock="1"/>
          </w:r>
          <w:r w:rsidR="00410AC9" w:rsidDel="00F21456">
            <w:delInstrText>ADDIN CSL_CITATION {"citationItems":[{"id":"ITEM-1","itemData":{"abstract":"The brain computer interface (BCI) offers an alternative to improve life quality in patients which had lost the ability to control his body, with impairment of locomotion. It is possible with the BCIs systems, to control devices as wheel chairs or computer systems. Usually the electroencephalographic (EEG) signals are used tocommand these systems. In this paper, it is proposeda low-cost use of field programmable gate arrays (FPGAs) to process EEG signals for a Brain-Computer Interface. As a preliminary study, this work shows the implementation of a Neural Network for EEG signal processing. The preliminary tests with the proposed architecture for the activation function proved to be feasible both in terms of the requirement precision as well in processing speed.","author":[{"dropping-particle":"","family":"Pontes","given":"Thiago","non-dropping-particle":"","parse-names":false,"suffix":""},{"dropping-particle":"","family":"Braga","given":"Rodrigo","non-dropping-particle":"","parse-names":false,"suffix":""},{"dropping-particle":"","family":"Becker","given":"Carla","non-dropping-particle":"","parse-names":false,"suffix":""},{"dropping-particle":"","family":"Costa","given":"Eduardo","non-dropping-particle":"","parse-names":false,"suffix":""},{"dropping-particle":"","family":"Almeida","given":"Sérgio","non-dropping-particle":"","parse-names":false,"suffix":""}],"container-title":"XXVII SIM-South Symposium on Microelectronics","id":"ITEM-1","issued":{"date-parts":[["0"]]},"title":"FPGA Implementation of Neural Network for EEG Signal Processing","type":"report","volume":"1"},"uris":["http://www.mendeley.com/documents/?uuid=468c9b7e-9ed8-35ea-a496-fa2fb6dedeb2"]}],"mendeley":{"formattedCitation":"[5]","plainTextFormattedCitation":"[5]","previouslyFormattedCitation":"[5]"},"properties":{"noteIndex":0},"schema":"https://github.com/citation-style-language/schema/raw/master/csl-citation.json"}</w:delInstrText>
          </w:r>
          <w:r w:rsidR="00410AC9" w:rsidDel="00F21456">
            <w:fldChar w:fldCharType="separate"/>
          </w:r>
          <w:r w:rsidR="00410AC9" w:rsidRPr="00D153E7" w:rsidDel="00F21456">
            <w:rPr>
              <w:noProof/>
            </w:rPr>
            <w:delText>[5]</w:delText>
          </w:r>
          <w:r w:rsidR="00410AC9" w:rsidDel="00F21456">
            <w:fldChar w:fldCharType="end"/>
          </w:r>
          <w:r w:rsidR="00410AC9" w:rsidDel="00F21456">
            <w:delText xml:space="preserve"> and seeing as they must run an OS they can consume large amounts of energy.</w:delText>
          </w:r>
        </w:del>
        <w:del w:id="1952" w:author="Luke Slemon" w:date="2020-04-23T18:49:00Z">
          <w:r w:rsidR="00410AC9" w:rsidRPr="008D25DC" w:rsidDel="00CB3FB6">
            <w:delText xml:space="preserve"> </w:delText>
          </w:r>
        </w:del>
      </w:moveTo>
    </w:p>
    <w:p w14:paraId="68020D4F" w14:textId="3C6C8F53" w:rsidR="00410AC9" w:rsidRPr="008D25DC" w:rsidDel="008B086C" w:rsidRDefault="00410AC9">
      <w:pPr>
        <w:pStyle w:val="TextSub3"/>
        <w:rPr>
          <w:del w:id="1953" w:author="Luke Slemon" w:date="2020-04-23T20:18:00Z"/>
          <w:moveTo w:id="1954" w:author="Luke Slemon" w:date="2020-04-14T18:54:00Z"/>
        </w:rPr>
        <w:pPrChange w:id="1955" w:author="Luke Slemon" w:date="2020-05-16T17:42:00Z">
          <w:pPr>
            <w:pStyle w:val="TextSub2"/>
          </w:pPr>
        </w:pPrChange>
      </w:pPr>
      <w:moveTo w:id="1956" w:author="Luke Slemon" w:date="2020-04-14T18:54:00Z">
        <w:del w:id="1957" w:author="Luke Slemon" w:date="2020-04-23T20:18:00Z">
          <w:r w:rsidRPr="008D25DC" w:rsidDel="008B086C">
            <w:delText>In addition to this, more clock cycles are required for the PC to execute a task because it must fetch, decode and execute each instruction in one clock cycle respective</w:delText>
          </w:r>
          <w:r w:rsidDel="008B086C">
            <w:delText>ly.</w:delText>
          </w:r>
        </w:del>
      </w:moveTo>
    </w:p>
    <w:p w14:paraId="31C579B9" w14:textId="311EE869" w:rsidR="00410AC9" w:rsidDel="00CB3FB6" w:rsidRDefault="00410AC9">
      <w:pPr>
        <w:pStyle w:val="TextSub3"/>
        <w:rPr>
          <w:del w:id="1958" w:author="Luke Slemon" w:date="2020-04-23T18:49:00Z"/>
          <w:moveTo w:id="1959" w:author="Luke Slemon" w:date="2020-04-14T18:54:00Z"/>
        </w:rPr>
        <w:pPrChange w:id="1960" w:author="Luke Slemon" w:date="2020-05-16T17:42:00Z">
          <w:pPr>
            <w:ind w:left="357"/>
            <w:jc w:val="center"/>
          </w:pPr>
        </w:pPrChange>
      </w:pPr>
      <w:commentRangeStart w:id="1961"/>
      <w:moveTo w:id="1962" w:author="Luke Slemon" w:date="2020-04-14T18:54:00Z">
        <w:del w:id="1963" w:author="Luke Slemon" w:date="2020-04-23T18:49:00Z">
          <w:r w:rsidDel="00CB3FB6">
            <w:rPr>
              <w:rFonts w:ascii="Vrinda" w:hAnsi="Vrinda" w:cs="Vrinda"/>
              <w:noProof/>
            </w:rPr>
            <w:drawing>
              <wp:inline distT="0" distB="0" distL="0" distR="0" wp14:anchorId="2E78069A" wp14:editId="4DA21484">
                <wp:extent cx="5727157" cy="2505075"/>
                <wp:effectExtent l="0" t="0" r="6985"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PU_Pipeline_vs_FPGA_Parallelism.jpg"/>
                        <pic:cNvPicPr/>
                      </pic:nvPicPr>
                      <pic:blipFill>
                        <a:blip r:embed="rId20">
                          <a:extLst>
                            <a:ext uri="{28A0092B-C50C-407E-A947-70E740481C1C}">
                              <a14:useLocalDpi xmlns:a14="http://schemas.microsoft.com/office/drawing/2010/main" val="0"/>
                            </a:ext>
                          </a:extLst>
                        </a:blip>
                        <a:stretch>
                          <a:fillRect/>
                        </a:stretch>
                      </pic:blipFill>
                      <pic:spPr>
                        <a:xfrm>
                          <a:off x="0" y="0"/>
                          <a:ext cx="5762853" cy="2520688"/>
                        </a:xfrm>
                        <a:prstGeom prst="rect">
                          <a:avLst/>
                        </a:prstGeom>
                      </pic:spPr>
                    </pic:pic>
                  </a:graphicData>
                </a:graphic>
              </wp:inline>
            </w:drawing>
          </w:r>
        </w:del>
      </w:moveTo>
      <w:commentRangeEnd w:id="1961"/>
      <w:r w:rsidR="00CB3FB6">
        <w:rPr>
          <w:rStyle w:val="CommentReference"/>
        </w:rPr>
        <w:commentReference w:id="1961"/>
      </w:r>
    </w:p>
    <w:p w14:paraId="7FDB88DE" w14:textId="36AAAD7E" w:rsidR="00410AC9" w:rsidDel="00B21D00" w:rsidRDefault="00410AC9">
      <w:pPr>
        <w:pStyle w:val="TextSub3"/>
        <w:rPr>
          <w:del w:id="1964" w:author="Luke Slemon" w:date="2020-04-23T18:49:00Z"/>
        </w:rPr>
        <w:pPrChange w:id="1965" w:author="Luke Slemon" w:date="2020-05-16T17:42:00Z">
          <w:pPr>
            <w:pStyle w:val="TextSub2"/>
            <w:ind w:left="0"/>
          </w:pPr>
        </w:pPrChange>
      </w:pPr>
      <w:moveTo w:id="1966" w:author="Luke Slemon" w:date="2020-04-14T18:54:00Z">
        <w:del w:id="1967" w:author="Luke Slemon" w:date="2020-04-23T18:49:00Z">
          <w:r w:rsidDel="00CB3FB6">
            <w:delText xml:space="preserve">Figure 7.3. Left; CPU Sequential Instruction Pipeline. </w:delText>
          </w:r>
          <w:r w:rsidDel="00CB3FB6">
            <w:br/>
            <w:delText>Right; FPGA Parallel Instruction Pipeline</w:delText>
          </w:r>
        </w:del>
      </w:moveTo>
    </w:p>
    <w:p w14:paraId="0DBF622C" w14:textId="77777777" w:rsidR="00B21D00" w:rsidRDefault="00B21D00">
      <w:pPr>
        <w:pStyle w:val="TextSub3"/>
        <w:rPr>
          <w:ins w:id="1968" w:author="Luke Slemon" w:date="2020-05-16T17:42:00Z"/>
        </w:rPr>
        <w:pPrChange w:id="1969" w:author="Luke Slemon" w:date="2020-05-16T17:42:00Z">
          <w:pPr>
            <w:pStyle w:val="TextSub2"/>
            <w:ind w:left="0"/>
          </w:pPr>
        </w:pPrChange>
      </w:pPr>
    </w:p>
    <w:p w14:paraId="241EA49C" w14:textId="0A0F731A" w:rsidR="00410AC9" w:rsidRPr="008D25DC" w:rsidRDefault="00410AC9">
      <w:pPr>
        <w:pStyle w:val="TextSub3"/>
        <w:rPr>
          <w:moveTo w:id="1970" w:author="Luke Slemon" w:date="2020-04-14T18:54:00Z"/>
        </w:rPr>
        <w:pPrChange w:id="1971" w:author="Luke Slemon" w:date="2020-05-16T17:42:00Z">
          <w:pPr>
            <w:pStyle w:val="TextSub2"/>
          </w:pPr>
        </w:pPrChange>
      </w:pPr>
      <w:moveTo w:id="1972" w:author="Luke Slemon" w:date="2020-04-14T18:54:00Z">
        <w:del w:id="1973" w:author="Luke Slemon" w:date="2020-04-23T20:16:00Z">
          <w:r w:rsidDel="008B086C">
            <w:delText>A Field Programmable Gate Array (FPGA) could be utilised to perform the necessary steps of processing, feature extraction and classification. As seen in Figure 7.3  CPU based systems (PC, Raspberry Pi, RISC-V) utilise an instruction set architecture which requires three clock cycles for a single instruction to be executed sequentially (fetch, decode, execute)</w:delText>
          </w:r>
        </w:del>
        <w:del w:id="1974" w:author="Luke Slemon" w:date="2020-05-16T17:42:00Z">
          <w:r w:rsidDel="00B21D00">
            <w:delText xml:space="preserve">. </w:delText>
          </w:r>
        </w:del>
        <w:del w:id="1975" w:author="Luke Slemon" w:date="2020-04-23T20:16:00Z">
          <w:r w:rsidDel="008B086C">
            <w:delText xml:space="preserve">Whereas, an FPGA is capable of executing a task (i.e. Multiply Accumulate) in a single </w:delText>
          </w:r>
          <w:r w:rsidRPr="008D25DC" w:rsidDel="008B086C">
            <w:delText xml:space="preserve">clock cycle, which immediately boosts the systems processing speed. Coupled with an FPGA’s inherent parallelism, multiple blocks of hardware can be executed at once, greatly increasing the FPGA’s processing power in comparison to a CPU or even a GPU. </w:delText>
          </w:r>
        </w:del>
        <w:r w:rsidRPr="008D25DC">
          <w:t>As a comparison between all three aforementioned devices, an FFT benchmark was utilised to test the processing speed each device</w:t>
        </w:r>
        <w:r w:rsidRPr="008D25DC">
          <w:fldChar w:fldCharType="begin" w:fldLock="1"/>
        </w:r>
        <w:r>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Pr="008D25DC">
          <w:fldChar w:fldCharType="separate"/>
        </w:r>
        <w:r w:rsidRPr="00475C96">
          <w:rPr>
            <w:noProof/>
          </w:rPr>
          <w:t>[2]</w:t>
        </w:r>
        <w:r w:rsidRPr="008D25DC">
          <w:fldChar w:fldCharType="end"/>
        </w:r>
        <w:r w:rsidRPr="008D25DC">
          <w:t xml:space="preserve">. </w:t>
        </w:r>
      </w:moveTo>
    </w:p>
    <w:tbl>
      <w:tblPr>
        <w:tblpPr w:leftFromText="181" w:rightFromText="181" w:vertAnchor="text" w:horzAnchor="margin" w:tblpY="-359"/>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1134"/>
        <w:gridCol w:w="1127"/>
        <w:gridCol w:w="7"/>
        <w:gridCol w:w="1127"/>
        <w:gridCol w:w="7"/>
        <w:gridCol w:w="1127"/>
        <w:gridCol w:w="7"/>
        <w:gridCol w:w="1417"/>
        <w:gridCol w:w="1134"/>
      </w:tblGrid>
      <w:tr w:rsidR="00410AC9" w:rsidRPr="00C1212A" w:rsidDel="0034386C" w14:paraId="2DEE95F0" w14:textId="1D453D71" w:rsidTr="002D6763">
        <w:trPr>
          <w:trHeight w:val="120"/>
          <w:del w:id="1976" w:author="Luke Slemon" w:date="2020-04-24T14:10:00Z"/>
        </w:trPr>
        <w:tc>
          <w:tcPr>
            <w:tcW w:w="9214" w:type="dxa"/>
            <w:gridSpan w:val="11"/>
          </w:tcPr>
          <w:p w14:paraId="469DC72B" w14:textId="3F6EEB4A" w:rsidR="00410AC9" w:rsidRPr="00C1212A" w:rsidDel="0034386C" w:rsidRDefault="00410AC9" w:rsidP="002D6763">
            <w:pPr>
              <w:autoSpaceDE w:val="0"/>
              <w:autoSpaceDN w:val="0"/>
              <w:adjustRightInd w:val="0"/>
              <w:spacing w:after="0" w:line="240" w:lineRule="auto"/>
              <w:rPr>
                <w:del w:id="1977" w:author="Luke Slemon" w:date="2020-04-24T14:10:00Z"/>
                <w:moveTo w:id="1978" w:author="Luke Slemon" w:date="2020-04-14T18:54:00Z"/>
                <w:rFonts w:ascii="Cambria" w:hAnsi="Cambria" w:cs="Cambria"/>
                <w:color w:val="000000"/>
                <w:sz w:val="23"/>
                <w:szCs w:val="23"/>
              </w:rPr>
            </w:pPr>
            <w:moveTo w:id="1979" w:author="Luke Slemon" w:date="2020-04-14T18:54:00Z">
              <w:del w:id="1980" w:author="Luke Slemon" w:date="2020-04-24T14:10:00Z">
                <w:r w:rsidRPr="00C1212A" w:rsidDel="0034386C">
                  <w:rPr>
                    <w:rFonts w:ascii="Cambria" w:hAnsi="Cambria" w:cs="Cambria"/>
                    <w:b/>
                    <w:bCs/>
                    <w:color w:val="000000"/>
                    <w:sz w:val="23"/>
                    <w:szCs w:val="23"/>
                  </w:rPr>
                  <w:delText xml:space="preserve">FFT Benchmark 262,155 Points </w:delText>
                </w:r>
              </w:del>
            </w:moveTo>
          </w:p>
        </w:tc>
      </w:tr>
      <w:tr w:rsidR="00410AC9" w:rsidRPr="00C1212A" w:rsidDel="0034386C" w14:paraId="592413E7" w14:textId="5B803602" w:rsidTr="002D6763">
        <w:trPr>
          <w:trHeight w:val="262"/>
          <w:del w:id="1981" w:author="Luke Slemon" w:date="2020-04-24T14:10:00Z"/>
        </w:trPr>
        <w:tc>
          <w:tcPr>
            <w:tcW w:w="993" w:type="dxa"/>
          </w:tcPr>
          <w:p w14:paraId="34FADF72" w14:textId="7A05CCCD" w:rsidR="00410AC9" w:rsidRPr="00C1212A" w:rsidDel="0034386C" w:rsidRDefault="00410AC9" w:rsidP="002D6763">
            <w:pPr>
              <w:autoSpaceDE w:val="0"/>
              <w:autoSpaceDN w:val="0"/>
              <w:adjustRightInd w:val="0"/>
              <w:spacing w:after="0" w:line="240" w:lineRule="auto"/>
              <w:rPr>
                <w:del w:id="1982" w:author="Luke Slemon" w:date="2020-04-24T14:10:00Z"/>
                <w:moveTo w:id="1983" w:author="Luke Slemon" w:date="2020-04-14T18:54:00Z"/>
                <w:rFonts w:ascii="Cambria" w:hAnsi="Cambria" w:cs="Cambria"/>
                <w:color w:val="000000"/>
                <w:sz w:val="23"/>
                <w:szCs w:val="23"/>
              </w:rPr>
            </w:pPr>
            <w:moveTo w:id="1984" w:author="Luke Slemon" w:date="2020-04-14T18:54:00Z">
              <w:del w:id="1985" w:author="Luke Slemon" w:date="2020-04-24T14:10:00Z">
                <w:r w:rsidRPr="00C1212A" w:rsidDel="0034386C">
                  <w:rPr>
                    <w:rFonts w:ascii="Cambria" w:hAnsi="Cambria" w:cs="Cambria"/>
                    <w:b/>
                    <w:bCs/>
                    <w:color w:val="000000"/>
                    <w:sz w:val="23"/>
                    <w:szCs w:val="23"/>
                  </w:rPr>
                  <w:delText xml:space="preserve">Benchmark </w:delText>
                </w:r>
              </w:del>
            </w:moveTo>
          </w:p>
        </w:tc>
        <w:tc>
          <w:tcPr>
            <w:tcW w:w="5670" w:type="dxa"/>
            <w:gridSpan w:val="8"/>
          </w:tcPr>
          <w:p w14:paraId="175AE84A" w14:textId="43508DB3" w:rsidR="00410AC9" w:rsidRPr="00C1212A" w:rsidDel="0034386C" w:rsidRDefault="00410AC9" w:rsidP="002D6763">
            <w:pPr>
              <w:autoSpaceDE w:val="0"/>
              <w:autoSpaceDN w:val="0"/>
              <w:adjustRightInd w:val="0"/>
              <w:spacing w:after="0" w:line="240" w:lineRule="auto"/>
              <w:jc w:val="center"/>
              <w:rPr>
                <w:del w:id="1986" w:author="Luke Slemon" w:date="2020-04-24T14:10:00Z"/>
                <w:moveTo w:id="1987" w:author="Luke Slemon" w:date="2020-04-14T18:54:00Z"/>
                <w:rFonts w:ascii="Cambria" w:hAnsi="Cambria" w:cs="Cambria"/>
                <w:color w:val="000000"/>
                <w:sz w:val="23"/>
                <w:szCs w:val="23"/>
              </w:rPr>
            </w:pPr>
            <w:moveTo w:id="1988" w:author="Luke Slemon" w:date="2020-04-14T18:54:00Z">
              <w:del w:id="1989" w:author="Luke Slemon" w:date="2020-04-24T14:10:00Z">
                <w:r w:rsidRPr="00C1212A" w:rsidDel="0034386C">
                  <w:rPr>
                    <w:rFonts w:ascii="Cambria" w:hAnsi="Cambria" w:cs="Cambria"/>
                    <w:color w:val="000000"/>
                    <w:sz w:val="23"/>
                    <w:szCs w:val="23"/>
                  </w:rPr>
                  <w:delText>CPU</w:delText>
                </w:r>
              </w:del>
            </w:moveTo>
          </w:p>
        </w:tc>
        <w:tc>
          <w:tcPr>
            <w:tcW w:w="1417" w:type="dxa"/>
          </w:tcPr>
          <w:p w14:paraId="158E2A7D" w14:textId="5FB3FB9F" w:rsidR="00410AC9" w:rsidRPr="00C1212A" w:rsidDel="0034386C" w:rsidRDefault="00410AC9" w:rsidP="002D6763">
            <w:pPr>
              <w:autoSpaceDE w:val="0"/>
              <w:autoSpaceDN w:val="0"/>
              <w:adjustRightInd w:val="0"/>
              <w:spacing w:after="0" w:line="240" w:lineRule="auto"/>
              <w:rPr>
                <w:del w:id="1990" w:author="Luke Slemon" w:date="2020-04-24T14:10:00Z"/>
                <w:moveTo w:id="1991" w:author="Luke Slemon" w:date="2020-04-14T18:54:00Z"/>
                <w:rFonts w:ascii="Cambria" w:hAnsi="Cambria" w:cs="Cambria"/>
                <w:color w:val="000000"/>
                <w:sz w:val="23"/>
                <w:szCs w:val="23"/>
              </w:rPr>
            </w:pPr>
            <w:moveTo w:id="1992" w:author="Luke Slemon" w:date="2020-04-14T18:54:00Z">
              <w:del w:id="1993" w:author="Luke Slemon" w:date="2020-04-24T14:10:00Z">
                <w:r w:rsidRPr="00C1212A" w:rsidDel="0034386C">
                  <w:rPr>
                    <w:rFonts w:ascii="Cambria" w:hAnsi="Cambria" w:cs="Cambria"/>
                    <w:color w:val="000000"/>
                    <w:sz w:val="23"/>
                    <w:szCs w:val="23"/>
                  </w:rPr>
                  <w:delText xml:space="preserve">GPU </w:delText>
                </w:r>
              </w:del>
            </w:moveTo>
          </w:p>
        </w:tc>
        <w:tc>
          <w:tcPr>
            <w:tcW w:w="1134" w:type="dxa"/>
          </w:tcPr>
          <w:p w14:paraId="0A00BB74" w14:textId="37ABF91A" w:rsidR="00410AC9" w:rsidRPr="00C1212A" w:rsidDel="0034386C" w:rsidRDefault="00410AC9" w:rsidP="002D6763">
            <w:pPr>
              <w:autoSpaceDE w:val="0"/>
              <w:autoSpaceDN w:val="0"/>
              <w:adjustRightInd w:val="0"/>
              <w:spacing w:after="0" w:line="240" w:lineRule="auto"/>
              <w:rPr>
                <w:del w:id="1994" w:author="Luke Slemon" w:date="2020-04-24T14:10:00Z"/>
                <w:moveTo w:id="1995" w:author="Luke Slemon" w:date="2020-04-14T18:54:00Z"/>
                <w:rFonts w:ascii="Cambria" w:hAnsi="Cambria" w:cs="Cambria"/>
                <w:color w:val="000000"/>
                <w:sz w:val="23"/>
                <w:szCs w:val="23"/>
              </w:rPr>
            </w:pPr>
            <w:moveTo w:id="1996" w:author="Luke Slemon" w:date="2020-04-14T18:54:00Z">
              <w:del w:id="1997" w:author="Luke Slemon" w:date="2020-04-24T14:10:00Z">
                <w:r w:rsidRPr="00C1212A" w:rsidDel="0034386C">
                  <w:rPr>
                    <w:rFonts w:ascii="Cambria" w:hAnsi="Cambria" w:cs="Cambria"/>
                    <w:color w:val="000000"/>
                    <w:sz w:val="23"/>
                    <w:szCs w:val="23"/>
                  </w:rPr>
                  <w:delText xml:space="preserve">FPGA </w:delText>
                </w:r>
              </w:del>
            </w:moveTo>
          </w:p>
        </w:tc>
      </w:tr>
      <w:tr w:rsidR="00410AC9" w:rsidRPr="00C1212A" w:rsidDel="0034386C" w14:paraId="01E356D0" w14:textId="31BCD8E3" w:rsidTr="002D6763">
        <w:trPr>
          <w:trHeight w:val="400"/>
          <w:del w:id="1998" w:author="Luke Slemon" w:date="2020-04-24T14:10:00Z"/>
        </w:trPr>
        <w:tc>
          <w:tcPr>
            <w:tcW w:w="993" w:type="dxa"/>
          </w:tcPr>
          <w:p w14:paraId="581C58B0" w14:textId="60A4C337" w:rsidR="00410AC9" w:rsidRPr="00C1212A" w:rsidDel="0034386C" w:rsidRDefault="00410AC9" w:rsidP="002D6763">
            <w:pPr>
              <w:autoSpaceDE w:val="0"/>
              <w:autoSpaceDN w:val="0"/>
              <w:adjustRightInd w:val="0"/>
              <w:spacing w:after="0" w:line="240" w:lineRule="auto"/>
              <w:rPr>
                <w:del w:id="1999" w:author="Luke Slemon" w:date="2020-04-24T14:10:00Z"/>
                <w:moveTo w:id="2000" w:author="Luke Slemon" w:date="2020-04-14T18:54:00Z"/>
                <w:rFonts w:ascii="Cambria" w:hAnsi="Cambria" w:cs="Cambria"/>
                <w:color w:val="000000"/>
                <w:sz w:val="23"/>
                <w:szCs w:val="23"/>
              </w:rPr>
            </w:pPr>
          </w:p>
        </w:tc>
        <w:tc>
          <w:tcPr>
            <w:tcW w:w="1134" w:type="dxa"/>
          </w:tcPr>
          <w:p w14:paraId="5283349F" w14:textId="4D3FFB6F" w:rsidR="00410AC9" w:rsidRPr="00C1212A" w:rsidDel="0034386C" w:rsidRDefault="00410AC9" w:rsidP="002D6763">
            <w:pPr>
              <w:autoSpaceDE w:val="0"/>
              <w:autoSpaceDN w:val="0"/>
              <w:adjustRightInd w:val="0"/>
              <w:spacing w:after="0" w:line="240" w:lineRule="auto"/>
              <w:rPr>
                <w:del w:id="2001" w:author="Luke Slemon" w:date="2020-04-24T14:10:00Z"/>
                <w:moveTo w:id="2002" w:author="Luke Slemon" w:date="2020-04-14T18:54:00Z"/>
                <w:rFonts w:ascii="Cambria" w:hAnsi="Cambria" w:cs="Cambria"/>
                <w:color w:val="000000"/>
                <w:sz w:val="23"/>
                <w:szCs w:val="23"/>
              </w:rPr>
            </w:pPr>
            <w:moveTo w:id="2003" w:author="Luke Slemon" w:date="2020-04-14T18:54:00Z">
              <w:del w:id="2004" w:author="Luke Slemon" w:date="2020-04-24T14:10:00Z">
                <w:r w:rsidRPr="00C1212A" w:rsidDel="0034386C">
                  <w:rPr>
                    <w:rFonts w:ascii="Cambria" w:hAnsi="Cambria" w:cs="Cambria"/>
                    <w:color w:val="000000"/>
                    <w:sz w:val="23"/>
                    <w:szCs w:val="23"/>
                  </w:rPr>
                  <w:delText>2</w:delText>
                </w:r>
                <w:r w:rsidDel="0034386C">
                  <w:rPr>
                    <w:rFonts w:ascii="Cambria" w:hAnsi="Cambria" w:cs="Cambria"/>
                    <w:color w:val="000000"/>
                    <w:sz w:val="23"/>
                    <w:szCs w:val="23"/>
                  </w:rPr>
                  <w:delText xml:space="preserve"> </w:delText>
                </w:r>
                <w:r w:rsidRPr="00C1212A" w:rsidDel="0034386C">
                  <w:rPr>
                    <w:rFonts w:ascii="Cambria" w:hAnsi="Cambria" w:cs="Cambria"/>
                    <w:color w:val="000000"/>
                    <w:sz w:val="23"/>
                    <w:szCs w:val="23"/>
                  </w:rPr>
                  <w:delText xml:space="preserve">Threads </w:delText>
                </w:r>
              </w:del>
            </w:moveTo>
          </w:p>
        </w:tc>
        <w:tc>
          <w:tcPr>
            <w:tcW w:w="1134" w:type="dxa"/>
          </w:tcPr>
          <w:p w14:paraId="0E86AC0E" w14:textId="7F7F879F" w:rsidR="00410AC9" w:rsidRPr="00C1212A" w:rsidDel="0034386C" w:rsidRDefault="00410AC9" w:rsidP="002D6763">
            <w:pPr>
              <w:autoSpaceDE w:val="0"/>
              <w:autoSpaceDN w:val="0"/>
              <w:adjustRightInd w:val="0"/>
              <w:spacing w:after="0" w:line="240" w:lineRule="auto"/>
              <w:rPr>
                <w:del w:id="2005" w:author="Luke Slemon" w:date="2020-04-24T14:10:00Z"/>
                <w:moveTo w:id="2006" w:author="Luke Slemon" w:date="2020-04-14T18:54:00Z"/>
                <w:rFonts w:ascii="Cambria" w:hAnsi="Cambria" w:cs="Cambria"/>
                <w:color w:val="000000"/>
                <w:sz w:val="23"/>
                <w:szCs w:val="23"/>
              </w:rPr>
            </w:pPr>
            <w:moveTo w:id="2007" w:author="Luke Slemon" w:date="2020-04-14T18:54:00Z">
              <w:del w:id="2008" w:author="Luke Slemon" w:date="2020-04-24T14:10:00Z">
                <w:r w:rsidRPr="00C1212A" w:rsidDel="0034386C">
                  <w:rPr>
                    <w:rFonts w:ascii="Cambria" w:hAnsi="Cambria" w:cs="Cambria"/>
                    <w:color w:val="000000"/>
                    <w:sz w:val="23"/>
                    <w:szCs w:val="23"/>
                  </w:rPr>
                  <w:delText xml:space="preserve">4 Threads </w:delText>
                </w:r>
              </w:del>
            </w:moveTo>
          </w:p>
        </w:tc>
        <w:tc>
          <w:tcPr>
            <w:tcW w:w="1134" w:type="dxa"/>
            <w:gridSpan w:val="2"/>
          </w:tcPr>
          <w:p w14:paraId="5F8344F7" w14:textId="6A659367" w:rsidR="00410AC9" w:rsidRPr="00C1212A" w:rsidDel="0034386C" w:rsidRDefault="00410AC9" w:rsidP="002D6763">
            <w:pPr>
              <w:autoSpaceDE w:val="0"/>
              <w:autoSpaceDN w:val="0"/>
              <w:adjustRightInd w:val="0"/>
              <w:spacing w:after="0" w:line="240" w:lineRule="auto"/>
              <w:rPr>
                <w:del w:id="2009" w:author="Luke Slemon" w:date="2020-04-24T14:10:00Z"/>
                <w:moveTo w:id="2010" w:author="Luke Slemon" w:date="2020-04-14T18:54:00Z"/>
                <w:rFonts w:ascii="Cambria" w:hAnsi="Cambria" w:cs="Cambria"/>
                <w:color w:val="000000"/>
                <w:sz w:val="23"/>
                <w:szCs w:val="23"/>
              </w:rPr>
            </w:pPr>
            <w:moveTo w:id="2011" w:author="Luke Slemon" w:date="2020-04-14T18:54:00Z">
              <w:del w:id="2012" w:author="Luke Slemon" w:date="2020-04-24T14:10:00Z">
                <w:r w:rsidRPr="00C1212A" w:rsidDel="0034386C">
                  <w:rPr>
                    <w:rFonts w:ascii="Cambria" w:hAnsi="Cambria" w:cs="Cambria"/>
                    <w:color w:val="000000"/>
                    <w:sz w:val="23"/>
                    <w:szCs w:val="23"/>
                  </w:rPr>
                  <w:delText xml:space="preserve">8 Threads </w:delText>
                </w:r>
              </w:del>
            </w:moveTo>
          </w:p>
        </w:tc>
        <w:tc>
          <w:tcPr>
            <w:tcW w:w="1134" w:type="dxa"/>
            <w:gridSpan w:val="2"/>
          </w:tcPr>
          <w:p w14:paraId="49F99431" w14:textId="658FE984" w:rsidR="00410AC9" w:rsidRPr="00C1212A" w:rsidDel="0034386C" w:rsidRDefault="00410AC9" w:rsidP="002D6763">
            <w:pPr>
              <w:autoSpaceDE w:val="0"/>
              <w:autoSpaceDN w:val="0"/>
              <w:adjustRightInd w:val="0"/>
              <w:spacing w:after="0" w:line="240" w:lineRule="auto"/>
              <w:rPr>
                <w:del w:id="2013" w:author="Luke Slemon" w:date="2020-04-24T14:10:00Z"/>
                <w:moveTo w:id="2014" w:author="Luke Slemon" w:date="2020-04-14T18:54:00Z"/>
                <w:rFonts w:ascii="Cambria" w:hAnsi="Cambria" w:cs="Cambria"/>
                <w:color w:val="000000"/>
                <w:sz w:val="23"/>
                <w:szCs w:val="23"/>
              </w:rPr>
            </w:pPr>
            <w:moveTo w:id="2015" w:author="Luke Slemon" w:date="2020-04-14T18:54:00Z">
              <w:del w:id="2016" w:author="Luke Slemon" w:date="2020-04-24T14:10:00Z">
                <w:r w:rsidRPr="00C1212A" w:rsidDel="0034386C">
                  <w:rPr>
                    <w:rFonts w:ascii="Cambria" w:hAnsi="Cambria" w:cs="Cambria"/>
                    <w:color w:val="000000"/>
                    <w:sz w:val="23"/>
                    <w:szCs w:val="23"/>
                  </w:rPr>
                  <w:delText>12</w:delText>
                </w:r>
                <w:r w:rsidDel="0034386C">
                  <w:rPr>
                    <w:rFonts w:ascii="Cambria" w:hAnsi="Cambria" w:cs="Cambria"/>
                    <w:color w:val="000000"/>
                    <w:sz w:val="23"/>
                    <w:szCs w:val="23"/>
                  </w:rPr>
                  <w:delText xml:space="preserve"> </w:delText>
                </w:r>
                <w:r w:rsidRPr="00C1212A" w:rsidDel="0034386C">
                  <w:rPr>
                    <w:rFonts w:ascii="Cambria" w:hAnsi="Cambria" w:cs="Cambria"/>
                    <w:color w:val="000000"/>
                    <w:sz w:val="23"/>
                    <w:szCs w:val="23"/>
                  </w:rPr>
                  <w:delText xml:space="preserve">Threads </w:delText>
                </w:r>
              </w:del>
            </w:moveTo>
          </w:p>
        </w:tc>
        <w:tc>
          <w:tcPr>
            <w:tcW w:w="1134" w:type="dxa"/>
            <w:gridSpan w:val="2"/>
          </w:tcPr>
          <w:p w14:paraId="06B6FB30" w14:textId="6515F8D3" w:rsidR="00410AC9" w:rsidRPr="00C1212A" w:rsidDel="0034386C" w:rsidRDefault="00410AC9" w:rsidP="002D6763">
            <w:pPr>
              <w:autoSpaceDE w:val="0"/>
              <w:autoSpaceDN w:val="0"/>
              <w:adjustRightInd w:val="0"/>
              <w:spacing w:after="0" w:line="240" w:lineRule="auto"/>
              <w:rPr>
                <w:del w:id="2017" w:author="Luke Slemon" w:date="2020-04-24T14:10:00Z"/>
                <w:moveTo w:id="2018" w:author="Luke Slemon" w:date="2020-04-14T18:54:00Z"/>
                <w:rFonts w:ascii="Cambria" w:hAnsi="Cambria" w:cs="Cambria"/>
                <w:color w:val="000000"/>
                <w:sz w:val="23"/>
                <w:szCs w:val="23"/>
              </w:rPr>
            </w:pPr>
            <w:moveTo w:id="2019" w:author="Luke Slemon" w:date="2020-04-14T18:54:00Z">
              <w:del w:id="2020" w:author="Luke Slemon" w:date="2020-04-24T14:10:00Z">
                <w:r w:rsidRPr="00C1212A" w:rsidDel="0034386C">
                  <w:rPr>
                    <w:rFonts w:ascii="Cambria" w:hAnsi="Cambria" w:cs="Cambria"/>
                    <w:color w:val="000000"/>
                    <w:sz w:val="23"/>
                    <w:szCs w:val="23"/>
                  </w:rPr>
                  <w:delText>24</w:delText>
                </w:r>
                <w:r w:rsidDel="0034386C">
                  <w:rPr>
                    <w:rFonts w:ascii="Cambria" w:hAnsi="Cambria" w:cs="Cambria"/>
                    <w:color w:val="000000"/>
                    <w:sz w:val="23"/>
                    <w:szCs w:val="23"/>
                  </w:rPr>
                  <w:delText xml:space="preserve"> </w:delText>
                </w:r>
                <w:r w:rsidRPr="00C1212A" w:rsidDel="0034386C">
                  <w:rPr>
                    <w:rFonts w:ascii="Cambria" w:hAnsi="Cambria" w:cs="Cambria"/>
                    <w:color w:val="000000"/>
                    <w:sz w:val="23"/>
                    <w:szCs w:val="23"/>
                  </w:rPr>
                  <w:delText xml:space="preserve">Threads </w:delText>
                </w:r>
              </w:del>
            </w:moveTo>
          </w:p>
        </w:tc>
        <w:tc>
          <w:tcPr>
            <w:tcW w:w="1417" w:type="dxa"/>
          </w:tcPr>
          <w:p w14:paraId="34CF1CAE" w14:textId="37AD670D" w:rsidR="00410AC9" w:rsidRPr="00C1212A" w:rsidDel="0034386C" w:rsidRDefault="00410AC9" w:rsidP="002D6763">
            <w:pPr>
              <w:autoSpaceDE w:val="0"/>
              <w:autoSpaceDN w:val="0"/>
              <w:adjustRightInd w:val="0"/>
              <w:spacing w:after="0" w:line="240" w:lineRule="auto"/>
              <w:rPr>
                <w:del w:id="2021" w:author="Luke Slemon" w:date="2020-04-24T14:10:00Z"/>
                <w:moveTo w:id="2022" w:author="Luke Slemon" w:date="2020-04-14T18:54:00Z"/>
                <w:rFonts w:ascii="Cambria" w:hAnsi="Cambria" w:cs="Cambria"/>
                <w:color w:val="000000"/>
                <w:sz w:val="23"/>
                <w:szCs w:val="23"/>
              </w:rPr>
            </w:pPr>
            <w:moveTo w:id="2023" w:author="Luke Slemon" w:date="2020-04-14T18:54:00Z">
              <w:del w:id="2024" w:author="Luke Slemon" w:date="2020-04-24T14:10:00Z">
                <w:r w:rsidRPr="00C1212A" w:rsidDel="0034386C">
                  <w:rPr>
                    <w:rFonts w:ascii="Cambria" w:hAnsi="Cambria" w:cs="Cambria"/>
                    <w:color w:val="000000"/>
                    <w:sz w:val="23"/>
                    <w:szCs w:val="23"/>
                  </w:rPr>
                  <w:delText xml:space="preserve">Max Threads </w:delText>
                </w:r>
              </w:del>
            </w:moveTo>
          </w:p>
        </w:tc>
        <w:tc>
          <w:tcPr>
            <w:tcW w:w="1134" w:type="dxa"/>
          </w:tcPr>
          <w:p w14:paraId="088C1A8D" w14:textId="35F5CCC1" w:rsidR="00410AC9" w:rsidRPr="00C1212A" w:rsidDel="0034386C" w:rsidRDefault="00410AC9" w:rsidP="002D6763">
            <w:pPr>
              <w:autoSpaceDE w:val="0"/>
              <w:autoSpaceDN w:val="0"/>
              <w:adjustRightInd w:val="0"/>
              <w:spacing w:after="0" w:line="240" w:lineRule="auto"/>
              <w:rPr>
                <w:del w:id="2025" w:author="Luke Slemon" w:date="2020-04-24T14:10:00Z"/>
                <w:moveTo w:id="2026" w:author="Luke Slemon" w:date="2020-04-14T18:54:00Z"/>
                <w:rFonts w:ascii="Cambria" w:hAnsi="Cambria" w:cs="Cambria"/>
                <w:color w:val="000000"/>
                <w:sz w:val="23"/>
                <w:szCs w:val="23"/>
              </w:rPr>
            </w:pPr>
            <w:moveTo w:id="2027" w:author="Luke Slemon" w:date="2020-04-14T18:54:00Z">
              <w:del w:id="2028" w:author="Luke Slemon" w:date="2020-04-24T14:10:00Z">
                <w:r w:rsidRPr="00C1212A" w:rsidDel="0034386C">
                  <w:rPr>
                    <w:rFonts w:ascii="Cambria" w:hAnsi="Cambria" w:cs="Cambria"/>
                    <w:color w:val="000000"/>
                    <w:sz w:val="23"/>
                    <w:szCs w:val="23"/>
                  </w:rPr>
                  <w:delText xml:space="preserve">Virtex-5 </w:delText>
                </w:r>
              </w:del>
            </w:moveTo>
          </w:p>
        </w:tc>
      </w:tr>
      <w:tr w:rsidR="00410AC9" w:rsidRPr="00C1212A" w:rsidDel="0034386C" w14:paraId="26089FB8" w14:textId="013D66E2" w:rsidTr="002D6763">
        <w:trPr>
          <w:trHeight w:val="263"/>
          <w:del w:id="2029" w:author="Luke Slemon" w:date="2020-04-24T14:10:00Z"/>
        </w:trPr>
        <w:tc>
          <w:tcPr>
            <w:tcW w:w="993" w:type="dxa"/>
            <w:tcBorders>
              <w:bottom w:val="single" w:sz="4" w:space="0" w:color="auto"/>
            </w:tcBorders>
          </w:tcPr>
          <w:p w14:paraId="098616E6" w14:textId="0FB70CAF" w:rsidR="00410AC9" w:rsidRPr="00C1212A" w:rsidDel="0034386C" w:rsidRDefault="00410AC9" w:rsidP="002D6763">
            <w:pPr>
              <w:autoSpaceDE w:val="0"/>
              <w:autoSpaceDN w:val="0"/>
              <w:adjustRightInd w:val="0"/>
              <w:spacing w:after="0" w:line="240" w:lineRule="auto"/>
              <w:rPr>
                <w:del w:id="2030" w:author="Luke Slemon" w:date="2020-04-24T14:10:00Z"/>
                <w:moveTo w:id="2031" w:author="Luke Slemon" w:date="2020-04-14T18:54:00Z"/>
                <w:rFonts w:ascii="Cambria" w:hAnsi="Cambria" w:cs="Cambria"/>
                <w:color w:val="000000"/>
                <w:sz w:val="23"/>
                <w:szCs w:val="23"/>
              </w:rPr>
            </w:pPr>
            <w:moveTo w:id="2032" w:author="Luke Slemon" w:date="2020-04-14T18:54:00Z">
              <w:del w:id="2033" w:author="Luke Slemon" w:date="2020-04-24T14:10:00Z">
                <w:r w:rsidRPr="00C1212A" w:rsidDel="0034386C">
                  <w:rPr>
                    <w:rFonts w:ascii="Cambria" w:hAnsi="Cambria" w:cs="Cambria"/>
                    <w:b/>
                    <w:bCs/>
                    <w:color w:val="000000"/>
                    <w:sz w:val="23"/>
                    <w:szCs w:val="23"/>
                  </w:rPr>
                  <w:delText xml:space="preserve">FFT </w:delText>
                </w:r>
              </w:del>
            </w:moveTo>
          </w:p>
        </w:tc>
        <w:tc>
          <w:tcPr>
            <w:tcW w:w="1134" w:type="dxa"/>
            <w:tcBorders>
              <w:bottom w:val="single" w:sz="4" w:space="0" w:color="auto"/>
            </w:tcBorders>
          </w:tcPr>
          <w:p w14:paraId="782924E9" w14:textId="30EC2741" w:rsidR="00410AC9" w:rsidRPr="00C1212A" w:rsidDel="0034386C" w:rsidRDefault="00410AC9" w:rsidP="002D6763">
            <w:pPr>
              <w:autoSpaceDE w:val="0"/>
              <w:autoSpaceDN w:val="0"/>
              <w:adjustRightInd w:val="0"/>
              <w:spacing w:after="0" w:line="240" w:lineRule="auto"/>
              <w:rPr>
                <w:del w:id="2034" w:author="Luke Slemon" w:date="2020-04-24T14:10:00Z"/>
                <w:moveTo w:id="2035" w:author="Luke Slemon" w:date="2020-04-14T18:54:00Z"/>
                <w:rFonts w:ascii="Cambria" w:hAnsi="Cambria" w:cs="Cambria"/>
                <w:color w:val="000000"/>
                <w:sz w:val="23"/>
                <w:szCs w:val="23"/>
              </w:rPr>
            </w:pPr>
            <w:moveTo w:id="2036" w:author="Luke Slemon" w:date="2020-04-14T18:54:00Z">
              <w:del w:id="2037" w:author="Luke Slemon" w:date="2020-04-24T14:10:00Z">
                <w:r w:rsidRPr="00C1212A" w:rsidDel="0034386C">
                  <w:rPr>
                    <w:rFonts w:ascii="Cambria" w:hAnsi="Cambria" w:cs="Cambria"/>
                    <w:color w:val="000000"/>
                    <w:sz w:val="23"/>
                    <w:szCs w:val="23"/>
                  </w:rPr>
                  <w:delText xml:space="preserve">76.17 ms </w:delText>
                </w:r>
              </w:del>
            </w:moveTo>
          </w:p>
        </w:tc>
        <w:tc>
          <w:tcPr>
            <w:tcW w:w="1134" w:type="dxa"/>
            <w:tcBorders>
              <w:bottom w:val="single" w:sz="4" w:space="0" w:color="auto"/>
            </w:tcBorders>
          </w:tcPr>
          <w:p w14:paraId="5D79E7AF" w14:textId="25D64621" w:rsidR="00410AC9" w:rsidRPr="00C1212A" w:rsidDel="0034386C" w:rsidRDefault="00410AC9" w:rsidP="002D6763">
            <w:pPr>
              <w:autoSpaceDE w:val="0"/>
              <w:autoSpaceDN w:val="0"/>
              <w:adjustRightInd w:val="0"/>
              <w:spacing w:after="0" w:line="240" w:lineRule="auto"/>
              <w:rPr>
                <w:del w:id="2038" w:author="Luke Slemon" w:date="2020-04-24T14:10:00Z"/>
                <w:moveTo w:id="2039" w:author="Luke Slemon" w:date="2020-04-14T18:54:00Z"/>
                <w:rFonts w:ascii="Cambria" w:hAnsi="Cambria" w:cs="Cambria"/>
                <w:color w:val="000000"/>
                <w:sz w:val="23"/>
                <w:szCs w:val="23"/>
              </w:rPr>
            </w:pPr>
            <w:moveTo w:id="2040" w:author="Luke Slemon" w:date="2020-04-14T18:54:00Z">
              <w:del w:id="2041" w:author="Luke Slemon" w:date="2020-04-24T14:10:00Z">
                <w:r w:rsidRPr="00C1212A" w:rsidDel="0034386C">
                  <w:rPr>
                    <w:rFonts w:ascii="Cambria" w:hAnsi="Cambria" w:cs="Cambria"/>
                    <w:color w:val="000000"/>
                    <w:sz w:val="23"/>
                    <w:szCs w:val="23"/>
                  </w:rPr>
                  <w:delText xml:space="preserve">45.41 ms </w:delText>
                </w:r>
              </w:del>
            </w:moveTo>
          </w:p>
        </w:tc>
        <w:tc>
          <w:tcPr>
            <w:tcW w:w="1127" w:type="dxa"/>
            <w:tcBorders>
              <w:bottom w:val="single" w:sz="4" w:space="0" w:color="auto"/>
            </w:tcBorders>
          </w:tcPr>
          <w:p w14:paraId="28BA089B" w14:textId="3104817D" w:rsidR="00410AC9" w:rsidRPr="00C1212A" w:rsidDel="0034386C" w:rsidRDefault="00410AC9" w:rsidP="002D6763">
            <w:pPr>
              <w:autoSpaceDE w:val="0"/>
              <w:autoSpaceDN w:val="0"/>
              <w:adjustRightInd w:val="0"/>
              <w:spacing w:after="0" w:line="240" w:lineRule="auto"/>
              <w:rPr>
                <w:del w:id="2042" w:author="Luke Slemon" w:date="2020-04-24T14:10:00Z"/>
                <w:moveTo w:id="2043" w:author="Luke Slemon" w:date="2020-04-14T18:54:00Z"/>
                <w:rFonts w:ascii="Cambria" w:hAnsi="Cambria" w:cs="Cambria"/>
                <w:color w:val="000000"/>
                <w:sz w:val="23"/>
                <w:szCs w:val="23"/>
              </w:rPr>
            </w:pPr>
            <w:moveTo w:id="2044" w:author="Luke Slemon" w:date="2020-04-14T18:54:00Z">
              <w:del w:id="2045" w:author="Luke Slemon" w:date="2020-04-24T14:10:00Z">
                <w:r w:rsidRPr="00C1212A" w:rsidDel="0034386C">
                  <w:rPr>
                    <w:rFonts w:ascii="Cambria" w:hAnsi="Cambria" w:cs="Cambria"/>
                    <w:color w:val="000000"/>
                    <w:sz w:val="23"/>
                    <w:szCs w:val="23"/>
                  </w:rPr>
                  <w:delText xml:space="preserve">31.63 ms </w:delText>
                </w:r>
              </w:del>
            </w:moveTo>
          </w:p>
        </w:tc>
        <w:tc>
          <w:tcPr>
            <w:tcW w:w="1134" w:type="dxa"/>
            <w:gridSpan w:val="2"/>
            <w:tcBorders>
              <w:bottom w:val="single" w:sz="4" w:space="0" w:color="auto"/>
            </w:tcBorders>
          </w:tcPr>
          <w:p w14:paraId="03E8E898" w14:textId="3296A864" w:rsidR="00410AC9" w:rsidRPr="00C1212A" w:rsidDel="0034386C" w:rsidRDefault="00410AC9" w:rsidP="002D6763">
            <w:pPr>
              <w:autoSpaceDE w:val="0"/>
              <w:autoSpaceDN w:val="0"/>
              <w:adjustRightInd w:val="0"/>
              <w:spacing w:after="0" w:line="240" w:lineRule="auto"/>
              <w:rPr>
                <w:del w:id="2046" w:author="Luke Slemon" w:date="2020-04-24T14:10:00Z"/>
                <w:moveTo w:id="2047" w:author="Luke Slemon" w:date="2020-04-14T18:54:00Z"/>
                <w:rFonts w:ascii="Cambria" w:hAnsi="Cambria" w:cs="Cambria"/>
                <w:color w:val="000000"/>
                <w:sz w:val="23"/>
                <w:szCs w:val="23"/>
              </w:rPr>
            </w:pPr>
            <w:moveTo w:id="2048" w:author="Luke Slemon" w:date="2020-04-14T18:54:00Z">
              <w:del w:id="2049" w:author="Luke Slemon" w:date="2020-04-24T14:10:00Z">
                <w:r w:rsidRPr="00C1212A" w:rsidDel="0034386C">
                  <w:rPr>
                    <w:rFonts w:ascii="Cambria" w:hAnsi="Cambria" w:cs="Cambria"/>
                    <w:color w:val="000000"/>
                    <w:sz w:val="23"/>
                    <w:szCs w:val="23"/>
                  </w:rPr>
                  <w:delText xml:space="preserve">27.85 ms </w:delText>
                </w:r>
              </w:del>
            </w:moveTo>
          </w:p>
        </w:tc>
        <w:tc>
          <w:tcPr>
            <w:tcW w:w="1134" w:type="dxa"/>
            <w:gridSpan w:val="2"/>
            <w:tcBorders>
              <w:bottom w:val="single" w:sz="4" w:space="0" w:color="auto"/>
            </w:tcBorders>
          </w:tcPr>
          <w:p w14:paraId="192FD13C" w14:textId="5F3D7530" w:rsidR="00410AC9" w:rsidRPr="00C1212A" w:rsidDel="0034386C" w:rsidRDefault="00410AC9" w:rsidP="002D6763">
            <w:pPr>
              <w:autoSpaceDE w:val="0"/>
              <w:autoSpaceDN w:val="0"/>
              <w:adjustRightInd w:val="0"/>
              <w:spacing w:after="0" w:line="240" w:lineRule="auto"/>
              <w:rPr>
                <w:del w:id="2050" w:author="Luke Slemon" w:date="2020-04-24T14:10:00Z"/>
                <w:moveTo w:id="2051" w:author="Luke Slemon" w:date="2020-04-14T18:54:00Z"/>
                <w:rFonts w:ascii="Cambria" w:hAnsi="Cambria" w:cs="Cambria"/>
                <w:color w:val="000000"/>
                <w:sz w:val="23"/>
                <w:szCs w:val="23"/>
              </w:rPr>
            </w:pPr>
            <w:moveTo w:id="2052" w:author="Luke Slemon" w:date="2020-04-14T18:54:00Z">
              <w:del w:id="2053" w:author="Luke Slemon" w:date="2020-04-24T14:10:00Z">
                <w:r w:rsidRPr="00C1212A" w:rsidDel="0034386C">
                  <w:rPr>
                    <w:rFonts w:ascii="Cambria" w:hAnsi="Cambria" w:cs="Cambria"/>
                    <w:color w:val="000000"/>
                    <w:sz w:val="23"/>
                    <w:szCs w:val="23"/>
                  </w:rPr>
                  <w:delText xml:space="preserve">31.36 ms </w:delText>
                </w:r>
              </w:del>
            </w:moveTo>
          </w:p>
        </w:tc>
        <w:tc>
          <w:tcPr>
            <w:tcW w:w="1424" w:type="dxa"/>
            <w:gridSpan w:val="2"/>
            <w:tcBorders>
              <w:bottom w:val="single" w:sz="4" w:space="0" w:color="auto"/>
            </w:tcBorders>
          </w:tcPr>
          <w:p w14:paraId="5A7A9F3F" w14:textId="61A557C9" w:rsidR="00410AC9" w:rsidDel="0034386C" w:rsidRDefault="00410AC9" w:rsidP="002D6763">
            <w:pPr>
              <w:autoSpaceDE w:val="0"/>
              <w:autoSpaceDN w:val="0"/>
              <w:adjustRightInd w:val="0"/>
              <w:spacing w:after="0" w:line="240" w:lineRule="auto"/>
              <w:rPr>
                <w:del w:id="2054" w:author="Luke Slemon" w:date="2020-04-24T14:10:00Z"/>
                <w:moveTo w:id="2055" w:author="Luke Slemon" w:date="2020-04-14T18:54:00Z"/>
                <w:rFonts w:ascii="Cambria" w:hAnsi="Cambria" w:cs="Cambria"/>
                <w:color w:val="000000"/>
                <w:sz w:val="23"/>
                <w:szCs w:val="23"/>
              </w:rPr>
            </w:pPr>
            <w:moveTo w:id="2056" w:author="Luke Slemon" w:date="2020-04-14T18:54:00Z">
              <w:del w:id="2057" w:author="Luke Slemon" w:date="2020-04-24T14:10:00Z">
                <w:r w:rsidRPr="00C1212A" w:rsidDel="0034386C">
                  <w:rPr>
                    <w:rFonts w:ascii="Cambria" w:hAnsi="Cambria" w:cs="Cambria"/>
                    <w:color w:val="000000"/>
                    <w:sz w:val="23"/>
                    <w:szCs w:val="23"/>
                  </w:rPr>
                  <w:delText xml:space="preserve">8.13 us (Execution) </w:delText>
                </w:r>
              </w:del>
            </w:moveTo>
          </w:p>
          <w:p w14:paraId="2D3C136C" w14:textId="00192B6D" w:rsidR="00410AC9" w:rsidDel="0034386C" w:rsidRDefault="00410AC9" w:rsidP="002D6763">
            <w:pPr>
              <w:autoSpaceDE w:val="0"/>
              <w:autoSpaceDN w:val="0"/>
              <w:adjustRightInd w:val="0"/>
              <w:spacing w:after="0" w:line="240" w:lineRule="auto"/>
              <w:rPr>
                <w:del w:id="2058" w:author="Luke Slemon" w:date="2020-04-24T14:10:00Z"/>
                <w:moveTo w:id="2059" w:author="Luke Slemon" w:date="2020-04-14T18:54:00Z"/>
                <w:rFonts w:ascii="Cambria" w:hAnsi="Cambria" w:cs="Cambria"/>
                <w:color w:val="000000"/>
                <w:sz w:val="23"/>
                <w:szCs w:val="23"/>
              </w:rPr>
            </w:pPr>
            <w:moveTo w:id="2060" w:author="Luke Slemon" w:date="2020-04-14T18:54:00Z">
              <w:del w:id="2061" w:author="Luke Slemon" w:date="2020-04-24T14:10:00Z">
                <w:r w:rsidDel="0034386C">
                  <w:rPr>
                    <w:rFonts w:ascii="Cambria" w:hAnsi="Cambria" w:cs="Cambria"/>
                    <w:color w:val="000000"/>
                    <w:sz w:val="23"/>
                    <w:szCs w:val="23"/>
                  </w:rPr>
                  <w:delText>69 ms</w:delText>
                </w:r>
              </w:del>
            </w:moveTo>
          </w:p>
          <w:p w14:paraId="74C1E069" w14:textId="7FAD8701" w:rsidR="00410AC9" w:rsidRPr="00C1212A" w:rsidDel="0034386C" w:rsidRDefault="00410AC9" w:rsidP="002D6763">
            <w:pPr>
              <w:autoSpaceDE w:val="0"/>
              <w:autoSpaceDN w:val="0"/>
              <w:adjustRightInd w:val="0"/>
              <w:spacing w:after="0" w:line="240" w:lineRule="auto"/>
              <w:rPr>
                <w:del w:id="2062" w:author="Luke Slemon" w:date="2020-04-24T14:10:00Z"/>
                <w:moveTo w:id="2063" w:author="Luke Slemon" w:date="2020-04-14T18:54:00Z"/>
                <w:rFonts w:ascii="Cambria" w:hAnsi="Cambria" w:cs="Cambria"/>
                <w:color w:val="000000"/>
                <w:sz w:val="23"/>
                <w:szCs w:val="23"/>
              </w:rPr>
            </w:pPr>
            <w:moveTo w:id="2064" w:author="Luke Slemon" w:date="2020-04-14T18:54:00Z">
              <w:del w:id="2065" w:author="Luke Slemon" w:date="2020-04-24T14:10:00Z">
                <w:r w:rsidDel="0034386C">
                  <w:rPr>
                    <w:rFonts w:ascii="Cambria" w:hAnsi="Cambria" w:cs="Cambria"/>
                    <w:color w:val="000000"/>
                    <w:sz w:val="23"/>
                    <w:szCs w:val="23"/>
                  </w:rPr>
                  <w:delText>(Loading)</w:delText>
                </w:r>
              </w:del>
            </w:moveTo>
          </w:p>
        </w:tc>
        <w:tc>
          <w:tcPr>
            <w:tcW w:w="1134" w:type="dxa"/>
            <w:tcBorders>
              <w:bottom w:val="single" w:sz="4" w:space="0" w:color="auto"/>
            </w:tcBorders>
          </w:tcPr>
          <w:p w14:paraId="4CCB159A" w14:textId="79490478" w:rsidR="00410AC9" w:rsidRPr="00C1212A" w:rsidDel="0034386C" w:rsidRDefault="00410AC9" w:rsidP="002D6763">
            <w:pPr>
              <w:autoSpaceDE w:val="0"/>
              <w:autoSpaceDN w:val="0"/>
              <w:adjustRightInd w:val="0"/>
              <w:spacing w:after="0" w:line="240" w:lineRule="auto"/>
              <w:rPr>
                <w:del w:id="2066" w:author="Luke Slemon" w:date="2020-04-24T14:10:00Z"/>
                <w:moveTo w:id="2067" w:author="Luke Slemon" w:date="2020-04-14T18:54:00Z"/>
                <w:rFonts w:ascii="Cambria" w:hAnsi="Cambria" w:cs="Cambria"/>
                <w:color w:val="000000"/>
                <w:sz w:val="23"/>
                <w:szCs w:val="23"/>
              </w:rPr>
            </w:pPr>
            <w:moveTo w:id="2068" w:author="Luke Slemon" w:date="2020-04-14T18:54:00Z">
              <w:del w:id="2069" w:author="Luke Slemon" w:date="2020-04-24T14:10:00Z">
                <w:r w:rsidRPr="00C1212A" w:rsidDel="0034386C">
                  <w:rPr>
                    <w:rFonts w:ascii="Cambria" w:hAnsi="Cambria" w:cs="Cambria"/>
                    <w:color w:val="000000"/>
                    <w:sz w:val="23"/>
                    <w:szCs w:val="23"/>
                  </w:rPr>
                  <w:delText xml:space="preserve">2.59 ms </w:delText>
                </w:r>
              </w:del>
            </w:moveTo>
          </w:p>
        </w:tc>
      </w:tr>
      <w:tr w:rsidR="00410AC9" w:rsidRPr="00C1212A" w:rsidDel="0034386C" w14:paraId="531788FB" w14:textId="08628DF6" w:rsidTr="002D6763">
        <w:trPr>
          <w:trHeight w:val="263"/>
          <w:del w:id="2070" w:author="Luke Slemon" w:date="2020-04-24T14:10:00Z"/>
        </w:trPr>
        <w:tc>
          <w:tcPr>
            <w:tcW w:w="9214" w:type="dxa"/>
            <w:gridSpan w:val="11"/>
            <w:tcBorders>
              <w:top w:val="single" w:sz="4" w:space="0" w:color="auto"/>
              <w:left w:val="nil"/>
              <w:bottom w:val="nil"/>
              <w:right w:val="nil"/>
            </w:tcBorders>
          </w:tcPr>
          <w:p w14:paraId="33E42977" w14:textId="4D13B70F" w:rsidR="00410AC9" w:rsidRPr="00E42BDB" w:rsidDel="0034386C" w:rsidRDefault="00410AC9" w:rsidP="002D6763">
            <w:pPr>
              <w:pStyle w:val="ListParagraph"/>
              <w:ind w:left="360"/>
              <w:jc w:val="center"/>
              <w:rPr>
                <w:del w:id="2071" w:author="Luke Slemon" w:date="2020-04-24T14:10:00Z"/>
                <w:moveTo w:id="2072" w:author="Luke Slemon" w:date="2020-04-14T18:54:00Z"/>
                <w:b/>
                <w:bCs/>
                <w:sz w:val="20"/>
                <w:szCs w:val="20"/>
              </w:rPr>
            </w:pPr>
            <w:moveTo w:id="2073" w:author="Luke Slemon" w:date="2020-04-14T18:54:00Z">
              <w:del w:id="2074" w:author="Luke Slemon" w:date="2020-04-24T14:10:00Z">
                <w:r w:rsidRPr="00900A7F" w:rsidDel="0034386C">
                  <w:rPr>
                    <w:b/>
                    <w:bCs/>
                    <w:sz w:val="20"/>
                    <w:szCs w:val="20"/>
                  </w:rPr>
                  <w:delText>Table1. Results from Benchmark acquired from Christopher Cullinan’s work[9]</w:delText>
                </w:r>
              </w:del>
            </w:moveTo>
          </w:p>
        </w:tc>
      </w:tr>
    </w:tbl>
    <w:tbl>
      <w:tblPr>
        <w:tblStyle w:val="TableGrid"/>
        <w:tblpPr w:leftFromText="180" w:rightFromText="180" w:vertAnchor="text" w:horzAnchor="margin" w:tblpYSpec="center"/>
        <w:tblW w:w="0" w:type="auto"/>
        <w:tblLook w:val="04A0" w:firstRow="1" w:lastRow="0" w:firstColumn="1" w:lastColumn="0" w:noHBand="0" w:noVBand="1"/>
      </w:tblPr>
      <w:tblGrid>
        <w:gridCol w:w="1765"/>
        <w:gridCol w:w="1842"/>
        <w:gridCol w:w="2694"/>
        <w:gridCol w:w="1417"/>
        <w:gridCol w:w="854"/>
      </w:tblGrid>
      <w:tr w:rsidR="00B21D00" w14:paraId="191338E0" w14:textId="77777777" w:rsidTr="00B21D00">
        <w:trPr>
          <w:ins w:id="2075" w:author="Luke Slemon" w:date="2020-05-16T17:47:00Z"/>
        </w:trPr>
        <w:tc>
          <w:tcPr>
            <w:tcW w:w="1765" w:type="dxa"/>
          </w:tcPr>
          <w:p w14:paraId="64112DAC" w14:textId="77777777" w:rsidR="00B21D00" w:rsidRDefault="00B21D00" w:rsidP="00B21D00">
            <w:pPr>
              <w:pStyle w:val="ListParagraph"/>
              <w:ind w:left="0"/>
              <w:jc w:val="center"/>
              <w:rPr>
                <w:ins w:id="2076" w:author="Luke Slemon" w:date="2020-05-16T17:47:00Z"/>
                <w:rFonts w:cs="Times New Roman"/>
              </w:rPr>
            </w:pPr>
            <w:ins w:id="2077" w:author="Luke Slemon" w:date="2020-05-16T17:47:00Z">
              <w:r>
                <w:rPr>
                  <w:rFonts w:cs="Times New Roman"/>
                </w:rPr>
                <w:t>Device</w:t>
              </w:r>
            </w:ins>
          </w:p>
        </w:tc>
        <w:tc>
          <w:tcPr>
            <w:tcW w:w="1842" w:type="dxa"/>
          </w:tcPr>
          <w:p w14:paraId="02120624" w14:textId="77777777" w:rsidR="00B21D00" w:rsidRDefault="00B21D00" w:rsidP="00B21D00">
            <w:pPr>
              <w:pStyle w:val="ListParagraph"/>
              <w:ind w:left="0"/>
              <w:jc w:val="center"/>
              <w:rPr>
                <w:ins w:id="2078" w:author="Luke Slemon" w:date="2020-05-16T17:47:00Z"/>
                <w:rFonts w:cs="Times New Roman"/>
              </w:rPr>
            </w:pPr>
            <w:ins w:id="2079" w:author="Luke Slemon" w:date="2020-05-16T17:47:00Z">
              <w:r>
                <w:rPr>
                  <w:rFonts w:cs="Times New Roman"/>
                </w:rPr>
                <w:t>LUTs</w:t>
              </w:r>
            </w:ins>
          </w:p>
        </w:tc>
        <w:tc>
          <w:tcPr>
            <w:tcW w:w="2694" w:type="dxa"/>
          </w:tcPr>
          <w:p w14:paraId="088240B7" w14:textId="77777777" w:rsidR="00B21D00" w:rsidRDefault="00B21D00" w:rsidP="00B21D00">
            <w:pPr>
              <w:pStyle w:val="ListParagraph"/>
              <w:ind w:left="0"/>
              <w:jc w:val="center"/>
              <w:rPr>
                <w:ins w:id="2080" w:author="Luke Slemon" w:date="2020-05-16T17:47:00Z"/>
                <w:rFonts w:cs="Times New Roman"/>
              </w:rPr>
            </w:pPr>
            <w:ins w:id="2081" w:author="Luke Slemon" w:date="2020-05-16T17:47:00Z">
              <w:r>
                <w:rPr>
                  <w:rFonts w:cs="Times New Roman"/>
                </w:rPr>
                <w:t>DSP slices</w:t>
              </w:r>
            </w:ins>
          </w:p>
        </w:tc>
        <w:tc>
          <w:tcPr>
            <w:tcW w:w="1417" w:type="dxa"/>
          </w:tcPr>
          <w:p w14:paraId="07F9515A" w14:textId="77777777" w:rsidR="00B21D00" w:rsidRDefault="00B21D00" w:rsidP="00B21D00">
            <w:pPr>
              <w:pStyle w:val="ListParagraph"/>
              <w:ind w:left="0"/>
              <w:jc w:val="center"/>
              <w:rPr>
                <w:ins w:id="2082" w:author="Luke Slemon" w:date="2020-05-16T17:47:00Z"/>
                <w:rFonts w:cs="Times New Roman"/>
              </w:rPr>
            </w:pPr>
            <w:ins w:id="2083" w:author="Luke Slemon" w:date="2020-05-16T17:47:00Z">
              <w:r>
                <w:rPr>
                  <w:rFonts w:cs="Times New Roman"/>
                </w:rPr>
                <w:t>Flip-Flops</w:t>
              </w:r>
            </w:ins>
          </w:p>
        </w:tc>
        <w:tc>
          <w:tcPr>
            <w:tcW w:w="854" w:type="dxa"/>
          </w:tcPr>
          <w:p w14:paraId="02B29BE4" w14:textId="77777777" w:rsidR="00B21D00" w:rsidRDefault="00B21D00" w:rsidP="00B21D00">
            <w:pPr>
              <w:pStyle w:val="ListParagraph"/>
              <w:ind w:left="0"/>
              <w:jc w:val="center"/>
              <w:rPr>
                <w:ins w:id="2084" w:author="Luke Slemon" w:date="2020-05-16T17:47:00Z"/>
                <w:rFonts w:cs="Times New Roman"/>
              </w:rPr>
            </w:pPr>
            <w:ins w:id="2085" w:author="Luke Slemon" w:date="2020-05-16T17:47:00Z">
              <w:r>
                <w:rPr>
                  <w:rFonts w:cs="Times New Roman"/>
                </w:rPr>
                <w:t>RAM</w:t>
              </w:r>
            </w:ins>
          </w:p>
        </w:tc>
      </w:tr>
      <w:tr w:rsidR="00B21D00" w14:paraId="7173542E" w14:textId="77777777" w:rsidTr="00B21D00">
        <w:trPr>
          <w:ins w:id="2086" w:author="Luke Slemon" w:date="2020-05-16T17:47:00Z"/>
        </w:trPr>
        <w:tc>
          <w:tcPr>
            <w:tcW w:w="1765" w:type="dxa"/>
          </w:tcPr>
          <w:p w14:paraId="11799B0C" w14:textId="77777777" w:rsidR="00B21D00" w:rsidRDefault="00B21D00" w:rsidP="00B21D00">
            <w:pPr>
              <w:pStyle w:val="ListParagraph"/>
              <w:ind w:left="0"/>
              <w:jc w:val="center"/>
              <w:rPr>
                <w:ins w:id="2087" w:author="Luke Slemon" w:date="2020-05-16T17:47:00Z"/>
                <w:rFonts w:cs="Times New Roman"/>
              </w:rPr>
            </w:pPr>
            <w:ins w:id="2088" w:author="Luke Slemon" w:date="2020-05-16T17:47:00Z">
              <w:r>
                <w:rPr>
                  <w:rFonts w:cs="Times New Roman"/>
                </w:rPr>
                <w:t>Spartan-6 (LX9)</w:t>
              </w:r>
              <w:r>
                <w:rPr>
                  <w:rFonts w:cs="Times New Roman"/>
                </w:rPr>
                <w:fldChar w:fldCharType="begin" w:fldLock="1"/>
              </w:r>
              <w:r>
                <w:rPr>
                  <w:rFonts w:cs="Times New Roman"/>
                </w:rPr>
                <w: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mendeley":{"formattedCitation":"[14]","plainTextFormattedCitation":"[14]","previouslyFormattedCitation":"[14]"},"properties":{"noteIndex":0},"schema":"https://github.com/citation-style-language/schema/raw/master/csl-citation.json"}</w:instrText>
              </w:r>
              <w:r>
                <w:rPr>
                  <w:rFonts w:cs="Times New Roman"/>
                </w:rPr>
                <w:fldChar w:fldCharType="separate"/>
              </w:r>
              <w:r w:rsidRPr="00C8285B">
                <w:rPr>
                  <w:rFonts w:cs="Times New Roman"/>
                  <w:noProof/>
                </w:rPr>
                <w:t>[14]</w:t>
              </w:r>
              <w:r>
                <w:rPr>
                  <w:rFonts w:cs="Times New Roman"/>
                </w:rPr>
                <w:fldChar w:fldCharType="end"/>
              </w:r>
            </w:ins>
          </w:p>
        </w:tc>
        <w:tc>
          <w:tcPr>
            <w:tcW w:w="1842" w:type="dxa"/>
          </w:tcPr>
          <w:p w14:paraId="013DE6FC" w14:textId="77777777" w:rsidR="00B21D00" w:rsidRDefault="00B21D00" w:rsidP="00B21D00">
            <w:pPr>
              <w:pStyle w:val="ListParagraph"/>
              <w:ind w:left="0"/>
              <w:jc w:val="center"/>
              <w:rPr>
                <w:ins w:id="2089" w:author="Luke Slemon" w:date="2020-05-16T17:47:00Z"/>
                <w:rFonts w:cs="Times New Roman"/>
              </w:rPr>
            </w:pPr>
            <w:ins w:id="2090" w:author="Luke Slemon" w:date="2020-05-16T17:47:00Z">
              <w:r>
                <w:rPr>
                  <w:rFonts w:cs="Times New Roman"/>
                </w:rPr>
                <w:t>5,720 (6 input)</w:t>
              </w:r>
            </w:ins>
          </w:p>
        </w:tc>
        <w:tc>
          <w:tcPr>
            <w:tcW w:w="2694" w:type="dxa"/>
          </w:tcPr>
          <w:p w14:paraId="3ED307BD" w14:textId="77777777" w:rsidR="00B21D00" w:rsidRDefault="00B21D00" w:rsidP="00B21D00">
            <w:pPr>
              <w:pStyle w:val="ListParagraph"/>
              <w:ind w:left="0"/>
              <w:jc w:val="center"/>
              <w:rPr>
                <w:ins w:id="2091" w:author="Luke Slemon" w:date="2020-05-16T17:47:00Z"/>
                <w:rFonts w:cs="Times New Roman"/>
              </w:rPr>
            </w:pPr>
            <w:ins w:id="2092" w:author="Luke Slemon" w:date="2020-05-16T17:47:00Z">
              <w:r>
                <w:rPr>
                  <w:rFonts w:cs="Times New Roman"/>
                </w:rPr>
                <w:t>16 (18x18 multiplier, adder, accumulator)</w:t>
              </w:r>
            </w:ins>
          </w:p>
        </w:tc>
        <w:tc>
          <w:tcPr>
            <w:tcW w:w="1417" w:type="dxa"/>
          </w:tcPr>
          <w:p w14:paraId="40DCBC2A" w14:textId="77777777" w:rsidR="00B21D00" w:rsidRDefault="00B21D00" w:rsidP="00B21D00">
            <w:pPr>
              <w:pStyle w:val="ListParagraph"/>
              <w:ind w:left="0"/>
              <w:jc w:val="center"/>
              <w:rPr>
                <w:ins w:id="2093" w:author="Luke Slemon" w:date="2020-05-16T17:47:00Z"/>
                <w:rFonts w:cs="Times New Roman"/>
              </w:rPr>
            </w:pPr>
            <w:ins w:id="2094" w:author="Luke Slemon" w:date="2020-05-16T17:47:00Z">
              <w:r>
                <w:rPr>
                  <w:rFonts w:cs="Times New Roman"/>
                </w:rPr>
                <w:t>11,440</w:t>
              </w:r>
            </w:ins>
          </w:p>
        </w:tc>
        <w:tc>
          <w:tcPr>
            <w:tcW w:w="854" w:type="dxa"/>
          </w:tcPr>
          <w:p w14:paraId="6F2B76A4" w14:textId="77777777" w:rsidR="00B21D00" w:rsidRDefault="00B21D00" w:rsidP="00B21D00">
            <w:pPr>
              <w:pStyle w:val="ListParagraph"/>
              <w:ind w:left="0"/>
              <w:jc w:val="center"/>
              <w:rPr>
                <w:ins w:id="2095" w:author="Luke Slemon" w:date="2020-05-16T17:47:00Z"/>
                <w:rFonts w:cs="Times New Roman"/>
              </w:rPr>
            </w:pPr>
            <w:ins w:id="2096" w:author="Luke Slemon" w:date="2020-05-16T17:47:00Z">
              <w:r>
                <w:rPr>
                  <w:rFonts w:cs="Times New Roman"/>
                </w:rPr>
                <w:t>1.6Mb</w:t>
              </w:r>
            </w:ins>
          </w:p>
        </w:tc>
      </w:tr>
      <w:tr w:rsidR="00B21D00" w14:paraId="2A5C4F57" w14:textId="77777777" w:rsidTr="00B21D00">
        <w:trPr>
          <w:ins w:id="2097" w:author="Luke Slemon" w:date="2020-05-16T17:47:00Z"/>
        </w:trPr>
        <w:tc>
          <w:tcPr>
            <w:tcW w:w="1765" w:type="dxa"/>
          </w:tcPr>
          <w:p w14:paraId="70716A69" w14:textId="77777777" w:rsidR="00B21D00" w:rsidRDefault="00B21D00" w:rsidP="00B21D00">
            <w:pPr>
              <w:pStyle w:val="ListParagraph"/>
              <w:ind w:left="0"/>
              <w:jc w:val="center"/>
              <w:rPr>
                <w:ins w:id="2098" w:author="Luke Slemon" w:date="2020-05-16T17:47:00Z"/>
                <w:rFonts w:cs="Times New Roman"/>
              </w:rPr>
            </w:pPr>
            <w:ins w:id="2099" w:author="Luke Slemon" w:date="2020-05-16T17:47:00Z">
              <w:r>
                <w:rPr>
                  <w:rFonts w:cs="Times New Roman"/>
                </w:rPr>
                <w:t>Virtex-5 (LX50)</w:t>
              </w:r>
              <w:r>
                <w:rPr>
                  <w:rFonts w:cs="Times New Roman"/>
                </w:rPr>
                <w:fldChar w:fldCharType="begin" w:fldLock="1"/>
              </w:r>
              <w:r>
                <w:rPr>
                  <w:rFonts w:cs="Times New Roman"/>
                </w:rPr>
                <w:instrText>ADDIN CSL_CITATION {"citationItems":[{"id":"ITEM-1","itemData":{"abstract":"The brain computer interface (BCI) offers an alternative to improve life quality in patients which had lost the ability to control his body, with impairment of locomotion. It is possible with the BCIs systems, to control devices as wheel chairs or computer systems. Usually the electroencephalographic (EEG) signals are used tocommand these systems. In this paper, it is proposeda low-cost use of field programmable gate arrays (FPGAs) to process EEG signals for a Brain-Computer Interface. As a preliminary study, this work shows the implementation of a Neural Network for EEG signal processing. The preliminary tests with the proposed architecture for the activation function proved to be feasible both in terms of the requirement precision as well in processing speed.","author":[{"dropping-particle":"","family":"Pontes","given":"Thiago","non-dropping-particle":"","parse-names":false,"suffix":""},{"dropping-particle":"","family":"Braga","given":"Rodrigo","non-dropping-particle":"","parse-names":false,"suffix":""},{"dropping-particle":"","family":"Becker","given":"Carla","non-dropping-particle":"","parse-names":false,"suffix":""},{"dropping-particle":"","family":"Costa","given":"Eduardo","non-dropping-particle":"","parse-names":false,"suffix":""},{"dropping-particle":"","family":"Almeida","given":"Sérgio","non-dropping-particle":"","parse-names":false,"suffix":""}],"container-title":"XXVII SIM-South Symposium on Microelectronics","id":"ITEM-1","issued":{"date-parts":[["0"]]},"title":"FPGA Implementation of Neural Network for EEG Signal Processing","type":"report","volume":"1"},"uris":["http://www.mendeley.com/documents/?uuid=468c9b7e-9ed8-35ea-a496-fa2fb6dedeb2"]}],"mendeley":{"formattedCitation":"[5]","plainTextFormattedCitation":"[5]","previouslyFormattedCitation":"[5]"},"properties":{"noteIndex":0},"schema":"https://github.com/citation-style-language/schema/raw/master/csl-citation.json"}</w:instrText>
              </w:r>
              <w:r>
                <w:rPr>
                  <w:rFonts w:cs="Times New Roman"/>
                </w:rPr>
                <w:fldChar w:fldCharType="separate"/>
              </w:r>
              <w:r w:rsidRPr="00C8285B">
                <w:rPr>
                  <w:rFonts w:cs="Times New Roman"/>
                  <w:noProof/>
                </w:rPr>
                <w:t>[5]</w:t>
              </w:r>
              <w:r>
                <w:rPr>
                  <w:rFonts w:cs="Times New Roman"/>
                </w:rPr>
                <w:fldChar w:fldCharType="end"/>
              </w:r>
            </w:ins>
          </w:p>
        </w:tc>
        <w:tc>
          <w:tcPr>
            <w:tcW w:w="1842" w:type="dxa"/>
          </w:tcPr>
          <w:p w14:paraId="4A0C282B" w14:textId="77777777" w:rsidR="00B21D00" w:rsidRDefault="00B21D00" w:rsidP="00B21D00">
            <w:pPr>
              <w:pStyle w:val="ListParagraph"/>
              <w:ind w:left="0"/>
              <w:jc w:val="center"/>
              <w:rPr>
                <w:ins w:id="2100" w:author="Luke Slemon" w:date="2020-05-16T17:47:00Z"/>
                <w:rFonts w:cs="Times New Roman"/>
              </w:rPr>
            </w:pPr>
            <w:ins w:id="2101" w:author="Luke Slemon" w:date="2020-05-16T17:47:00Z">
              <w:r>
                <w:rPr>
                  <w:rFonts w:cs="Times New Roman"/>
                </w:rPr>
                <w:t>28,800 (6 input)</w:t>
              </w:r>
            </w:ins>
          </w:p>
        </w:tc>
        <w:tc>
          <w:tcPr>
            <w:tcW w:w="2694" w:type="dxa"/>
          </w:tcPr>
          <w:p w14:paraId="4F6DD45C" w14:textId="77777777" w:rsidR="00B21D00" w:rsidRDefault="00B21D00" w:rsidP="00B21D00">
            <w:pPr>
              <w:pStyle w:val="ListParagraph"/>
              <w:ind w:left="0"/>
              <w:jc w:val="center"/>
              <w:rPr>
                <w:ins w:id="2102" w:author="Luke Slemon" w:date="2020-05-16T17:47:00Z"/>
                <w:rFonts w:cs="Times New Roman"/>
              </w:rPr>
            </w:pPr>
            <w:ins w:id="2103" w:author="Luke Slemon" w:date="2020-05-16T17:47:00Z">
              <w:r>
                <w:rPr>
                  <w:rFonts w:cs="Times New Roman"/>
                </w:rPr>
                <w:t>48 (18x25 MACs)</w:t>
              </w:r>
            </w:ins>
          </w:p>
        </w:tc>
        <w:tc>
          <w:tcPr>
            <w:tcW w:w="1417" w:type="dxa"/>
          </w:tcPr>
          <w:p w14:paraId="4378A5FD" w14:textId="77777777" w:rsidR="00B21D00" w:rsidRDefault="00B21D00" w:rsidP="00B21D00">
            <w:pPr>
              <w:pStyle w:val="ListParagraph"/>
              <w:ind w:left="0"/>
              <w:jc w:val="center"/>
              <w:rPr>
                <w:ins w:id="2104" w:author="Luke Slemon" w:date="2020-05-16T17:47:00Z"/>
                <w:rFonts w:cs="Times New Roman"/>
              </w:rPr>
            </w:pPr>
            <w:ins w:id="2105" w:author="Luke Slemon" w:date="2020-05-16T17:47:00Z">
              <w:r>
                <w:rPr>
                  <w:rFonts w:cs="Times New Roman"/>
                </w:rPr>
                <w:t>28,000</w:t>
              </w:r>
            </w:ins>
          </w:p>
        </w:tc>
        <w:tc>
          <w:tcPr>
            <w:tcW w:w="854" w:type="dxa"/>
          </w:tcPr>
          <w:p w14:paraId="0684A937" w14:textId="77777777" w:rsidR="00B21D00" w:rsidRDefault="00B21D00" w:rsidP="00B21D00">
            <w:pPr>
              <w:pStyle w:val="ListParagraph"/>
              <w:ind w:left="0"/>
              <w:jc w:val="center"/>
              <w:rPr>
                <w:ins w:id="2106" w:author="Luke Slemon" w:date="2020-05-16T17:47:00Z"/>
                <w:rFonts w:cs="Times New Roman"/>
              </w:rPr>
            </w:pPr>
            <w:ins w:id="2107" w:author="Luke Slemon" w:date="2020-05-16T17:47:00Z">
              <w:r>
                <w:rPr>
                  <w:rFonts w:cs="Times New Roman"/>
                </w:rPr>
                <w:t>1.7Mb</w:t>
              </w:r>
            </w:ins>
          </w:p>
        </w:tc>
      </w:tr>
      <w:tr w:rsidR="00B21D00" w14:paraId="4F2C3AFF" w14:textId="77777777" w:rsidTr="00B21D00">
        <w:trPr>
          <w:ins w:id="2108" w:author="Luke Slemon" w:date="2020-05-16T17:47:00Z"/>
        </w:trPr>
        <w:tc>
          <w:tcPr>
            <w:tcW w:w="1765" w:type="dxa"/>
            <w:tcBorders>
              <w:bottom w:val="single" w:sz="4" w:space="0" w:color="auto"/>
            </w:tcBorders>
          </w:tcPr>
          <w:p w14:paraId="325C8476" w14:textId="77777777" w:rsidR="00B21D00" w:rsidRDefault="00B21D00" w:rsidP="00B21D00">
            <w:pPr>
              <w:pStyle w:val="ListParagraph"/>
              <w:ind w:left="0"/>
              <w:jc w:val="center"/>
              <w:rPr>
                <w:ins w:id="2109" w:author="Luke Slemon" w:date="2020-05-16T17:47:00Z"/>
                <w:rFonts w:cs="Times New Roman"/>
              </w:rPr>
            </w:pPr>
            <w:ins w:id="2110" w:author="Luke Slemon" w:date="2020-05-16T17:47:00Z">
              <w:r>
                <w:rPr>
                  <w:rFonts w:cs="Times New Roman"/>
                </w:rPr>
                <w:t>Altera Cyclone II</w:t>
              </w:r>
              <w:r>
                <w:rPr>
                  <w:rFonts w:cs="Times New Roman"/>
                </w:rPr>
                <w:fldChar w:fldCharType="begin" w:fldLock="1"/>
              </w:r>
              <w:r>
                <w:rPr>
                  <w:rFonts w:cs="Times New Roman"/>
                </w:rPr>
                <w:instrText>ADDIN CSL_CITATION {"citationItems":[{"id":"ITEM-1","itemData":{"DOI":"10.1109/TBCAS.2010.2042595","ISSN":"19324545","abstract":"This paper proposes a low-cost field-programmable gate-array (FPGA)-based brain-computer interface (BCI) multimedia control system, different from the BCI system, which uses bulky and expensive electroencephalography (EEG) measurement equipment, personal computer, and commercial real-time signal-processing software. The proposed system combines a customized stimulation panel, a brainwave-acquisition circuit, and an FPGA-based real-time signal processor and allows users to use their brainwave to communicate with or control multimedia devices by themselves. This study also designs a light-emitting diode stimulation panel instead of cathode ray tube or liquid-crystal display used in existing studies, to induce a stronger steady-state visual evoked potential (SSVEP), a kind of EEG, used as the input signal of the proposed BCI system. Implementing a prototype of the SSVEP-based BCI multimedia control system verifies the effectiveness of the proposed system. Experimental results show that the subjects' SSVEP can successfully control the multimedia device through the proposed BCI system with high identification accuracy.","author":[{"dropping-particle":"","family":"Shyu","given":"Kuo Kai","non-dropping-particle":"","parse-names":false,"suffix":""},{"dropping-particle":"","family":"Lee","given":"Po Lei","non-dropping-particle":"","parse-names":false,"suffix":""},{"dropping-particle":"","family":"Lee","given":"Ming Huan","non-dropping-particle":"","parse-names":false,"suffix":""},{"dropping-particle":"","family":"Lin","given":"Ming Hong","non-dropping-particle":"","parse-names":false,"suffix":""},{"dropping-particle":"","family":"Lai","given":"Ren Jie","non-dropping-particle":"","parse-names":false,"suffix":""},{"dropping-particle":"","family":"Chiu","given":"Yun Jen","non-dropping-particle":"","parse-names":false,"suffix":""}],"container-title":"IEEE Transactions on Biomedical Circuits and Systems","id":"ITEM-1","issue":"2","issued":{"date-parts":[["2010","4"]]},"page":"125-132","title":"Development of a Low-Cost FPGA-based SSVEP BCI multimedia control system","type":"article-journal","volume":"4"},"uris":["http://www.mendeley.com/documents/?uuid=d312d9b6-ae93-3bbb-8dfa-ae525df6253f"]}],"mendeley":{"formattedCitation":"[25]","plainTextFormattedCitation":"[25]","previouslyFormattedCitation":"[25]"},"properties":{"noteIndex":0},"schema":"https://github.com/citation-style-language/schema/raw/master/csl-citation.json"}</w:instrText>
              </w:r>
              <w:r>
                <w:rPr>
                  <w:rFonts w:cs="Times New Roman"/>
                </w:rPr>
                <w:fldChar w:fldCharType="separate"/>
              </w:r>
              <w:r w:rsidRPr="00C8285B">
                <w:rPr>
                  <w:rFonts w:cs="Times New Roman"/>
                  <w:noProof/>
                </w:rPr>
                <w:t>[25]</w:t>
              </w:r>
              <w:r>
                <w:rPr>
                  <w:rFonts w:cs="Times New Roman"/>
                </w:rPr>
                <w:fldChar w:fldCharType="end"/>
              </w:r>
            </w:ins>
          </w:p>
        </w:tc>
        <w:tc>
          <w:tcPr>
            <w:tcW w:w="1842" w:type="dxa"/>
            <w:tcBorders>
              <w:bottom w:val="single" w:sz="4" w:space="0" w:color="auto"/>
            </w:tcBorders>
          </w:tcPr>
          <w:p w14:paraId="22528420" w14:textId="77777777" w:rsidR="00B21D00" w:rsidRDefault="00B21D00" w:rsidP="00B21D00">
            <w:pPr>
              <w:pStyle w:val="ListParagraph"/>
              <w:ind w:left="0"/>
              <w:jc w:val="center"/>
              <w:rPr>
                <w:ins w:id="2111" w:author="Luke Slemon" w:date="2020-05-16T17:47:00Z"/>
                <w:rFonts w:cs="Times New Roman"/>
              </w:rPr>
            </w:pPr>
            <w:ins w:id="2112" w:author="Luke Slemon" w:date="2020-05-16T17:47:00Z">
              <w:r>
                <w:rPr>
                  <w:rFonts w:cs="Times New Roman"/>
                </w:rPr>
                <w:t>18,752 (4 input)</w:t>
              </w:r>
            </w:ins>
          </w:p>
        </w:tc>
        <w:tc>
          <w:tcPr>
            <w:tcW w:w="2694" w:type="dxa"/>
            <w:tcBorders>
              <w:bottom w:val="single" w:sz="4" w:space="0" w:color="auto"/>
            </w:tcBorders>
          </w:tcPr>
          <w:p w14:paraId="52A3909F" w14:textId="77777777" w:rsidR="00B21D00" w:rsidRDefault="00B21D00" w:rsidP="00B21D00">
            <w:pPr>
              <w:pStyle w:val="ListParagraph"/>
              <w:ind w:left="0"/>
              <w:jc w:val="center"/>
              <w:rPr>
                <w:ins w:id="2113" w:author="Luke Slemon" w:date="2020-05-16T17:47:00Z"/>
                <w:rFonts w:cs="Times New Roman"/>
              </w:rPr>
            </w:pPr>
            <w:ins w:id="2114" w:author="Luke Slemon" w:date="2020-05-16T17:47:00Z">
              <w:r>
                <w:rPr>
                  <w:rFonts w:cs="Times New Roman"/>
                </w:rPr>
                <w:t>150 (18x18 multipliers)</w:t>
              </w:r>
            </w:ins>
          </w:p>
        </w:tc>
        <w:tc>
          <w:tcPr>
            <w:tcW w:w="1417" w:type="dxa"/>
            <w:tcBorders>
              <w:bottom w:val="single" w:sz="4" w:space="0" w:color="auto"/>
            </w:tcBorders>
          </w:tcPr>
          <w:p w14:paraId="67F00B29" w14:textId="77777777" w:rsidR="00B21D00" w:rsidRDefault="00B21D00" w:rsidP="00B21D00">
            <w:pPr>
              <w:pStyle w:val="ListParagraph"/>
              <w:ind w:left="0"/>
              <w:jc w:val="center"/>
              <w:rPr>
                <w:ins w:id="2115" w:author="Luke Slemon" w:date="2020-05-16T17:47:00Z"/>
                <w:rFonts w:cs="Times New Roman"/>
              </w:rPr>
            </w:pPr>
            <w:ins w:id="2116" w:author="Luke Slemon" w:date="2020-05-16T17:47:00Z">
              <w:r>
                <w:rPr>
                  <w:rFonts w:cs="Times New Roman"/>
                </w:rPr>
                <w:t>18,752</w:t>
              </w:r>
            </w:ins>
          </w:p>
        </w:tc>
        <w:tc>
          <w:tcPr>
            <w:tcW w:w="854" w:type="dxa"/>
            <w:tcBorders>
              <w:bottom w:val="single" w:sz="4" w:space="0" w:color="auto"/>
            </w:tcBorders>
          </w:tcPr>
          <w:p w14:paraId="7EE91735" w14:textId="77777777" w:rsidR="00B21D00" w:rsidRDefault="00B21D00" w:rsidP="00B21D00">
            <w:pPr>
              <w:pStyle w:val="ListParagraph"/>
              <w:ind w:left="0"/>
              <w:jc w:val="center"/>
              <w:rPr>
                <w:ins w:id="2117" w:author="Luke Slemon" w:date="2020-05-16T17:47:00Z"/>
                <w:rFonts w:cs="Times New Roman"/>
              </w:rPr>
            </w:pPr>
            <w:ins w:id="2118" w:author="Luke Slemon" w:date="2020-05-16T17:47:00Z">
              <w:r>
                <w:rPr>
                  <w:rFonts w:cs="Times New Roman"/>
                </w:rPr>
                <w:t>1.1Mb</w:t>
              </w:r>
            </w:ins>
          </w:p>
        </w:tc>
      </w:tr>
      <w:tr w:rsidR="00B21D00" w14:paraId="6B90D1E6" w14:textId="77777777" w:rsidTr="00B21D00">
        <w:trPr>
          <w:ins w:id="2119" w:author="Luke Slemon" w:date="2020-05-16T17:47:00Z"/>
        </w:trPr>
        <w:tc>
          <w:tcPr>
            <w:tcW w:w="1765" w:type="dxa"/>
            <w:tcBorders>
              <w:bottom w:val="single" w:sz="4" w:space="0" w:color="auto"/>
            </w:tcBorders>
          </w:tcPr>
          <w:p w14:paraId="6EE03475" w14:textId="77777777" w:rsidR="00B21D00" w:rsidRDefault="00B21D00" w:rsidP="00B21D00">
            <w:pPr>
              <w:pStyle w:val="ListParagraph"/>
              <w:ind w:left="0"/>
              <w:jc w:val="center"/>
              <w:rPr>
                <w:ins w:id="2120" w:author="Luke Slemon" w:date="2020-05-16T17:47:00Z"/>
                <w:rFonts w:cs="Times New Roman"/>
              </w:rPr>
            </w:pPr>
            <w:ins w:id="2121" w:author="Luke Slemon" w:date="2020-05-16T17:47:00Z">
              <w:r>
                <w:rPr>
                  <w:rFonts w:cs="Times New Roman"/>
                </w:rPr>
                <w:t>Zynq 7000</w:t>
              </w:r>
              <w:r>
                <w:rPr>
                  <w:rFonts w:cs="Times New Roman"/>
                </w:rPr>
                <w:fldChar w:fldCharType="begin" w:fldLock="1"/>
              </w:r>
              <w:r>
                <w:rPr>
                  <w:rFonts w:cs="Times New Roman"/>
                </w:rPr>
                <w:instrText>ADDIN CSL_CITATION {"citationItems":[{"id":"ITEM-1","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2018","id":"ITEM-1","issued":{"date-parts":[["2018","6","11"]]},"page":"415-420","publisher":"Institute of Electrical and Electronics Engineers Inc.","title":"FPGA implementation of EEG signal analysis system for the detection of epileptic seizure","type":"paper-conference"},"uris":["http://www.mendeley.com/documents/?uuid=da43ff5d-1d8f-3c3b-a711-130b187e33d8"]}],"mendeley":{"formattedCitation":"[24]","plainTextFormattedCitation":"[24]","previouslyFormattedCitation":"[24]"},"properties":{"noteIndex":0},"schema":"https://github.com/citation-style-language/schema/raw/master/csl-citation.json"}</w:instrText>
              </w:r>
              <w:r>
                <w:rPr>
                  <w:rFonts w:cs="Times New Roman"/>
                </w:rPr>
                <w:fldChar w:fldCharType="separate"/>
              </w:r>
              <w:r w:rsidRPr="00C8285B">
                <w:rPr>
                  <w:rFonts w:cs="Times New Roman"/>
                  <w:noProof/>
                </w:rPr>
                <w:t>[24]</w:t>
              </w:r>
              <w:r>
                <w:rPr>
                  <w:rFonts w:cs="Times New Roman"/>
                </w:rPr>
                <w:fldChar w:fldCharType="end"/>
              </w:r>
            </w:ins>
          </w:p>
        </w:tc>
        <w:tc>
          <w:tcPr>
            <w:tcW w:w="1842" w:type="dxa"/>
            <w:tcBorders>
              <w:bottom w:val="single" w:sz="4" w:space="0" w:color="auto"/>
            </w:tcBorders>
          </w:tcPr>
          <w:p w14:paraId="2A4954F5" w14:textId="77777777" w:rsidR="00B21D00" w:rsidRDefault="00B21D00" w:rsidP="00B21D00">
            <w:pPr>
              <w:pStyle w:val="ListParagraph"/>
              <w:ind w:left="0"/>
              <w:jc w:val="center"/>
              <w:rPr>
                <w:ins w:id="2122" w:author="Luke Slemon" w:date="2020-05-16T17:47:00Z"/>
                <w:rFonts w:cs="Times New Roman"/>
              </w:rPr>
            </w:pPr>
            <w:proofErr w:type="gramStart"/>
            <w:ins w:id="2123" w:author="Luke Slemon" w:date="2020-05-16T17:47:00Z">
              <w:r>
                <w:rPr>
                  <w:rFonts w:cs="Times New Roman"/>
                </w:rPr>
                <w:t>53,200  (</w:t>
              </w:r>
              <w:proofErr w:type="gramEnd"/>
              <w:r>
                <w:rPr>
                  <w:rFonts w:cs="Times New Roman"/>
                </w:rPr>
                <w:t>6 input)</w:t>
              </w:r>
            </w:ins>
          </w:p>
        </w:tc>
        <w:tc>
          <w:tcPr>
            <w:tcW w:w="2694" w:type="dxa"/>
            <w:tcBorders>
              <w:bottom w:val="single" w:sz="4" w:space="0" w:color="auto"/>
            </w:tcBorders>
          </w:tcPr>
          <w:p w14:paraId="5A4CF692" w14:textId="77777777" w:rsidR="00B21D00" w:rsidRDefault="00B21D00" w:rsidP="00B21D00">
            <w:pPr>
              <w:pStyle w:val="ListParagraph"/>
              <w:ind w:left="0"/>
              <w:jc w:val="center"/>
              <w:rPr>
                <w:ins w:id="2124" w:author="Luke Slemon" w:date="2020-05-16T17:47:00Z"/>
                <w:rFonts w:cs="Times New Roman"/>
              </w:rPr>
            </w:pPr>
            <w:ins w:id="2125" w:author="Luke Slemon" w:date="2020-05-16T17:47:00Z">
              <w:r>
                <w:rPr>
                  <w:rFonts w:cs="Times New Roman"/>
                </w:rPr>
                <w:t>220 (18x25 MACs)</w:t>
              </w:r>
            </w:ins>
          </w:p>
        </w:tc>
        <w:tc>
          <w:tcPr>
            <w:tcW w:w="1417" w:type="dxa"/>
            <w:tcBorders>
              <w:bottom w:val="single" w:sz="4" w:space="0" w:color="auto"/>
            </w:tcBorders>
          </w:tcPr>
          <w:p w14:paraId="559C2863" w14:textId="77777777" w:rsidR="00B21D00" w:rsidRDefault="00B21D00" w:rsidP="00B21D00">
            <w:pPr>
              <w:pStyle w:val="ListParagraph"/>
              <w:ind w:left="0"/>
              <w:jc w:val="center"/>
              <w:rPr>
                <w:ins w:id="2126" w:author="Luke Slemon" w:date="2020-05-16T17:47:00Z"/>
                <w:rFonts w:cs="Times New Roman"/>
              </w:rPr>
            </w:pPr>
            <w:ins w:id="2127" w:author="Luke Slemon" w:date="2020-05-16T17:47:00Z">
              <w:r>
                <w:rPr>
                  <w:rFonts w:cs="Times New Roman"/>
                </w:rPr>
                <w:t>106,400</w:t>
              </w:r>
            </w:ins>
          </w:p>
        </w:tc>
        <w:tc>
          <w:tcPr>
            <w:tcW w:w="854" w:type="dxa"/>
            <w:tcBorders>
              <w:bottom w:val="single" w:sz="4" w:space="0" w:color="auto"/>
            </w:tcBorders>
          </w:tcPr>
          <w:p w14:paraId="62C646A3" w14:textId="77777777" w:rsidR="00B21D00" w:rsidRDefault="00B21D00" w:rsidP="00B21D00">
            <w:pPr>
              <w:pStyle w:val="ListParagraph"/>
              <w:ind w:left="0"/>
              <w:jc w:val="center"/>
              <w:rPr>
                <w:ins w:id="2128" w:author="Luke Slemon" w:date="2020-05-16T17:47:00Z"/>
                <w:rFonts w:cs="Times New Roman"/>
              </w:rPr>
            </w:pPr>
            <w:ins w:id="2129" w:author="Luke Slemon" w:date="2020-05-16T17:47:00Z">
              <w:r>
                <w:rPr>
                  <w:rFonts w:cs="Times New Roman"/>
                </w:rPr>
                <w:t>3.3Mb</w:t>
              </w:r>
            </w:ins>
          </w:p>
        </w:tc>
      </w:tr>
      <w:tr w:rsidR="00B21D00" w14:paraId="53754AD8" w14:textId="77777777" w:rsidTr="00B21D00">
        <w:trPr>
          <w:ins w:id="2130" w:author="Luke Slemon" w:date="2020-05-16T17:47:00Z"/>
        </w:trPr>
        <w:tc>
          <w:tcPr>
            <w:tcW w:w="8572" w:type="dxa"/>
            <w:gridSpan w:val="5"/>
            <w:tcBorders>
              <w:bottom w:val="single" w:sz="4" w:space="0" w:color="auto"/>
            </w:tcBorders>
          </w:tcPr>
          <w:p w14:paraId="2DD159F8" w14:textId="77777777" w:rsidR="00B21D00" w:rsidRDefault="00B21D00" w:rsidP="00B21D00">
            <w:pPr>
              <w:pStyle w:val="ListParagraph"/>
              <w:ind w:left="0"/>
              <w:jc w:val="center"/>
              <w:rPr>
                <w:ins w:id="2131" w:author="Luke Slemon" w:date="2020-05-16T17:47:00Z"/>
                <w:rFonts w:cs="Times New Roman"/>
              </w:rPr>
            </w:pPr>
            <w:ins w:id="2132" w:author="Luke Slemon" w:date="2020-05-16T17:47:00Z">
              <w:r w:rsidRPr="00163E01">
                <w:rPr>
                  <w:rFonts w:cs="Times New Roman"/>
                  <w:b/>
                  <w:bCs/>
                  <w:sz w:val="20"/>
                  <w:szCs w:val="18"/>
                </w:rPr>
                <w:t xml:space="preserve">Table </w:t>
              </w:r>
              <w:r>
                <w:rPr>
                  <w:rFonts w:cs="Times New Roman"/>
                  <w:b/>
                  <w:bCs/>
                  <w:sz w:val="20"/>
                  <w:szCs w:val="18"/>
                </w:rPr>
                <w:t>7.</w:t>
              </w:r>
              <w:r w:rsidRPr="00163E01">
                <w:rPr>
                  <w:rFonts w:cs="Times New Roman"/>
                  <w:b/>
                  <w:bCs/>
                  <w:sz w:val="20"/>
                  <w:szCs w:val="18"/>
                </w:rPr>
                <w:t>2. Resour</w:t>
              </w:r>
              <w:r>
                <w:rPr>
                  <w:rFonts w:cs="Times New Roman"/>
                  <w:b/>
                  <w:bCs/>
                  <w:sz w:val="20"/>
                  <w:szCs w:val="18"/>
                </w:rPr>
                <w:t>ce count between previously utilised FPGA devices.</w:t>
              </w:r>
            </w:ins>
          </w:p>
        </w:tc>
      </w:tr>
      <w:tr w:rsidR="00B21D00" w14:paraId="44A7ABDB" w14:textId="77777777" w:rsidTr="00B21D00">
        <w:trPr>
          <w:ins w:id="2133" w:author="Luke Slemon" w:date="2020-05-16T17:47:00Z"/>
        </w:trPr>
        <w:tc>
          <w:tcPr>
            <w:tcW w:w="8572" w:type="dxa"/>
            <w:gridSpan w:val="5"/>
            <w:tcBorders>
              <w:left w:val="nil"/>
              <w:bottom w:val="nil"/>
              <w:right w:val="nil"/>
            </w:tcBorders>
          </w:tcPr>
          <w:p w14:paraId="55C532CF" w14:textId="77777777" w:rsidR="00B21D00" w:rsidRDefault="00B21D00" w:rsidP="00B21D00">
            <w:pPr>
              <w:pStyle w:val="ListParagraph"/>
              <w:ind w:left="360"/>
              <w:jc w:val="center"/>
              <w:rPr>
                <w:ins w:id="2134" w:author="Luke Slemon" w:date="2020-05-16T17:47:00Z"/>
                <w:rFonts w:cs="Times New Roman"/>
                <w:b/>
                <w:bCs/>
                <w:sz w:val="20"/>
                <w:szCs w:val="18"/>
              </w:rPr>
            </w:pPr>
          </w:p>
          <w:p w14:paraId="093B1016" w14:textId="77777777" w:rsidR="00B21D00" w:rsidRDefault="00B21D00" w:rsidP="00B21D00">
            <w:pPr>
              <w:pStyle w:val="ListParagraph"/>
              <w:ind w:left="360"/>
              <w:rPr>
                <w:ins w:id="2135" w:author="Luke Slemon" w:date="2020-05-16T17:47:00Z"/>
                <w:rFonts w:cs="Times New Roman"/>
                <w:b/>
                <w:bCs/>
                <w:sz w:val="20"/>
                <w:szCs w:val="18"/>
              </w:rPr>
            </w:pPr>
          </w:p>
          <w:p w14:paraId="39E4CA26" w14:textId="77777777" w:rsidR="00B21D00" w:rsidRPr="00DF54BD" w:rsidRDefault="00B21D00" w:rsidP="00DF54BD">
            <w:pPr>
              <w:pStyle w:val="TextSub3"/>
              <w:rPr>
                <w:ins w:id="2136" w:author="Luke Slemon" w:date="2020-05-16T17:47:00Z"/>
                <w:rPrChange w:id="2137" w:author="Luke Slemon" w:date="2020-05-19T18:56:00Z">
                  <w:rPr>
                    <w:ins w:id="2138" w:author="Luke Slemon" w:date="2020-05-16T17:47:00Z"/>
                  </w:rPr>
                </w:rPrChange>
              </w:rPr>
              <w:pPrChange w:id="2139" w:author="Luke Slemon" w:date="2020-05-19T18:56:00Z">
                <w:pPr>
                  <w:pStyle w:val="TextSub3"/>
                  <w:framePr w:hSpace="180" w:wrap="around" w:vAnchor="text" w:hAnchor="margin" w:yAlign="center"/>
                  <w:ind w:left="0"/>
                </w:pPr>
              </w:pPrChange>
            </w:pPr>
            <w:ins w:id="2140" w:author="Luke Slemon" w:date="2020-05-16T17:47:00Z">
              <w:r w:rsidRPr="00DF54BD">
                <w:rPr>
                  <w:rPrChange w:id="2141" w:author="Luke Slemon" w:date="2020-05-19T18:56:00Z">
                    <w:rPr/>
                  </w:rPrChange>
                </w:rPr>
                <w:t xml:space="preserve">The PYNQ-Z2, a development board for software developers looking to take advantage of the acceleration digital hardware has to offer, is built around the ZYNQ 7000 System on Chip. With little prior knowledge of how digital systems operate or how to design them, the PYNQ-Z2 is good starting point. </w:t>
              </w:r>
            </w:ins>
          </w:p>
          <w:p w14:paraId="192BE973" w14:textId="77777777" w:rsidR="00B21D00" w:rsidRPr="00053F27" w:rsidRDefault="00B21D00" w:rsidP="00B21D00">
            <w:pPr>
              <w:pStyle w:val="TextSub2"/>
              <w:rPr>
                <w:ins w:id="2142" w:author="Luke Slemon" w:date="2020-05-16T17:47:00Z"/>
                <w:rFonts w:cs="Times New Roman"/>
              </w:rPr>
            </w:pPr>
          </w:p>
        </w:tc>
      </w:tr>
    </w:tbl>
    <w:p w14:paraId="48EEDB5A" w14:textId="77326730" w:rsidR="00410AC9" w:rsidRPr="00E42BDB" w:rsidDel="002E3400" w:rsidRDefault="00410AC9">
      <w:pPr>
        <w:pStyle w:val="TextSub2"/>
        <w:ind w:left="0"/>
        <w:rPr>
          <w:del w:id="2143" w:author="Luke Slemon" w:date="2020-04-24T13:35:00Z"/>
          <w:moveTo w:id="2144" w:author="Luke Slemon" w:date="2020-04-14T18:54:00Z"/>
        </w:rPr>
        <w:pPrChange w:id="2145" w:author="Luke Slemon" w:date="2020-05-16T17:47:00Z">
          <w:pPr>
            <w:pStyle w:val="TextSub2"/>
          </w:pPr>
        </w:pPrChange>
      </w:pPr>
      <w:moveTo w:id="2146" w:author="Luke Slemon" w:date="2020-04-14T18:54:00Z">
        <w:del w:id="2147" w:author="Luke Slemon" w:date="2020-04-24T13:35:00Z">
          <w:r w:rsidDel="002E3400">
            <w:delText xml:space="preserve">The GPU can complete the FFT the fastest of the three devices, however when it comes to large datasets such as the one utilised here, it falls short because all of the data needs to be loaded into the processor first. </w:delText>
          </w:r>
        </w:del>
      </w:moveTo>
    </w:p>
    <w:p w14:paraId="0E61E131" w14:textId="63ADA601" w:rsidR="00410AC9" w:rsidRPr="00900A7F" w:rsidDel="002E3400" w:rsidRDefault="00410AC9">
      <w:pPr>
        <w:pStyle w:val="ListParagraph"/>
        <w:ind w:left="0"/>
        <w:jc w:val="center"/>
        <w:rPr>
          <w:del w:id="2148" w:author="Luke Slemon" w:date="2020-04-24T13:35:00Z"/>
          <w:moveTo w:id="2149" w:author="Luke Slemon" w:date="2020-04-14T18:54:00Z"/>
          <w:rFonts w:cs="Times New Roman"/>
          <w:b/>
          <w:bCs/>
          <w:szCs w:val="20"/>
          <w:lang w:val="en-GB"/>
        </w:rPr>
        <w:pPrChange w:id="2150" w:author="Luke Slemon" w:date="2020-05-16T17:47:00Z">
          <w:pPr>
            <w:pStyle w:val="ListParagraph"/>
            <w:ind w:left="360"/>
            <w:jc w:val="center"/>
          </w:pPr>
        </w:pPrChange>
      </w:pPr>
    </w:p>
    <w:p w14:paraId="5C08D1F1" w14:textId="34E8E81F" w:rsidR="00410AC9" w:rsidRPr="005741B6" w:rsidDel="00B21D00" w:rsidRDefault="00410AC9">
      <w:pPr>
        <w:pStyle w:val="TextSub2"/>
        <w:ind w:left="0"/>
        <w:rPr>
          <w:del w:id="2151" w:author="Luke Slemon" w:date="2020-05-16T17:48:00Z"/>
          <w:moveTo w:id="2152" w:author="Luke Slemon" w:date="2020-04-14T18:54:00Z"/>
        </w:rPr>
        <w:pPrChange w:id="2153" w:author="Luke Slemon" w:date="2020-05-16T17:47:00Z">
          <w:pPr>
            <w:pStyle w:val="TextSub2"/>
          </w:pPr>
        </w:pPrChange>
      </w:pPr>
      <w:moveTo w:id="2154" w:author="Luke Slemon" w:date="2020-04-14T18:54:00Z">
        <w:del w:id="2155" w:author="Luke Slemon" w:date="2020-04-24T13:35:00Z">
          <w:r w:rsidDel="002E3400">
            <w:delText>For Visually Evoked Potentials, the band power of the signals at specific frequencies (frequencies matching the stimulus) are extracted as features to be decoded to the corresponding stimuli. The band power with the highest magnitude should correspond to the frequency of the stimuli. The FFT is essential for extracting the band power of the signal, and for real time processing, the FPGA should be adequate for completing the task</w:delText>
          </w:r>
          <w:r w:rsidDel="002E3400">
            <w:fldChar w:fldCharType="begin" w:fldLock="1"/>
          </w:r>
        </w:del>
      </w:moveTo>
      <w:del w:id="2156" w:author="Luke Slemon" w:date="2020-04-24T13:35:00Z">
        <w:r w:rsidR="00733502" w:rsidRPr="00B21D00" w:rsidDel="002E3400">
          <w:delInstrText>ADDIN CSL_CITATION {"citationItems":[{"id":"ITEM-1","itemData":{"DOI":"10.1109/TBCAS.2010.2042595","ISSN":"19324545","abstract":"This paper proposes a low-cost field-programmable gate-array (FPGA)-based brain-computer interface (BCI) multimedia control system, different from the BCI system, which uses bulky and expensive electroencephalography (EEG) measurement equipment, personal computer, and commercial real-time signal-processing software. The proposed system combines a customized stimulation panel, a brainwave-acquisition circuit, and an FPGA-based real-time signal processor and allows users to use their brainwave to communicate with or control multimedia devices by themselves. This study also designs a light-emitting diode stimulation panel instead of cathode ray tube or liquid-crystal display used in existing studies, to induce a stronger steady-state visual evoked potential (SSVEP), a kind of EEG, used as the input signal of the proposed BCI system. Implementing a prototype of the SSVEP-based BCI multimedia control system verifies the effectiveness of the proposed system. Experimental results show that the subjects' SSVEP can successfully control the multimedia device through the proposed BCI system with high identification accuracy.","author":[{"dropping-particle":"","family":"Shyu","given":"Kuo Kai","non-dropping-particle":"","parse-names":false,"suffix":""},{"dropping-particle":"","family":"Lee","given":"Po Lei","non-dropping-particle":"","parse-names":false,"suffix":""},{"dropping-particle":"","family":"Lee","given":"Ming Huan","non-dropping-particle":"","parse-names":false,"suffix":""},{"dropping-particle":"","family":"Lin","given":"Ming Hong","non-dropping-particle":"","parse-names":false,"suffix":""},{"dropping-particle":"","family":"Lai","given":"Ren Jie","non-dropping-particle":"","parse-names":false,"suffix":""},{"dropping-particle":"","family":"Chiu","given":"Yun Jen","non-dropping-particle":"","parse-names":false,"suffix":""}],"container-title":"IEEE Transactions on Biomedical Circuits and Systems","id":"ITEM-1","issue":"2","issued":{"date-parts":[["2010","4"]]},"page":"125-132","title":"Development of a Low-Cost FPGA-based SSVEP BCI multimedia control system","type":"article-journal","volume":"4"},"uris":["http://www.mendeley.com/documents/?uuid=d312d9b6-ae93-3bbb-8dfa-ae525df6253f"]}],"mendeley":{"formattedCitation":"[23]","plainTextFormattedCitation":"[23]","previouslyFormattedCitation":"[23]"},"properties":{"noteIndex":0},"schema":"https://github.com/citation-style-language/schema/raw/master/csl-citation.json"}</w:delInstrText>
        </w:r>
      </w:del>
      <w:moveTo w:id="2157" w:author="Luke Slemon" w:date="2020-04-14T18:54:00Z">
        <w:del w:id="2158" w:author="Luke Slemon" w:date="2020-04-24T13:35:00Z">
          <w:r w:rsidDel="002E3400">
            <w:fldChar w:fldCharType="separate"/>
          </w:r>
        </w:del>
      </w:moveTo>
      <w:del w:id="2159" w:author="Luke Slemon" w:date="2020-04-24T13:35:00Z">
        <w:r w:rsidR="00733502" w:rsidRPr="00733502" w:rsidDel="002E3400">
          <w:rPr>
            <w:noProof/>
          </w:rPr>
          <w:delText>[23]</w:delText>
        </w:r>
      </w:del>
      <w:moveTo w:id="2160" w:author="Luke Slemon" w:date="2020-04-14T18:54:00Z">
        <w:del w:id="2161" w:author="Luke Slemon" w:date="2020-04-24T13:35:00Z">
          <w:r w:rsidDel="002E3400">
            <w:fldChar w:fldCharType="end"/>
          </w:r>
          <w:r w:rsidDel="002E3400">
            <w:delText>. Following feature extraction, the band powers will need to be fed to a trained classifier to generate the output corresponding to the chosen stimulus (wheel-chair direction, media system operation</w:delText>
          </w:r>
        </w:del>
        <w:del w:id="2162" w:author="Luke Slemon" w:date="2020-05-16T17:47:00Z">
          <w:r w:rsidDel="00B21D00">
            <w:fldChar w:fldCharType="begin" w:fldLock="1"/>
          </w:r>
        </w:del>
      </w:moveTo>
      <w:del w:id="2163" w:author="Luke Slemon" w:date="2020-05-16T17:47:00Z">
        <w:r w:rsidR="00C8285B" w:rsidDel="00B21D00">
          <w:delInstrText>ADDIN CSL_CITATION {"citationItems":[{"id":"ITEM-1","itemData":{"DOI":"10.1109/TBCAS.2010.2042595","ISSN":"19324545","abstract":"This paper proposes a low-cost field-programmable gate-array (FPGA)-based brain-computer interface (BCI) multimedia control system, different from the BCI system, which uses bulky and expensive electroencephalography (EEG) measurement equipment, personal computer, and commercial real-time signal-processing software. The proposed system combines a customized stimulation panel, a brainwave-acquisition circuit, and an FPGA-based real-time signal processor and allows users to use their brainwave to communicate with or control multimedia devices by themselves. This study also designs a light-emitting diode stimulation panel instead of cathode ray tube or liquid-crystal display used in existing studies, to induce a stronger steady-state visual evoked potential (SSVEP), a kind of EEG, used as the input signal of the proposed BCI system. Implementing a prototype of the SSVEP-based BCI multimedia control system verifies the effectiveness of the proposed system. Experimental results show that the subjects' SSVEP can successfully control the multimedia device through the proposed BCI system with high identification accuracy.","author":[{"dropping-particle":"","family":"Shyu","given":"Kuo Kai","non-dropping-particle":"","parse-names":false,"suffix":""},{"dropping-particle":"","family":"Lee","given":"Po Lei","non-dropping-particle":"","parse-names":false,"suffix":""},{"dropping-particle":"","family":"Lee","given":"Ming Huan","non-dropping-particle":"","parse-names":false,"suffix":""},{"dropping-particle":"","family":"Lin","given":"Ming Hong","non-dropping-particle":"","parse-names":false,"suffix":""},{"dropping-particle":"","family":"Lai","given":"Ren Jie","non-dropping-particle":"","parse-names":false,"suffix":""},{"dropping-particle":"","family":"Chiu","given":"Yun Jen","non-dropping-particle":"","parse-names":false,"suffix":""}],"container-title":"IEEE Transactions on Biomedical Circuits and Systems","id":"ITEM-1","issue":"2","issued":{"date-parts":[["2010","4"]]},"page":"125-132","title":"Development of a Low-Cost FPGA-based SSVEP BCI multimedia control system","type":"article-journal","volume":"4"},"uris":["http://www.mendeley.com/documents/?uuid=d312d9b6-ae93-3bbb-8dfa-ae525df6253f"]}],"mendeley":{"formattedCitation":"[25]","plainTextFormattedCitation":"[25]","previouslyFormattedCitation":"[25]"},"properties":{"noteIndex":0},"schema":"https://github.com/citation-style-language/schema/raw/master/csl-citation.json"}</w:delInstrText>
        </w:r>
      </w:del>
      <w:moveTo w:id="2164" w:author="Luke Slemon" w:date="2020-04-14T18:54:00Z">
        <w:del w:id="2165" w:author="Luke Slemon" w:date="2020-05-16T17:47:00Z">
          <w:r w:rsidDel="00B21D00">
            <w:fldChar w:fldCharType="separate"/>
          </w:r>
        </w:del>
      </w:moveTo>
      <w:del w:id="2166" w:author="Luke Slemon" w:date="2020-05-16T17:47:00Z">
        <w:r w:rsidR="00FD26B6" w:rsidRPr="00FD26B6" w:rsidDel="00B21D00">
          <w:rPr>
            <w:noProof/>
          </w:rPr>
          <w:delText>[25]</w:delText>
        </w:r>
      </w:del>
      <w:moveTo w:id="2167" w:author="Luke Slemon" w:date="2020-04-14T18:54:00Z">
        <w:del w:id="2168" w:author="Luke Slemon" w:date="2020-05-16T17:47:00Z">
          <w:r w:rsidDel="00B21D00">
            <w:fldChar w:fldCharType="end"/>
          </w:r>
          <w:r w:rsidDel="00B21D00">
            <w:delText xml:space="preserve">). </w:delText>
          </w:r>
        </w:del>
        <w:del w:id="2169" w:author="Luke Slemon" w:date="2020-04-23T20:15:00Z">
          <w:r w:rsidDel="008B086C">
            <w:delText>High Level Synthesis (HLS) can be utilised to interpret the algorithm behind a classifier such as Linear Discriminant Analysis (LDA) and create digital hardware to implement the it</w:delText>
          </w:r>
          <w:r w:rsidDel="008B086C">
            <w:fldChar w:fldCharType="begin" w:fldLock="1"/>
          </w:r>
        </w:del>
      </w:moveTo>
      <w:del w:id="2170" w:author="Luke Slemon" w:date="2020-04-23T20:15:00Z">
        <w:r w:rsidR="0035593F" w:rsidDel="008B086C">
          <w:del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mendeley":{"formattedCitation":"[14]","plainTextFormattedCitation":"[14]","previouslyFormattedCitation":"[14]"},"properties":{"noteIndex":0},"schema":"https://github.com/citation-style-language/schema/raw/master/csl-citation.json"}</w:delInstrText>
        </w:r>
      </w:del>
      <w:moveTo w:id="2171" w:author="Luke Slemon" w:date="2020-04-14T18:54:00Z">
        <w:del w:id="2172" w:author="Luke Slemon" w:date="2020-04-23T20:15:00Z">
          <w:r w:rsidDel="008B086C">
            <w:fldChar w:fldCharType="separate"/>
          </w:r>
        </w:del>
      </w:moveTo>
      <w:del w:id="2173" w:author="Luke Slemon" w:date="2020-04-23T20:15:00Z">
        <w:r w:rsidR="00FE257B" w:rsidRPr="00FE257B" w:rsidDel="008B086C">
          <w:rPr>
            <w:noProof/>
          </w:rPr>
          <w:delText>[14]</w:delText>
        </w:r>
      </w:del>
      <w:moveTo w:id="2174" w:author="Luke Slemon" w:date="2020-04-14T18:54:00Z">
        <w:del w:id="2175" w:author="Luke Slemon" w:date="2020-04-23T20:15:00Z">
          <w:r w:rsidDel="008B086C">
            <w:fldChar w:fldCharType="end"/>
          </w:r>
          <w:r w:rsidDel="008B086C">
            <w:delText>.</w:delText>
          </w:r>
        </w:del>
      </w:moveTo>
    </w:p>
    <w:p w14:paraId="596AECC8" w14:textId="4BF66C48" w:rsidR="00410AC9" w:rsidDel="006716FF" w:rsidRDefault="00410AC9">
      <w:pPr>
        <w:rPr>
          <w:del w:id="2176" w:author="Luke Slemon" w:date="2020-04-23T20:34:00Z"/>
          <w:moveTo w:id="2177" w:author="Luke Slemon" w:date="2020-04-14T18:54:00Z"/>
        </w:rPr>
        <w:pPrChange w:id="2178" w:author="Luke Slemon" w:date="2020-05-16T17:47:00Z">
          <w:pPr>
            <w:pStyle w:val="TextSub2"/>
          </w:pPr>
        </w:pPrChange>
      </w:pPr>
      <w:moveTo w:id="2179" w:author="Luke Slemon" w:date="2020-04-14T18:54:00Z">
        <w:del w:id="2180" w:author="Luke Slemon" w:date="2020-04-23T20:34:00Z">
          <w:r w:rsidDel="006716FF">
            <w:delText xml:space="preserve">The PYNQ Z1 System on Chip development board has become popular among developers for easily exploiting the unique benefits of FPGAs in their projects. Through the use of high-level design tools such as python for programming overlays developers can easily create Logic Circuits within the overlays and create interconnections between the Arm processor and the custom hardware. </w:delText>
          </w:r>
        </w:del>
      </w:moveTo>
    </w:p>
    <w:p w14:paraId="760A9383" w14:textId="77777777" w:rsidR="00410AC9" w:rsidDel="00B21D00" w:rsidRDefault="00410AC9">
      <w:pPr>
        <w:rPr>
          <w:del w:id="2181" w:author="Luke Slemon" w:date="2020-05-16T17:47:00Z"/>
          <w:moveTo w:id="2182" w:author="Luke Slemon" w:date="2020-04-14T18:54:00Z"/>
          <w:rFonts w:cs="Times New Roman"/>
        </w:rPr>
        <w:pPrChange w:id="2183" w:author="Luke Slemon" w:date="2020-05-16T17:47:00Z">
          <w:pPr>
            <w:pStyle w:val="ListParagraph"/>
            <w:ind w:left="360"/>
          </w:pPr>
        </w:pPrChange>
      </w:pPr>
    </w:p>
    <w:p w14:paraId="0ECA0726" w14:textId="77178D89" w:rsidR="00410AC9" w:rsidDel="002E3400" w:rsidRDefault="00410AC9">
      <w:pPr>
        <w:rPr>
          <w:del w:id="2184" w:author="Luke Slemon" w:date="2020-04-24T13:36:00Z"/>
          <w:moveTo w:id="2185" w:author="Luke Slemon" w:date="2020-04-14T18:54:00Z"/>
        </w:rPr>
        <w:pPrChange w:id="2186" w:author="Luke Slemon" w:date="2020-05-16T17:47:00Z">
          <w:pPr>
            <w:pStyle w:val="TextSub2"/>
          </w:pPr>
        </w:pPrChange>
      </w:pPr>
      <w:moveTo w:id="2187" w:author="Luke Slemon" w:date="2020-04-14T18:54:00Z">
        <w:del w:id="2188" w:author="Luke Slemon" w:date="2020-04-24T13:36:00Z">
          <w:r w:rsidDel="002E3400">
            <w:delText xml:space="preserve">In comparison to the previously utilised FPGA devices such as the Spartan-6 and Virtex-5 </w:delText>
          </w:r>
          <w:r w:rsidDel="002E3400">
            <w:fldChar w:fldCharType="begin" w:fldLock="1"/>
          </w:r>
        </w:del>
      </w:moveTo>
      <w:del w:id="2189" w:author="Luke Slemon" w:date="2020-04-24T13:36:00Z">
        <w:r w:rsidR="00733502" w:rsidDel="002E3400">
          <w:del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id":"ITEM-2","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2018","id":"ITEM-2","issued":{"date-parts":[["2018","6","11"]]},"page":"415-420","publisher":"Institute of Electrical and Electronics Engineers Inc.","title":"FPGA implementation of EEG signal analysis system for the detection of epileptic seizure","type":"paper-conference"},"uris":["http://www.mendeley.com/documents/?uuid=da43ff5d-1d8f-3c3b-a711-130b187e33d8"]}],"mendeley":{"formattedCitation":"[14], [24]","plainTextFormattedCitation":"[14], [24]","previouslyFormattedCitation":"[14], [24]"},"properties":{"noteIndex":0},"schema":"https://github.com/citation-style-language/schema/raw/master/csl-citation.json"}</w:delInstrText>
        </w:r>
      </w:del>
      <w:moveTo w:id="2190" w:author="Luke Slemon" w:date="2020-04-14T18:54:00Z">
        <w:del w:id="2191" w:author="Luke Slemon" w:date="2020-04-24T13:36:00Z">
          <w:r w:rsidDel="002E3400">
            <w:fldChar w:fldCharType="separate"/>
          </w:r>
        </w:del>
      </w:moveTo>
      <w:del w:id="2192" w:author="Luke Slemon" w:date="2020-04-24T13:36:00Z">
        <w:r w:rsidR="00733502" w:rsidRPr="00733502" w:rsidDel="002E3400">
          <w:rPr>
            <w:noProof/>
          </w:rPr>
          <w:delText>[14], [24]</w:delText>
        </w:r>
      </w:del>
      <w:moveTo w:id="2193" w:author="Luke Slemon" w:date="2020-04-14T18:54:00Z">
        <w:del w:id="2194" w:author="Luke Slemon" w:date="2020-04-24T13:36:00Z">
          <w:r w:rsidDel="002E3400">
            <w:fldChar w:fldCharType="end"/>
          </w:r>
          <w:r w:rsidDel="002E3400">
            <w:delText>, the Zynq 7000S chip installed within the PYNQ Z1 development board should have more than enough resources to perform the necessary steps required within the BCI.</w:delText>
          </w:r>
        </w:del>
      </w:moveTo>
    </w:p>
    <w:p w14:paraId="7780E856" w14:textId="77777777" w:rsidR="00410AC9" w:rsidRDefault="00410AC9">
      <w:pPr>
        <w:pStyle w:val="TextSub2"/>
        <w:ind w:left="0"/>
        <w:rPr>
          <w:moveTo w:id="2195" w:author="Luke Slemon" w:date="2020-04-14T18:54:00Z"/>
        </w:rPr>
        <w:pPrChange w:id="2196" w:author="Luke Slemon" w:date="2020-05-16T17:48:00Z">
          <w:pPr>
            <w:pStyle w:val="ListParagraph"/>
            <w:ind w:left="360"/>
          </w:pPr>
        </w:pPrChange>
      </w:pPr>
    </w:p>
    <w:tbl>
      <w:tblPr>
        <w:tblStyle w:val="TableGrid"/>
        <w:tblW w:w="0" w:type="auto"/>
        <w:tblInd w:w="357" w:type="dxa"/>
        <w:tblLook w:val="04A0" w:firstRow="1" w:lastRow="0" w:firstColumn="1" w:lastColumn="0" w:noHBand="0" w:noVBand="1"/>
      </w:tblPr>
      <w:tblGrid>
        <w:gridCol w:w="1765"/>
        <w:gridCol w:w="1842"/>
        <w:gridCol w:w="2694"/>
        <w:gridCol w:w="1417"/>
        <w:gridCol w:w="854"/>
      </w:tblGrid>
      <w:tr w:rsidR="00410AC9" w:rsidDel="00B21D00" w14:paraId="59784EC6" w14:textId="110B6874" w:rsidTr="00053F27">
        <w:trPr>
          <w:del w:id="2197" w:author="Luke Slemon" w:date="2020-05-16T17:47:00Z"/>
        </w:trPr>
        <w:tc>
          <w:tcPr>
            <w:tcW w:w="1765" w:type="dxa"/>
          </w:tcPr>
          <w:p w14:paraId="275E198A" w14:textId="29F1A79F" w:rsidR="00410AC9" w:rsidDel="00B21D00" w:rsidRDefault="00410AC9" w:rsidP="002D6763">
            <w:pPr>
              <w:pStyle w:val="ListParagraph"/>
              <w:ind w:left="0"/>
              <w:jc w:val="center"/>
              <w:rPr>
                <w:del w:id="2198" w:author="Luke Slemon" w:date="2020-05-16T17:47:00Z"/>
                <w:moveTo w:id="2199" w:author="Luke Slemon" w:date="2020-04-14T18:54:00Z"/>
                <w:rFonts w:cs="Times New Roman"/>
              </w:rPr>
            </w:pPr>
            <w:moveTo w:id="2200" w:author="Luke Slemon" w:date="2020-04-14T18:54:00Z">
              <w:del w:id="2201" w:author="Luke Slemon" w:date="2020-05-16T17:47:00Z">
                <w:r w:rsidDel="00B21D00">
                  <w:rPr>
                    <w:rFonts w:cs="Times New Roman"/>
                  </w:rPr>
                  <w:delText>Device</w:delText>
                </w:r>
                <w:bookmarkStart w:id="2202" w:name="_Toc40639150"/>
                <w:bookmarkEnd w:id="2202"/>
              </w:del>
            </w:moveTo>
          </w:p>
        </w:tc>
        <w:tc>
          <w:tcPr>
            <w:tcW w:w="1842" w:type="dxa"/>
          </w:tcPr>
          <w:p w14:paraId="600684FE" w14:textId="571255CD" w:rsidR="00410AC9" w:rsidDel="00B21D00" w:rsidRDefault="00410AC9" w:rsidP="002D6763">
            <w:pPr>
              <w:pStyle w:val="ListParagraph"/>
              <w:ind w:left="0"/>
              <w:jc w:val="center"/>
              <w:rPr>
                <w:del w:id="2203" w:author="Luke Slemon" w:date="2020-05-16T17:47:00Z"/>
                <w:moveTo w:id="2204" w:author="Luke Slemon" w:date="2020-04-14T18:54:00Z"/>
                <w:rFonts w:cs="Times New Roman"/>
              </w:rPr>
            </w:pPr>
            <w:moveTo w:id="2205" w:author="Luke Slemon" w:date="2020-04-14T18:54:00Z">
              <w:del w:id="2206" w:author="Luke Slemon" w:date="2020-05-16T17:47:00Z">
                <w:r w:rsidDel="00B21D00">
                  <w:rPr>
                    <w:rFonts w:cs="Times New Roman"/>
                  </w:rPr>
                  <w:delText>LUTs</w:delText>
                </w:r>
                <w:bookmarkStart w:id="2207" w:name="_Toc40639151"/>
                <w:bookmarkEnd w:id="2207"/>
              </w:del>
            </w:moveTo>
          </w:p>
        </w:tc>
        <w:tc>
          <w:tcPr>
            <w:tcW w:w="2694" w:type="dxa"/>
          </w:tcPr>
          <w:p w14:paraId="7528F783" w14:textId="432EB0B1" w:rsidR="00410AC9" w:rsidDel="00B21D00" w:rsidRDefault="00410AC9" w:rsidP="002D6763">
            <w:pPr>
              <w:pStyle w:val="ListParagraph"/>
              <w:ind w:left="0"/>
              <w:jc w:val="center"/>
              <w:rPr>
                <w:del w:id="2208" w:author="Luke Slemon" w:date="2020-05-16T17:47:00Z"/>
                <w:moveTo w:id="2209" w:author="Luke Slemon" w:date="2020-04-14T18:54:00Z"/>
                <w:rFonts w:cs="Times New Roman"/>
              </w:rPr>
            </w:pPr>
            <w:moveTo w:id="2210" w:author="Luke Slemon" w:date="2020-04-14T18:54:00Z">
              <w:del w:id="2211" w:author="Luke Slemon" w:date="2020-05-16T17:47:00Z">
                <w:r w:rsidDel="00B21D00">
                  <w:rPr>
                    <w:rFonts w:cs="Times New Roman"/>
                  </w:rPr>
                  <w:delText>DSP slices</w:delText>
                </w:r>
                <w:bookmarkStart w:id="2212" w:name="_Toc40639152"/>
                <w:bookmarkEnd w:id="2212"/>
              </w:del>
            </w:moveTo>
          </w:p>
        </w:tc>
        <w:tc>
          <w:tcPr>
            <w:tcW w:w="1417" w:type="dxa"/>
          </w:tcPr>
          <w:p w14:paraId="3FAC445E" w14:textId="571313F1" w:rsidR="00410AC9" w:rsidDel="00B21D00" w:rsidRDefault="00410AC9" w:rsidP="002D6763">
            <w:pPr>
              <w:pStyle w:val="ListParagraph"/>
              <w:ind w:left="0"/>
              <w:jc w:val="center"/>
              <w:rPr>
                <w:del w:id="2213" w:author="Luke Slemon" w:date="2020-05-16T17:47:00Z"/>
                <w:moveTo w:id="2214" w:author="Luke Slemon" w:date="2020-04-14T18:54:00Z"/>
                <w:rFonts w:cs="Times New Roman"/>
              </w:rPr>
            </w:pPr>
            <w:moveTo w:id="2215" w:author="Luke Slemon" w:date="2020-04-14T18:54:00Z">
              <w:del w:id="2216" w:author="Luke Slemon" w:date="2020-05-16T17:47:00Z">
                <w:r w:rsidDel="00B21D00">
                  <w:rPr>
                    <w:rFonts w:cs="Times New Roman"/>
                  </w:rPr>
                  <w:delText>Flip-Flops</w:delText>
                </w:r>
                <w:bookmarkStart w:id="2217" w:name="_Toc40639153"/>
                <w:bookmarkEnd w:id="2217"/>
              </w:del>
            </w:moveTo>
          </w:p>
        </w:tc>
        <w:tc>
          <w:tcPr>
            <w:tcW w:w="854" w:type="dxa"/>
          </w:tcPr>
          <w:p w14:paraId="4EC793A7" w14:textId="603FF79F" w:rsidR="00410AC9" w:rsidDel="00B21D00" w:rsidRDefault="00410AC9" w:rsidP="002D6763">
            <w:pPr>
              <w:pStyle w:val="ListParagraph"/>
              <w:ind w:left="0"/>
              <w:jc w:val="center"/>
              <w:rPr>
                <w:del w:id="2218" w:author="Luke Slemon" w:date="2020-05-16T17:47:00Z"/>
                <w:moveTo w:id="2219" w:author="Luke Slemon" w:date="2020-04-14T18:54:00Z"/>
                <w:rFonts w:cs="Times New Roman"/>
              </w:rPr>
            </w:pPr>
            <w:moveTo w:id="2220" w:author="Luke Slemon" w:date="2020-04-14T18:54:00Z">
              <w:del w:id="2221" w:author="Luke Slemon" w:date="2020-05-16T17:47:00Z">
                <w:r w:rsidDel="00B21D00">
                  <w:rPr>
                    <w:rFonts w:cs="Times New Roman"/>
                  </w:rPr>
                  <w:delText>RAM</w:delText>
                </w:r>
                <w:bookmarkStart w:id="2222" w:name="_Toc40639154"/>
                <w:bookmarkEnd w:id="2222"/>
              </w:del>
            </w:moveTo>
          </w:p>
        </w:tc>
        <w:bookmarkStart w:id="2223" w:name="_Toc40639155"/>
        <w:bookmarkEnd w:id="2223"/>
      </w:tr>
      <w:tr w:rsidR="00410AC9" w:rsidDel="00B21D00" w14:paraId="0AAB1368" w14:textId="4425D01E" w:rsidTr="00053F27">
        <w:trPr>
          <w:del w:id="2224" w:author="Luke Slemon" w:date="2020-05-16T17:47:00Z"/>
        </w:trPr>
        <w:tc>
          <w:tcPr>
            <w:tcW w:w="1765" w:type="dxa"/>
          </w:tcPr>
          <w:p w14:paraId="7772EB5A" w14:textId="15E2C7CE" w:rsidR="00410AC9" w:rsidDel="00B21D00" w:rsidRDefault="00410AC9" w:rsidP="002D6763">
            <w:pPr>
              <w:pStyle w:val="ListParagraph"/>
              <w:ind w:left="0"/>
              <w:jc w:val="center"/>
              <w:rPr>
                <w:del w:id="2225" w:author="Luke Slemon" w:date="2020-05-16T17:47:00Z"/>
                <w:moveTo w:id="2226" w:author="Luke Slemon" w:date="2020-04-14T18:54:00Z"/>
                <w:rFonts w:cs="Times New Roman"/>
              </w:rPr>
            </w:pPr>
            <w:moveTo w:id="2227" w:author="Luke Slemon" w:date="2020-04-14T18:54:00Z">
              <w:del w:id="2228" w:author="Luke Slemon" w:date="2020-05-16T17:47:00Z">
                <w:r w:rsidDel="00B21D00">
                  <w:rPr>
                    <w:rFonts w:cs="Times New Roman"/>
                  </w:rPr>
                  <w:delText>Spartan-6</w:delText>
                </w:r>
              </w:del>
              <w:del w:id="2229" w:author="Luke Slemon" w:date="2020-04-24T14:34:00Z">
                <w:r w:rsidDel="00C8285B">
                  <w:rPr>
                    <w:rFonts w:cs="Times New Roman"/>
                  </w:rPr>
                  <w:delText xml:space="preserve"> </w:delText>
                </w:r>
              </w:del>
              <w:del w:id="2230" w:author="Luke Slemon" w:date="2020-05-16T17:47:00Z">
                <w:r w:rsidDel="00B21D00">
                  <w:rPr>
                    <w:rFonts w:cs="Times New Roman"/>
                  </w:rPr>
                  <w:delText>(LX9)</w:delText>
                </w:r>
                <w:bookmarkStart w:id="2231" w:name="_Toc40639156"/>
                <w:bookmarkEnd w:id="2231"/>
              </w:del>
            </w:moveTo>
          </w:p>
        </w:tc>
        <w:tc>
          <w:tcPr>
            <w:tcW w:w="1842" w:type="dxa"/>
          </w:tcPr>
          <w:p w14:paraId="0EBBCB58" w14:textId="09359959" w:rsidR="00410AC9" w:rsidDel="00B21D00" w:rsidRDefault="00410AC9" w:rsidP="002D6763">
            <w:pPr>
              <w:pStyle w:val="ListParagraph"/>
              <w:ind w:left="0"/>
              <w:jc w:val="center"/>
              <w:rPr>
                <w:del w:id="2232" w:author="Luke Slemon" w:date="2020-05-16T17:47:00Z"/>
                <w:moveTo w:id="2233" w:author="Luke Slemon" w:date="2020-04-14T18:54:00Z"/>
                <w:rFonts w:cs="Times New Roman"/>
              </w:rPr>
            </w:pPr>
            <w:moveTo w:id="2234" w:author="Luke Slemon" w:date="2020-04-14T18:54:00Z">
              <w:del w:id="2235" w:author="Luke Slemon" w:date="2020-05-16T17:47:00Z">
                <w:r w:rsidDel="00B21D00">
                  <w:rPr>
                    <w:rFonts w:cs="Times New Roman"/>
                  </w:rPr>
                  <w:delText>5,720 (6 input)</w:delText>
                </w:r>
                <w:bookmarkStart w:id="2236" w:name="_Toc40639157"/>
                <w:bookmarkEnd w:id="2236"/>
              </w:del>
            </w:moveTo>
          </w:p>
        </w:tc>
        <w:tc>
          <w:tcPr>
            <w:tcW w:w="2694" w:type="dxa"/>
          </w:tcPr>
          <w:p w14:paraId="557494F5" w14:textId="4388ADD0" w:rsidR="00410AC9" w:rsidDel="00B21D00" w:rsidRDefault="00410AC9" w:rsidP="002D6763">
            <w:pPr>
              <w:pStyle w:val="ListParagraph"/>
              <w:ind w:left="0"/>
              <w:jc w:val="center"/>
              <w:rPr>
                <w:del w:id="2237" w:author="Luke Slemon" w:date="2020-05-16T17:47:00Z"/>
                <w:moveTo w:id="2238" w:author="Luke Slemon" w:date="2020-04-14T18:54:00Z"/>
                <w:rFonts w:cs="Times New Roman"/>
              </w:rPr>
            </w:pPr>
            <w:moveTo w:id="2239" w:author="Luke Slemon" w:date="2020-04-14T18:54:00Z">
              <w:del w:id="2240" w:author="Luke Slemon" w:date="2020-05-16T17:47:00Z">
                <w:r w:rsidDel="00B21D00">
                  <w:rPr>
                    <w:rFonts w:cs="Times New Roman"/>
                  </w:rPr>
                  <w:delText>16 (18x18 multiplier, adder, accumulator)</w:delText>
                </w:r>
                <w:bookmarkStart w:id="2241" w:name="_Toc40639158"/>
                <w:bookmarkEnd w:id="2241"/>
              </w:del>
            </w:moveTo>
          </w:p>
        </w:tc>
        <w:tc>
          <w:tcPr>
            <w:tcW w:w="1417" w:type="dxa"/>
          </w:tcPr>
          <w:p w14:paraId="7483585D" w14:textId="043A0316" w:rsidR="00410AC9" w:rsidDel="00B21D00" w:rsidRDefault="00410AC9" w:rsidP="002D6763">
            <w:pPr>
              <w:pStyle w:val="ListParagraph"/>
              <w:ind w:left="0"/>
              <w:jc w:val="center"/>
              <w:rPr>
                <w:del w:id="2242" w:author="Luke Slemon" w:date="2020-05-16T17:47:00Z"/>
                <w:moveTo w:id="2243" w:author="Luke Slemon" w:date="2020-04-14T18:54:00Z"/>
                <w:rFonts w:cs="Times New Roman"/>
              </w:rPr>
            </w:pPr>
            <w:moveTo w:id="2244" w:author="Luke Slemon" w:date="2020-04-14T18:54:00Z">
              <w:del w:id="2245" w:author="Luke Slemon" w:date="2020-05-16T17:47:00Z">
                <w:r w:rsidDel="00B21D00">
                  <w:rPr>
                    <w:rFonts w:cs="Times New Roman"/>
                  </w:rPr>
                  <w:delText>11,440</w:delText>
                </w:r>
                <w:bookmarkStart w:id="2246" w:name="_Toc40639159"/>
                <w:bookmarkEnd w:id="2246"/>
              </w:del>
            </w:moveTo>
          </w:p>
        </w:tc>
        <w:tc>
          <w:tcPr>
            <w:tcW w:w="854" w:type="dxa"/>
          </w:tcPr>
          <w:p w14:paraId="6DE1CE0F" w14:textId="3097A1C5" w:rsidR="00410AC9" w:rsidDel="00B21D00" w:rsidRDefault="00410AC9" w:rsidP="002D6763">
            <w:pPr>
              <w:pStyle w:val="ListParagraph"/>
              <w:ind w:left="0"/>
              <w:jc w:val="center"/>
              <w:rPr>
                <w:del w:id="2247" w:author="Luke Slemon" w:date="2020-05-16T17:47:00Z"/>
                <w:moveTo w:id="2248" w:author="Luke Slemon" w:date="2020-04-14T18:54:00Z"/>
                <w:rFonts w:cs="Times New Roman"/>
              </w:rPr>
            </w:pPr>
            <w:moveTo w:id="2249" w:author="Luke Slemon" w:date="2020-04-14T18:54:00Z">
              <w:del w:id="2250" w:author="Luke Slemon" w:date="2020-05-16T17:47:00Z">
                <w:r w:rsidDel="00B21D00">
                  <w:rPr>
                    <w:rFonts w:cs="Times New Roman"/>
                  </w:rPr>
                  <w:delText>1.6Mb</w:delText>
                </w:r>
                <w:bookmarkStart w:id="2251" w:name="_Toc40639160"/>
                <w:bookmarkEnd w:id="2251"/>
              </w:del>
            </w:moveTo>
          </w:p>
        </w:tc>
        <w:bookmarkStart w:id="2252" w:name="_Toc40639161"/>
        <w:bookmarkEnd w:id="2252"/>
      </w:tr>
      <w:tr w:rsidR="00410AC9" w:rsidDel="00B21D00" w14:paraId="67E05391" w14:textId="07BFE8D4" w:rsidTr="00053F27">
        <w:trPr>
          <w:del w:id="2253" w:author="Luke Slemon" w:date="2020-05-16T17:47:00Z"/>
        </w:trPr>
        <w:tc>
          <w:tcPr>
            <w:tcW w:w="1765" w:type="dxa"/>
          </w:tcPr>
          <w:p w14:paraId="60143D4B" w14:textId="2BF06874" w:rsidR="00410AC9" w:rsidDel="00B21D00" w:rsidRDefault="00410AC9" w:rsidP="002D6763">
            <w:pPr>
              <w:pStyle w:val="ListParagraph"/>
              <w:ind w:left="0"/>
              <w:jc w:val="center"/>
              <w:rPr>
                <w:del w:id="2254" w:author="Luke Slemon" w:date="2020-05-16T17:47:00Z"/>
                <w:moveTo w:id="2255" w:author="Luke Slemon" w:date="2020-04-14T18:54:00Z"/>
                <w:rFonts w:cs="Times New Roman"/>
              </w:rPr>
            </w:pPr>
            <w:moveTo w:id="2256" w:author="Luke Slemon" w:date="2020-04-14T18:54:00Z">
              <w:del w:id="2257" w:author="Luke Slemon" w:date="2020-05-16T17:47:00Z">
                <w:r w:rsidDel="00B21D00">
                  <w:rPr>
                    <w:rFonts w:cs="Times New Roman"/>
                  </w:rPr>
                  <w:delText>Virtex-5 (LX50)</w:delText>
                </w:r>
                <w:bookmarkStart w:id="2258" w:name="_Toc40639162"/>
                <w:bookmarkEnd w:id="2258"/>
              </w:del>
            </w:moveTo>
          </w:p>
        </w:tc>
        <w:tc>
          <w:tcPr>
            <w:tcW w:w="1842" w:type="dxa"/>
          </w:tcPr>
          <w:p w14:paraId="03804F26" w14:textId="05B8EE86" w:rsidR="00410AC9" w:rsidDel="00B21D00" w:rsidRDefault="00410AC9" w:rsidP="002D6763">
            <w:pPr>
              <w:pStyle w:val="ListParagraph"/>
              <w:ind w:left="0"/>
              <w:jc w:val="center"/>
              <w:rPr>
                <w:del w:id="2259" w:author="Luke Slemon" w:date="2020-05-16T17:47:00Z"/>
                <w:moveTo w:id="2260" w:author="Luke Slemon" w:date="2020-04-14T18:54:00Z"/>
                <w:rFonts w:cs="Times New Roman"/>
              </w:rPr>
            </w:pPr>
            <w:moveTo w:id="2261" w:author="Luke Slemon" w:date="2020-04-14T18:54:00Z">
              <w:del w:id="2262" w:author="Luke Slemon" w:date="2020-05-16T17:47:00Z">
                <w:r w:rsidDel="00B21D00">
                  <w:rPr>
                    <w:rFonts w:cs="Times New Roman"/>
                  </w:rPr>
                  <w:delText>28,800 (6 input)</w:delText>
                </w:r>
                <w:bookmarkStart w:id="2263" w:name="_Toc40639163"/>
                <w:bookmarkEnd w:id="2263"/>
              </w:del>
            </w:moveTo>
          </w:p>
        </w:tc>
        <w:tc>
          <w:tcPr>
            <w:tcW w:w="2694" w:type="dxa"/>
          </w:tcPr>
          <w:p w14:paraId="6C6923AB" w14:textId="6CA569EA" w:rsidR="00410AC9" w:rsidDel="00B21D00" w:rsidRDefault="00410AC9" w:rsidP="002D6763">
            <w:pPr>
              <w:pStyle w:val="ListParagraph"/>
              <w:ind w:left="0"/>
              <w:jc w:val="center"/>
              <w:rPr>
                <w:del w:id="2264" w:author="Luke Slemon" w:date="2020-05-16T17:47:00Z"/>
                <w:moveTo w:id="2265" w:author="Luke Slemon" w:date="2020-04-14T18:54:00Z"/>
                <w:rFonts w:cs="Times New Roman"/>
              </w:rPr>
            </w:pPr>
            <w:moveTo w:id="2266" w:author="Luke Slemon" w:date="2020-04-14T18:54:00Z">
              <w:del w:id="2267" w:author="Luke Slemon" w:date="2020-05-16T17:47:00Z">
                <w:r w:rsidDel="00B21D00">
                  <w:rPr>
                    <w:rFonts w:cs="Times New Roman"/>
                  </w:rPr>
                  <w:delText>48 (18x25 MACs)</w:delText>
                </w:r>
                <w:bookmarkStart w:id="2268" w:name="_Toc40639164"/>
                <w:bookmarkEnd w:id="2268"/>
              </w:del>
            </w:moveTo>
          </w:p>
        </w:tc>
        <w:tc>
          <w:tcPr>
            <w:tcW w:w="1417" w:type="dxa"/>
          </w:tcPr>
          <w:p w14:paraId="188A402C" w14:textId="603675A4" w:rsidR="00410AC9" w:rsidDel="00B21D00" w:rsidRDefault="00410AC9" w:rsidP="002D6763">
            <w:pPr>
              <w:pStyle w:val="ListParagraph"/>
              <w:ind w:left="0"/>
              <w:jc w:val="center"/>
              <w:rPr>
                <w:del w:id="2269" w:author="Luke Slemon" w:date="2020-05-16T17:47:00Z"/>
                <w:moveTo w:id="2270" w:author="Luke Slemon" w:date="2020-04-14T18:54:00Z"/>
                <w:rFonts w:cs="Times New Roman"/>
              </w:rPr>
            </w:pPr>
            <w:moveTo w:id="2271" w:author="Luke Slemon" w:date="2020-04-14T18:54:00Z">
              <w:del w:id="2272" w:author="Luke Slemon" w:date="2020-05-16T17:47:00Z">
                <w:r w:rsidDel="00B21D00">
                  <w:rPr>
                    <w:rFonts w:cs="Times New Roman"/>
                  </w:rPr>
                  <w:delText>28,000</w:delText>
                </w:r>
                <w:bookmarkStart w:id="2273" w:name="_Toc40639165"/>
                <w:bookmarkEnd w:id="2273"/>
              </w:del>
            </w:moveTo>
          </w:p>
        </w:tc>
        <w:tc>
          <w:tcPr>
            <w:tcW w:w="854" w:type="dxa"/>
          </w:tcPr>
          <w:p w14:paraId="0ACCA4F0" w14:textId="1544B427" w:rsidR="00410AC9" w:rsidDel="00B21D00" w:rsidRDefault="00410AC9" w:rsidP="002D6763">
            <w:pPr>
              <w:pStyle w:val="ListParagraph"/>
              <w:ind w:left="0"/>
              <w:jc w:val="center"/>
              <w:rPr>
                <w:del w:id="2274" w:author="Luke Slemon" w:date="2020-05-16T17:47:00Z"/>
                <w:moveTo w:id="2275" w:author="Luke Slemon" w:date="2020-04-14T18:54:00Z"/>
                <w:rFonts w:cs="Times New Roman"/>
              </w:rPr>
            </w:pPr>
            <w:moveTo w:id="2276" w:author="Luke Slemon" w:date="2020-04-14T18:54:00Z">
              <w:del w:id="2277" w:author="Luke Slemon" w:date="2020-05-16T17:47:00Z">
                <w:r w:rsidDel="00B21D00">
                  <w:rPr>
                    <w:rFonts w:cs="Times New Roman"/>
                  </w:rPr>
                  <w:delText>1.7Mb</w:delText>
                </w:r>
                <w:bookmarkStart w:id="2278" w:name="_Toc40639166"/>
                <w:bookmarkEnd w:id="2278"/>
              </w:del>
            </w:moveTo>
          </w:p>
        </w:tc>
        <w:bookmarkStart w:id="2279" w:name="_Toc40639167"/>
        <w:bookmarkEnd w:id="2279"/>
      </w:tr>
      <w:tr w:rsidR="00410AC9" w:rsidDel="00C8285B" w14:paraId="2D92B204" w14:textId="605DDFA3" w:rsidTr="00053F27">
        <w:trPr>
          <w:del w:id="2280" w:author="Luke Slemon" w:date="2020-04-24T14:35:00Z"/>
        </w:trPr>
        <w:tc>
          <w:tcPr>
            <w:tcW w:w="1765" w:type="dxa"/>
            <w:tcBorders>
              <w:bottom w:val="single" w:sz="4" w:space="0" w:color="auto"/>
            </w:tcBorders>
          </w:tcPr>
          <w:p w14:paraId="23F2CD5A" w14:textId="5830CAC3" w:rsidR="00410AC9" w:rsidDel="00C8285B" w:rsidRDefault="00410AC9" w:rsidP="002D6763">
            <w:pPr>
              <w:pStyle w:val="ListParagraph"/>
              <w:ind w:left="0"/>
              <w:jc w:val="center"/>
              <w:rPr>
                <w:del w:id="2281" w:author="Luke Slemon" w:date="2020-04-24T14:35:00Z"/>
                <w:moveTo w:id="2282" w:author="Luke Slemon" w:date="2020-04-14T18:54:00Z"/>
                <w:rFonts w:cs="Times New Roman"/>
              </w:rPr>
            </w:pPr>
            <w:moveTo w:id="2283" w:author="Luke Slemon" w:date="2020-04-14T18:54:00Z">
              <w:del w:id="2284" w:author="Luke Slemon" w:date="2020-04-24T14:35:00Z">
                <w:r w:rsidDel="00C8285B">
                  <w:rPr>
                    <w:rFonts w:cs="Times New Roman"/>
                  </w:rPr>
                  <w:delText>Zynq 7000</w:delText>
                </w:r>
                <w:bookmarkStart w:id="2285" w:name="_Toc40639168"/>
                <w:bookmarkEnd w:id="2285"/>
              </w:del>
            </w:moveTo>
          </w:p>
        </w:tc>
        <w:tc>
          <w:tcPr>
            <w:tcW w:w="1842" w:type="dxa"/>
            <w:tcBorders>
              <w:bottom w:val="single" w:sz="4" w:space="0" w:color="auto"/>
            </w:tcBorders>
          </w:tcPr>
          <w:p w14:paraId="34BCA9D9" w14:textId="354EFD8F" w:rsidR="00410AC9" w:rsidDel="00C8285B" w:rsidRDefault="00410AC9" w:rsidP="002D6763">
            <w:pPr>
              <w:pStyle w:val="ListParagraph"/>
              <w:ind w:left="0"/>
              <w:jc w:val="center"/>
              <w:rPr>
                <w:del w:id="2286" w:author="Luke Slemon" w:date="2020-04-24T14:35:00Z"/>
                <w:moveTo w:id="2287" w:author="Luke Slemon" w:date="2020-04-14T18:54:00Z"/>
                <w:rFonts w:cs="Times New Roman"/>
              </w:rPr>
            </w:pPr>
            <w:moveTo w:id="2288" w:author="Luke Slemon" w:date="2020-04-14T18:54:00Z">
              <w:del w:id="2289" w:author="Luke Slemon" w:date="2020-04-24T14:35:00Z">
                <w:r w:rsidDel="00C8285B">
                  <w:rPr>
                    <w:rFonts w:cs="Times New Roman"/>
                  </w:rPr>
                  <w:delText>53,200  (6 input)</w:delText>
                </w:r>
                <w:bookmarkStart w:id="2290" w:name="_Toc40639169"/>
                <w:bookmarkEnd w:id="2290"/>
              </w:del>
            </w:moveTo>
          </w:p>
        </w:tc>
        <w:tc>
          <w:tcPr>
            <w:tcW w:w="2694" w:type="dxa"/>
            <w:tcBorders>
              <w:bottom w:val="single" w:sz="4" w:space="0" w:color="auto"/>
            </w:tcBorders>
          </w:tcPr>
          <w:p w14:paraId="44CCAD7E" w14:textId="29EE675E" w:rsidR="00410AC9" w:rsidDel="00C8285B" w:rsidRDefault="00410AC9" w:rsidP="002D6763">
            <w:pPr>
              <w:pStyle w:val="ListParagraph"/>
              <w:ind w:left="0"/>
              <w:jc w:val="center"/>
              <w:rPr>
                <w:del w:id="2291" w:author="Luke Slemon" w:date="2020-04-24T14:35:00Z"/>
                <w:moveTo w:id="2292" w:author="Luke Slemon" w:date="2020-04-14T18:54:00Z"/>
                <w:rFonts w:cs="Times New Roman"/>
              </w:rPr>
            </w:pPr>
            <w:moveTo w:id="2293" w:author="Luke Slemon" w:date="2020-04-14T18:54:00Z">
              <w:del w:id="2294" w:author="Luke Slemon" w:date="2020-04-24T14:35:00Z">
                <w:r w:rsidDel="00C8285B">
                  <w:rPr>
                    <w:rFonts w:cs="Times New Roman"/>
                  </w:rPr>
                  <w:delText>220 (18x25 MACs)</w:delText>
                </w:r>
                <w:bookmarkStart w:id="2295" w:name="_Toc40639170"/>
                <w:bookmarkEnd w:id="2295"/>
              </w:del>
            </w:moveTo>
          </w:p>
        </w:tc>
        <w:tc>
          <w:tcPr>
            <w:tcW w:w="1417" w:type="dxa"/>
            <w:tcBorders>
              <w:bottom w:val="single" w:sz="4" w:space="0" w:color="auto"/>
            </w:tcBorders>
          </w:tcPr>
          <w:p w14:paraId="7B28956F" w14:textId="390600B9" w:rsidR="00410AC9" w:rsidDel="00C8285B" w:rsidRDefault="00410AC9" w:rsidP="002D6763">
            <w:pPr>
              <w:pStyle w:val="ListParagraph"/>
              <w:ind w:left="0"/>
              <w:jc w:val="center"/>
              <w:rPr>
                <w:del w:id="2296" w:author="Luke Slemon" w:date="2020-04-24T14:35:00Z"/>
                <w:moveTo w:id="2297" w:author="Luke Slemon" w:date="2020-04-14T18:54:00Z"/>
                <w:rFonts w:cs="Times New Roman"/>
              </w:rPr>
            </w:pPr>
            <w:moveTo w:id="2298" w:author="Luke Slemon" w:date="2020-04-14T18:54:00Z">
              <w:del w:id="2299" w:author="Luke Slemon" w:date="2020-04-24T14:35:00Z">
                <w:r w:rsidDel="00C8285B">
                  <w:rPr>
                    <w:rFonts w:cs="Times New Roman"/>
                  </w:rPr>
                  <w:delText>106,400</w:delText>
                </w:r>
                <w:bookmarkStart w:id="2300" w:name="_Toc40639171"/>
                <w:bookmarkEnd w:id="2300"/>
              </w:del>
            </w:moveTo>
          </w:p>
        </w:tc>
        <w:tc>
          <w:tcPr>
            <w:tcW w:w="854" w:type="dxa"/>
            <w:tcBorders>
              <w:bottom w:val="single" w:sz="4" w:space="0" w:color="auto"/>
            </w:tcBorders>
          </w:tcPr>
          <w:p w14:paraId="5EF9BB48" w14:textId="31AD4C89" w:rsidR="00410AC9" w:rsidDel="00C8285B" w:rsidRDefault="00410AC9" w:rsidP="002D6763">
            <w:pPr>
              <w:pStyle w:val="ListParagraph"/>
              <w:ind w:left="0"/>
              <w:jc w:val="center"/>
              <w:rPr>
                <w:del w:id="2301" w:author="Luke Slemon" w:date="2020-04-24T14:35:00Z"/>
                <w:moveTo w:id="2302" w:author="Luke Slemon" w:date="2020-04-14T18:54:00Z"/>
                <w:rFonts w:cs="Times New Roman"/>
              </w:rPr>
            </w:pPr>
            <w:moveTo w:id="2303" w:author="Luke Slemon" w:date="2020-04-14T18:54:00Z">
              <w:del w:id="2304" w:author="Luke Slemon" w:date="2020-04-24T14:35:00Z">
                <w:r w:rsidDel="00C8285B">
                  <w:rPr>
                    <w:rFonts w:cs="Times New Roman"/>
                  </w:rPr>
                  <w:delText>3.3Mb</w:delText>
                </w:r>
                <w:bookmarkStart w:id="2305" w:name="_Toc40639172"/>
                <w:bookmarkEnd w:id="2305"/>
              </w:del>
            </w:moveTo>
          </w:p>
        </w:tc>
        <w:bookmarkStart w:id="2306" w:name="_Toc40639173"/>
        <w:bookmarkEnd w:id="2306"/>
      </w:tr>
      <w:tr w:rsidR="00410AC9" w:rsidDel="00B21D00" w14:paraId="519078D3" w14:textId="5097A13B" w:rsidTr="002D6763">
        <w:trPr>
          <w:del w:id="2307" w:author="Luke Slemon" w:date="2020-05-16T17:47:00Z"/>
        </w:trPr>
        <w:tc>
          <w:tcPr>
            <w:tcW w:w="8572" w:type="dxa"/>
            <w:gridSpan w:val="5"/>
            <w:tcBorders>
              <w:left w:val="nil"/>
              <w:bottom w:val="nil"/>
              <w:right w:val="nil"/>
            </w:tcBorders>
          </w:tcPr>
          <w:p w14:paraId="6FC41CC4" w14:textId="53A868BD" w:rsidR="00053F27" w:rsidRPr="00053F27" w:rsidDel="00B21D00" w:rsidRDefault="00410AC9" w:rsidP="00053F27">
            <w:pPr>
              <w:pStyle w:val="TextSub2"/>
              <w:rPr>
                <w:del w:id="2308" w:author="Luke Slemon" w:date="2020-05-16T17:47:00Z"/>
                <w:moveTo w:id="2309" w:author="Luke Slemon" w:date="2020-04-14T18:54:00Z"/>
                <w:rFonts w:cs="Times New Roman"/>
              </w:rPr>
            </w:pPr>
            <w:moveTo w:id="2310" w:author="Luke Slemon" w:date="2020-04-14T18:54:00Z">
              <w:del w:id="2311" w:author="Luke Slemon" w:date="2020-04-24T14:24:00Z">
                <w:r w:rsidRPr="00163E01" w:rsidDel="0020478A">
                  <w:rPr>
                    <w:rFonts w:cs="Times New Roman"/>
                    <w:b/>
                    <w:bCs/>
                    <w:sz w:val="20"/>
                    <w:szCs w:val="18"/>
                  </w:rPr>
                  <w:delText>Table 2. Resour</w:delText>
                </w:r>
                <w:r w:rsidDel="0020478A">
                  <w:rPr>
                    <w:rFonts w:cs="Times New Roman"/>
                    <w:b/>
                    <w:bCs/>
                    <w:sz w:val="20"/>
                    <w:szCs w:val="18"/>
                  </w:rPr>
                  <w:delText>ce count between previously utilised FPGA devices.</w:delText>
                </w:r>
              </w:del>
              <w:bookmarkStart w:id="2312" w:name="_Toc40639174"/>
              <w:bookmarkEnd w:id="2312"/>
            </w:moveTo>
          </w:p>
        </w:tc>
        <w:bookmarkStart w:id="2313" w:name="_Toc40639175"/>
        <w:bookmarkEnd w:id="2313"/>
      </w:tr>
    </w:tbl>
    <w:p w14:paraId="04B7E627" w14:textId="77777777" w:rsidR="00A17017" w:rsidRDefault="00A17017" w:rsidP="007B7670">
      <w:pPr>
        <w:pStyle w:val="Heading3"/>
        <w:rPr>
          <w:ins w:id="2314" w:author="Luke Slemon" w:date="2020-04-14T18:55:00Z"/>
        </w:rPr>
      </w:pPr>
      <w:bookmarkStart w:id="2315" w:name="_Toc40639176"/>
      <w:moveToRangeEnd w:id="1754"/>
      <w:ins w:id="2316" w:author="Luke Slemon" w:date="2020-04-14T18:55:00Z">
        <w:r>
          <w:lastRenderedPageBreak/>
          <w:t>ZYNQ System on Chip</w:t>
        </w:r>
        <w:bookmarkEnd w:id="2315"/>
        <w:r>
          <w:t xml:space="preserve"> </w:t>
        </w:r>
      </w:ins>
    </w:p>
    <w:p w14:paraId="1E05093D" w14:textId="2C51E8B5" w:rsidR="00A17017" w:rsidRPr="00EF5E49" w:rsidRDefault="00A17017" w:rsidP="000B5C0E">
      <w:pPr>
        <w:pStyle w:val="TextSub4"/>
        <w:rPr>
          <w:ins w:id="2317" w:author="Luke Slemon" w:date="2020-04-14T18:55:00Z"/>
        </w:rPr>
      </w:pPr>
      <w:ins w:id="2318" w:author="Luke Slemon" w:date="2020-04-14T18:55:00Z">
        <w:r>
          <w:t xml:space="preserve">ZYNQ is a new generation of all programmable System on Chips developed by Xilinx to be more flexible than the average FPGA. This System on Chip supports a dual core Arm Cortex A9 processor coupled with a traditional FPGA fabric as seen in Figure </w:t>
        </w:r>
      </w:ins>
      <w:ins w:id="2319" w:author="Luke Slemon" w:date="2020-05-18T13:57:00Z">
        <w:r w:rsidR="00AE2EC5">
          <w:t>7</w:t>
        </w:r>
      </w:ins>
      <w:ins w:id="2320" w:author="Luke Slemon" w:date="2020-04-14T18:55:00Z">
        <w:r>
          <w:t>.</w:t>
        </w:r>
      </w:ins>
      <w:ins w:id="2321" w:author="Luke Slemon" w:date="2020-05-18T13:57:00Z">
        <w:r w:rsidR="00AE2EC5">
          <w:t>1</w:t>
        </w:r>
      </w:ins>
      <w:ins w:id="2322" w:author="Luke Slemon" w:date="2020-04-14T18:55:00Z">
        <w:r>
          <w:t>1. In the past there have been instances where cores have been coupled with a programmable logic, but the ZYNQ 7000 has a core capable of running a dedicated Linux Operating System and the Programmable Logic is based on the 7-series FPGAs developed by Xilinx</w:t>
        </w:r>
        <w:r>
          <w:fldChar w:fldCharType="begin" w:fldLock="1"/>
        </w:r>
      </w:ins>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ins w:id="2323" w:author="Luke Slemon" w:date="2020-04-14T18:55:00Z">
        <w:r>
          <w:fldChar w:fldCharType="separate"/>
        </w:r>
      </w:ins>
      <w:r w:rsidR="00FD26B6" w:rsidRPr="00FD26B6">
        <w:rPr>
          <w:noProof/>
        </w:rPr>
        <w:t>[26]</w:t>
      </w:r>
      <w:ins w:id="2324" w:author="Luke Slemon" w:date="2020-04-14T18:55:00Z">
        <w:r>
          <w:fldChar w:fldCharType="end"/>
        </w:r>
        <w:r>
          <w:t xml:space="preserve">. To make the interface between </w:t>
        </w:r>
        <w:proofErr w:type="gramStart"/>
        <w:r>
          <w:t>both of these</w:t>
        </w:r>
        <w:proofErr w:type="gramEnd"/>
        <w:r>
          <w:t xml:space="preserve"> systems as seamless as possible, an industry standard AXI interface is utilised which allows for high bandwidth, low latency, and robust data transfers between the Processing System and Programmable Logic.</w:t>
        </w:r>
      </w:ins>
    </w:p>
    <w:p w14:paraId="42401CF0" w14:textId="77777777" w:rsidR="00A17017" w:rsidRDefault="00A17017">
      <w:pPr>
        <w:pStyle w:val="Image"/>
        <w:rPr>
          <w:ins w:id="2325" w:author="Luke Slemon" w:date="2020-04-14T18:55:00Z"/>
        </w:rPr>
        <w:pPrChange w:id="2326" w:author="Luke Slemon" w:date="2020-05-16T17:42:00Z">
          <w:pPr/>
        </w:pPrChange>
      </w:pPr>
      <w:ins w:id="2327" w:author="Luke Slemon" w:date="2020-04-14T18:55:00Z">
        <w:r>
          <w:drawing>
            <wp:inline distT="0" distB="0" distL="0" distR="0" wp14:anchorId="17F79742" wp14:editId="323F7324">
              <wp:extent cx="6240687" cy="51530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Q architecure 2.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6252470" cy="5162754"/>
                      </a:xfrm>
                      <a:prstGeom prst="rect">
                        <a:avLst/>
                      </a:prstGeom>
                      <a:ln>
                        <a:noFill/>
                      </a:ln>
                      <a:extLst>
                        <a:ext uri="{53640926-AAD7-44D8-BBD7-CCE9431645EC}">
                          <a14:shadowObscured xmlns:a14="http://schemas.microsoft.com/office/drawing/2010/main"/>
                        </a:ext>
                      </a:extLst>
                    </pic:spPr>
                  </pic:pic>
                </a:graphicData>
              </a:graphic>
            </wp:inline>
          </w:drawing>
        </w:r>
      </w:ins>
    </w:p>
    <w:p w14:paraId="30A2EA5F" w14:textId="41626A7D" w:rsidR="00A17017" w:rsidRDefault="00A17017" w:rsidP="00A17017">
      <w:pPr>
        <w:pStyle w:val="FigureAnnotation"/>
        <w:rPr>
          <w:ins w:id="2328" w:author="Luke Slemon" w:date="2020-04-14T18:55:00Z"/>
        </w:rPr>
      </w:pPr>
      <w:ins w:id="2329" w:author="Luke Slemon" w:date="2020-04-14T18:55:00Z">
        <w:r>
          <w:t xml:space="preserve">Figure </w:t>
        </w:r>
      </w:ins>
      <w:ins w:id="2330" w:author="Luke Slemon" w:date="2020-05-18T13:57:00Z">
        <w:r w:rsidR="00AE2EC5">
          <w:t>7</w:t>
        </w:r>
      </w:ins>
      <w:ins w:id="2331" w:author="Luke Slemon" w:date="2020-04-14T18:55:00Z">
        <w:r>
          <w:t>.1</w:t>
        </w:r>
      </w:ins>
      <w:ins w:id="2332" w:author="Luke Slemon" w:date="2020-05-18T13:57:00Z">
        <w:r w:rsidR="00AE2EC5">
          <w:t>1</w:t>
        </w:r>
      </w:ins>
      <w:ins w:id="2333" w:author="Luke Slemon" w:date="2020-04-14T18:55:00Z">
        <w:r>
          <w:t>. High Level ZYNQ system on chip architecture</w:t>
        </w:r>
        <w:r>
          <w:fldChar w:fldCharType="begin" w:fldLock="1"/>
        </w:r>
      </w:ins>
      <w:r w:rsidR="00C8285B">
        <w:instrText>ADDIN CSL_CITATION {"citationItems":[{"id":"ITEM-1","itemData":{"URL":"https://pynq.readthedocs.io/en/latest/pynq_overlays.html","accessed":{"date-parts":[["2020","1","8"]]},"id":"ITEM-1","issued":{"date-parts":[["0"]]},"title":"PYNQ Overlays — Python productivity for Zynq (Pynq)","type":"webpage"},"uris":["http://www.mendeley.com/documents/?uuid=bddbb1a7-0ceb-371e-8cbe-97740e29f5ee"]}],"mendeley":{"formattedCitation":"[27]","plainTextFormattedCitation":"[27]","previouslyFormattedCitation":"[27]"},"properties":{"noteIndex":0},"schema":"https://github.com/citation-style-language/schema/raw/master/csl-citation.json"}</w:instrText>
      </w:r>
      <w:ins w:id="2334" w:author="Luke Slemon" w:date="2020-04-14T18:55:00Z">
        <w:r>
          <w:fldChar w:fldCharType="separate"/>
        </w:r>
      </w:ins>
      <w:r w:rsidR="00FD26B6" w:rsidRPr="00FD26B6">
        <w:rPr>
          <w:b w:val="0"/>
          <w:noProof/>
        </w:rPr>
        <w:t>[27]</w:t>
      </w:r>
      <w:ins w:id="2335" w:author="Luke Slemon" w:date="2020-04-14T18:55:00Z">
        <w:r>
          <w:fldChar w:fldCharType="end"/>
        </w:r>
        <w:r>
          <w:t>.</w:t>
        </w:r>
      </w:ins>
    </w:p>
    <w:p w14:paraId="7506076A" w14:textId="4E2A3532" w:rsidR="00A17017" w:rsidRDefault="00A17017" w:rsidP="000B5C0E">
      <w:pPr>
        <w:pStyle w:val="TextSub4"/>
        <w:rPr>
          <w:ins w:id="2336" w:author="Luke Slemon" w:date="2020-04-14T18:55:00Z"/>
        </w:rPr>
      </w:pPr>
      <w:ins w:id="2337" w:author="Luke Slemon" w:date="2020-04-14T18:55:00Z">
        <w:r>
          <w:t>System on Chips (SoC) are not a new concept spearheaded</w:t>
        </w:r>
      </w:ins>
      <w:ins w:id="2338" w:author="Luke Slemon" w:date="2020-05-19T18:59:00Z">
        <w:r w:rsidR="00DF54BD">
          <w:t>,</w:t>
        </w:r>
      </w:ins>
      <w:ins w:id="2339" w:author="Luke Slemon" w:date="2020-04-14T18:55:00Z">
        <w:r>
          <w:t xml:space="preserve"> by the ZYNQ 7000, they have been utilised in the past in embedded systems, mobile and computer processor design. Instead of designing systems where there is a dedicated chip for logic, a dedicated chip for arithmetic, a dedicated chip for memory, and a chip for handling peripheral interfaces, SoC designs try to implement full functionality within a single chip as seen above in Figure </w:t>
        </w:r>
      </w:ins>
      <w:ins w:id="2340" w:author="Luke Slemon" w:date="2020-05-18T13:58:00Z">
        <w:r w:rsidR="00AE2EC5">
          <w:t>7</w:t>
        </w:r>
      </w:ins>
      <w:ins w:id="2341" w:author="Luke Slemon" w:date="2020-04-14T18:55:00Z">
        <w:r>
          <w:t>.</w:t>
        </w:r>
      </w:ins>
      <w:ins w:id="2342" w:author="Luke Slemon" w:date="2020-05-18T13:58:00Z">
        <w:r w:rsidR="00AE2EC5">
          <w:t>1</w:t>
        </w:r>
      </w:ins>
      <w:ins w:id="2343" w:author="Luke Slemon" w:date="2020-04-14T18:55:00Z">
        <w:r>
          <w:t>1. This helps to reduce cost because</w:t>
        </w:r>
      </w:ins>
      <w:ins w:id="2344" w:author="Luke Slemon" w:date="2020-05-19T19:00:00Z">
        <w:r w:rsidR="00DF54BD">
          <w:t>, a)</w:t>
        </w:r>
      </w:ins>
      <w:ins w:id="2345" w:author="Luke Slemon" w:date="2020-04-14T18:55:00Z">
        <w:r>
          <w:t xml:space="preserve"> there </w:t>
        </w:r>
      </w:ins>
      <w:ins w:id="2346" w:author="Luke Slemon" w:date="2020-05-19T19:00:00Z">
        <w:r w:rsidR="00DF54BD">
          <w:t>are</w:t>
        </w:r>
      </w:ins>
      <w:ins w:id="2347" w:author="Luke Slemon" w:date="2020-04-14T18:55:00Z">
        <w:r>
          <w:t xml:space="preserve"> less </w:t>
        </w:r>
        <w:r>
          <w:lastRenderedPageBreak/>
          <w:t>resources spent manufacturing dedicated chips,</w:t>
        </w:r>
      </w:ins>
      <w:ins w:id="2348" w:author="Luke Slemon" w:date="2020-05-19T19:00:00Z">
        <w:r w:rsidR="00DF54BD">
          <w:t xml:space="preserve"> b)</w:t>
        </w:r>
      </w:ins>
      <w:ins w:id="2349" w:author="Luke Slemon" w:date="2020-04-14T18:55:00Z">
        <w:r>
          <w:t xml:space="preserve"> data transfers </w:t>
        </w:r>
      </w:ins>
      <w:ins w:id="2350" w:author="Luke Slemon" w:date="2020-05-19T19:00:00Z">
        <w:r w:rsidR="00DF54BD">
          <w:t xml:space="preserve">are more secure </w:t>
        </w:r>
      </w:ins>
      <w:ins w:id="2351" w:author="Luke Slemon" w:date="2020-04-14T18:55:00Z">
        <w:r>
          <w:t>because all transfers are handled within chips instead of on PCB tracks, and</w:t>
        </w:r>
      </w:ins>
      <w:ins w:id="2352" w:author="Luke Slemon" w:date="2020-05-19T19:01:00Z">
        <w:r w:rsidR="00DF54BD">
          <w:t xml:space="preserve"> c)</w:t>
        </w:r>
      </w:ins>
      <w:ins w:id="2353" w:author="Luke Slemon" w:date="2020-04-14T18:55:00Z">
        <w:r>
          <w:t xml:space="preserve"> lower power consumption since there are less chips to be powered. </w:t>
        </w:r>
      </w:ins>
    </w:p>
    <w:p w14:paraId="03576399" w14:textId="65DACE76" w:rsidR="00A17017" w:rsidRDefault="00A17017" w:rsidP="000B5C0E">
      <w:pPr>
        <w:pStyle w:val="TextSub4"/>
        <w:rPr>
          <w:ins w:id="2354" w:author="Luke Slemon" w:date="2020-04-14T18:55:00Z"/>
        </w:rPr>
      </w:pPr>
      <w:ins w:id="2355" w:author="Luke Slemon" w:date="2020-04-14T18:55:00Z">
        <w:r>
          <w:t>SoC architecture is comprised of a processing core, a memory block, and peripherals communicating with each other and the core using an interconnect</w:t>
        </w:r>
        <w:r>
          <w:fldChar w:fldCharType="begin" w:fldLock="1"/>
        </w:r>
      </w:ins>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ins w:id="2356" w:author="Luke Slemon" w:date="2020-04-14T18:55:00Z">
        <w:r>
          <w:fldChar w:fldCharType="separate"/>
        </w:r>
      </w:ins>
      <w:r w:rsidR="00FD26B6" w:rsidRPr="00FD26B6">
        <w:rPr>
          <w:noProof/>
        </w:rPr>
        <w:t>[26]</w:t>
      </w:r>
      <w:ins w:id="2357" w:author="Luke Slemon" w:date="2020-04-14T18:55:00Z">
        <w:r>
          <w:fldChar w:fldCharType="end"/>
        </w:r>
        <w:r>
          <w:t xml:space="preserve">. In the ZYNQ environment, both the Processing Core and the Memory Blocks are </w:t>
        </w:r>
      </w:ins>
      <w:ins w:id="2358" w:author="Luke Slemon" w:date="2020-05-19T19:01:00Z">
        <w:r w:rsidR="00DF54BD">
          <w:t xml:space="preserve">located </w:t>
        </w:r>
      </w:ins>
      <w:ins w:id="2359" w:author="Luke Slemon" w:date="2020-04-14T18:55:00Z">
        <w:r>
          <w:t xml:space="preserve">within the Processing System, and </w:t>
        </w:r>
        <w:proofErr w:type="gramStart"/>
        <w:r>
          <w:t>all of</w:t>
        </w:r>
        <w:proofErr w:type="gramEnd"/>
        <w:r>
          <w:t xml:space="preserve"> the Peripherals are </w:t>
        </w:r>
      </w:ins>
      <w:ins w:id="2360" w:author="Luke Slemon" w:date="2020-05-19T19:01:00Z">
        <w:r w:rsidR="00DF54BD">
          <w:t>located</w:t>
        </w:r>
      </w:ins>
      <w:ins w:id="2361" w:author="Luke Slemon" w:date="2020-04-14T18:55:00Z">
        <w:r>
          <w:t xml:space="preserve"> within the Programmable Logic as seen in Figure </w:t>
        </w:r>
      </w:ins>
      <w:ins w:id="2362" w:author="Luke Slemon" w:date="2020-05-18T13:58:00Z">
        <w:r w:rsidR="00AE2EC5">
          <w:t>7</w:t>
        </w:r>
      </w:ins>
      <w:ins w:id="2363" w:author="Luke Slemon" w:date="2020-04-14T18:55:00Z">
        <w:r>
          <w:t>.</w:t>
        </w:r>
      </w:ins>
      <w:ins w:id="2364" w:author="Luke Slemon" w:date="2020-05-18T13:58:00Z">
        <w:r w:rsidR="00AE2EC5">
          <w:t>1</w:t>
        </w:r>
      </w:ins>
      <w:ins w:id="2365" w:author="Luke Slemon" w:date="2020-04-14T18:55:00Z">
        <w:r>
          <w:t xml:space="preserve">2. The main interface for communication is the interconnect which brings the Processing Core and the Peripherals together. Each peripheral is a functional component outside of the </w:t>
        </w:r>
      </w:ins>
      <w:ins w:id="2366" w:author="Luke Slemon" w:date="2020-05-19T19:02:00Z">
        <w:r w:rsidR="00DF54BD">
          <w:t>Processing System (PS)</w:t>
        </w:r>
      </w:ins>
      <w:ins w:id="2367" w:author="Luke Slemon" w:date="2020-04-14T18:55:00Z">
        <w:r>
          <w:t xml:space="preserve"> which can work to either be a co-processor, a collection of additional memory elements, or a core to interact with external interfaces such as buttons, switches, LEDs, etc. Hosting these Peripherals in the </w:t>
        </w:r>
      </w:ins>
      <w:ins w:id="2368" w:author="Luke Slemon" w:date="2020-05-19T19:02:00Z">
        <w:r w:rsidR="00DF54BD">
          <w:t>Programmable Logic (PL)</w:t>
        </w:r>
      </w:ins>
      <w:ins w:id="2369" w:author="Luke Slemon" w:date="2020-04-14T18:55:00Z">
        <w:r>
          <w:t xml:space="preserve"> allows for greater flexibility because of the logic fabrics reconfigurability.</w:t>
        </w:r>
      </w:ins>
    </w:p>
    <w:p w14:paraId="4A94A23F" w14:textId="77777777" w:rsidR="00A17017" w:rsidRDefault="00A17017">
      <w:pPr>
        <w:pStyle w:val="Image"/>
        <w:rPr>
          <w:ins w:id="2370" w:author="Luke Slemon" w:date="2020-04-14T18:55:00Z"/>
        </w:rPr>
        <w:pPrChange w:id="2371" w:author="Luke Slemon" w:date="2020-05-16T17:42:00Z">
          <w:pPr>
            <w:pStyle w:val="TextSub2"/>
          </w:pPr>
        </w:pPrChange>
      </w:pPr>
      <w:ins w:id="2372" w:author="Luke Slemon" w:date="2020-04-14T18:55:00Z">
        <w:r>
          <w:drawing>
            <wp:inline distT="0" distB="0" distL="0" distR="0" wp14:anchorId="1363C962" wp14:editId="5F883DA7">
              <wp:extent cx="6361414" cy="2590800"/>
              <wp:effectExtent l="0" t="0" r="1905"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 on Chip.jpg"/>
                      <pic:cNvPicPr/>
                    </pic:nvPicPr>
                    <pic:blipFill>
                      <a:blip r:embed="rId31">
                        <a:extLst>
                          <a:ext uri="{28A0092B-C50C-407E-A947-70E740481C1C}">
                            <a14:useLocalDpi xmlns:a14="http://schemas.microsoft.com/office/drawing/2010/main" val="0"/>
                          </a:ext>
                        </a:extLst>
                      </a:blip>
                      <a:stretch>
                        <a:fillRect/>
                      </a:stretch>
                    </pic:blipFill>
                    <pic:spPr>
                      <a:xfrm>
                        <a:off x="0" y="0"/>
                        <a:ext cx="6417027" cy="2613450"/>
                      </a:xfrm>
                      <a:prstGeom prst="rect">
                        <a:avLst/>
                      </a:prstGeom>
                    </pic:spPr>
                  </pic:pic>
                </a:graphicData>
              </a:graphic>
            </wp:inline>
          </w:drawing>
        </w:r>
      </w:ins>
    </w:p>
    <w:p w14:paraId="43213788" w14:textId="4BECCE4E" w:rsidR="00A17017" w:rsidRDefault="00A17017" w:rsidP="00A17017">
      <w:pPr>
        <w:pStyle w:val="FigureAnnotation"/>
        <w:rPr>
          <w:ins w:id="2373" w:author="Luke Slemon" w:date="2020-04-14T18:55:00Z"/>
        </w:rPr>
      </w:pPr>
      <w:ins w:id="2374" w:author="Luke Slemon" w:date="2020-04-14T18:55:00Z">
        <w:r>
          <w:t xml:space="preserve">Figure </w:t>
        </w:r>
      </w:ins>
      <w:ins w:id="2375" w:author="Luke Slemon" w:date="2020-05-18T13:58:00Z">
        <w:r w:rsidR="00AE2EC5">
          <w:t>7</w:t>
        </w:r>
      </w:ins>
      <w:ins w:id="2376" w:author="Luke Slemon" w:date="2020-04-14T18:55:00Z">
        <w:r>
          <w:t>.</w:t>
        </w:r>
      </w:ins>
      <w:ins w:id="2377" w:author="Luke Slemon" w:date="2020-05-18T13:58:00Z">
        <w:r w:rsidR="00AE2EC5">
          <w:t>1</w:t>
        </w:r>
      </w:ins>
      <w:ins w:id="2378" w:author="Luke Slemon" w:date="2020-04-14T18:55:00Z">
        <w:r>
          <w:t>2. High level SoC Layout of ZYNQ</w:t>
        </w:r>
      </w:ins>
    </w:p>
    <w:p w14:paraId="6C5C44C7" w14:textId="733DF4C3" w:rsidR="00A17017" w:rsidRDefault="00DF54BD" w:rsidP="000B5C0E">
      <w:pPr>
        <w:pStyle w:val="TextSub4"/>
        <w:rPr>
          <w:ins w:id="2379" w:author="Luke Slemon" w:date="2020-04-14T18:55:00Z"/>
        </w:rPr>
      </w:pPr>
      <w:ins w:id="2380" w:author="Luke Slemon" w:date="2020-05-19T19:02:00Z">
        <w:r>
          <w:t>The advantages of using</w:t>
        </w:r>
      </w:ins>
      <w:ins w:id="2381" w:author="Luke Slemon" w:date="2020-04-14T18:55:00Z">
        <w:r w:rsidR="00A17017">
          <w:t xml:space="preserve"> </w:t>
        </w:r>
      </w:ins>
      <w:ins w:id="2382" w:author="Luke Slemon" w:date="2020-05-19T19:03:00Z">
        <w:r>
          <w:t>the</w:t>
        </w:r>
      </w:ins>
      <w:ins w:id="2383" w:author="Luke Slemon" w:date="2020-04-14T18:55:00Z">
        <w:r w:rsidR="00A17017">
          <w:t xml:space="preserve"> System on Chip approach to designing projects over ASIC design </w:t>
        </w:r>
      </w:ins>
      <w:ins w:id="2384" w:author="Luke Slemon" w:date="2020-05-19T19:03:00Z">
        <w:r>
          <w:t>are</w:t>
        </w:r>
      </w:ins>
      <w:ins w:id="2385" w:author="Luke Slemon" w:date="2020-04-14T18:55:00Z">
        <w:r w:rsidR="00A17017">
          <w:t xml:space="preserve"> the added flexibility, quick time to market, ease of prototyping and upgradability. ASIC designs</w:t>
        </w:r>
      </w:ins>
      <w:ins w:id="2386" w:author="Luke Slemon" w:date="2020-05-19T19:03:00Z">
        <w:r>
          <w:t>, on the other hand,</w:t>
        </w:r>
      </w:ins>
      <w:ins w:id="2387" w:author="Luke Slemon" w:date="2020-04-14T18:55:00Z">
        <w:r w:rsidR="00A17017">
          <w:t xml:space="preserve"> are more suited for high-volume </w:t>
        </w:r>
      </w:ins>
      <w:ins w:id="2388" w:author="Luke Slemon" w:date="2020-05-19T19:03:00Z">
        <w:r>
          <w:t>product applications</w:t>
        </w:r>
      </w:ins>
      <w:ins w:id="2389" w:author="Luke Slemon" w:date="2020-04-14T18:55:00Z">
        <w:r w:rsidR="00A17017">
          <w:t xml:space="preserve"> such as Phone and PC chip designs where there is no need to perform hardware updates. Over time, ASIC products such as Phone and PC chips need to be updated to newer models due to their limited lifespan, and once they are designed for a specific role, due to their low flexibility they can’t easily be repurposed for a different task. SoC are more ideal for a low-medium volume market where there is a definite requirement for the devices to be easily upgradable over time to save production costs</w:t>
        </w:r>
        <w:r w:rsidR="00A17017">
          <w:fldChar w:fldCharType="begin" w:fldLock="1"/>
        </w:r>
      </w:ins>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ins w:id="2390" w:author="Luke Slemon" w:date="2020-04-14T18:55:00Z">
        <w:r w:rsidR="00A17017">
          <w:fldChar w:fldCharType="separate"/>
        </w:r>
      </w:ins>
      <w:r w:rsidR="00FD26B6" w:rsidRPr="00FD26B6">
        <w:rPr>
          <w:noProof/>
        </w:rPr>
        <w:t>[26]</w:t>
      </w:r>
      <w:ins w:id="2391" w:author="Luke Slemon" w:date="2020-04-14T18:55:00Z">
        <w:r w:rsidR="00A17017">
          <w:fldChar w:fldCharType="end"/>
        </w:r>
        <w:r w:rsidR="00A17017">
          <w:t>.</w:t>
        </w:r>
      </w:ins>
    </w:p>
    <w:p w14:paraId="2AC78779" w14:textId="16A79A8E" w:rsidR="00A17017" w:rsidRDefault="00A17017" w:rsidP="000B5C0E">
      <w:pPr>
        <w:pStyle w:val="TextSub4"/>
        <w:rPr>
          <w:ins w:id="2392" w:author="Luke Slemon" w:date="2020-04-14T18:55:00Z"/>
        </w:rPr>
      </w:pPr>
      <w:ins w:id="2393" w:author="Luke Slemon" w:date="2020-04-14T18:55:00Z">
        <w:r>
          <w:t xml:space="preserve">When designing ZYNQ projects there </w:t>
        </w:r>
      </w:ins>
      <w:ins w:id="2394" w:author="Luke Slemon" w:date="2020-05-19T19:03:00Z">
        <w:r w:rsidR="00DF54BD">
          <w:t>are</w:t>
        </w:r>
      </w:ins>
      <w:ins w:id="2395" w:author="Luke Slemon" w:date="2020-04-14T18:55:00Z">
        <w:r>
          <w:t xml:space="preserve"> lots of potential for design reuse, due to the PL’s reconfigurability and the PS’s code base. When designing a new system, for example a video processor, there is no need to design and create brand new IP resources. </w:t>
        </w:r>
      </w:ins>
      <w:ins w:id="2396" w:author="Luke Slemon" w:date="2020-05-19T19:04:00Z">
        <w:r w:rsidR="00DF54BD">
          <w:t>IP Blocks are the components designed within the programmable logic serving a specific purpose, be it transacting handling or data processing</w:t>
        </w:r>
      </w:ins>
      <w:ins w:id="2397" w:author="Luke Slemon" w:date="2020-05-19T19:05:00Z">
        <w:r w:rsidR="00DF54BD">
          <w:t xml:space="preserve">. </w:t>
        </w:r>
      </w:ins>
      <w:ins w:id="2398" w:author="Luke Slemon" w:date="2020-04-14T18:55:00Z">
        <w:r>
          <w:t xml:space="preserve">There is a </w:t>
        </w:r>
        <w:r>
          <w:lastRenderedPageBreak/>
          <w:t xml:space="preserve">community of Hardware designers which already have pre-tested IP blocks for various tasks available, as well as Xilinx’s own repository of IP resources. By using a variety of different IP blocks to create a system, the </w:t>
        </w:r>
        <w:proofErr w:type="gramStart"/>
        <w:r>
          <w:t>end product</w:t>
        </w:r>
        <w:proofErr w:type="gramEnd"/>
        <w:r>
          <w:t xml:space="preserve"> becomes more modular as seen in Figure </w:t>
        </w:r>
      </w:ins>
      <w:ins w:id="2399" w:author="Luke Slemon" w:date="2020-05-18T13:58:00Z">
        <w:r w:rsidR="00AE2EC5">
          <w:t>7</w:t>
        </w:r>
      </w:ins>
      <w:ins w:id="2400" w:author="Luke Slemon" w:date="2020-04-14T18:55:00Z">
        <w:r>
          <w:t>.</w:t>
        </w:r>
      </w:ins>
      <w:ins w:id="2401" w:author="Luke Slemon" w:date="2020-05-18T13:58:00Z">
        <w:r w:rsidR="00AE2EC5">
          <w:t>1</w:t>
        </w:r>
      </w:ins>
      <w:ins w:id="2402" w:author="Luke Slemon" w:date="2020-04-14T18:55:00Z">
        <w:r>
          <w:t xml:space="preserve">3, and the design doesn’t need to be restricted to a single task. By adding an extra memory block for the output, a recursive filter can be created, and by making more than one instance of this system, more than one signal channel can be filtered, harnessing the parallelism offered by the PL. </w:t>
        </w:r>
      </w:ins>
    </w:p>
    <w:p w14:paraId="43A4E621" w14:textId="77777777" w:rsidR="00A17017" w:rsidRDefault="00A17017">
      <w:pPr>
        <w:pStyle w:val="Image"/>
        <w:rPr>
          <w:ins w:id="2403" w:author="Luke Slemon" w:date="2020-04-14T18:55:00Z"/>
        </w:rPr>
        <w:pPrChange w:id="2404" w:author="Luke Slemon" w:date="2020-05-16T17:42:00Z">
          <w:pPr>
            <w:pStyle w:val="TextSub2"/>
          </w:pPr>
        </w:pPrChange>
      </w:pPr>
      <w:ins w:id="2405" w:author="Luke Slemon" w:date="2020-04-14T18:55:00Z">
        <w:r>
          <w:drawing>
            <wp:inline distT="0" distB="0" distL="0" distR="0" wp14:anchorId="608997E7" wp14:editId="199557DB">
              <wp:extent cx="5731510" cy="3143885"/>
              <wp:effectExtent l="0" t="0" r="254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 Non-recursive Filter.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inline>
          </w:drawing>
        </w:r>
      </w:ins>
    </w:p>
    <w:p w14:paraId="281D4A2B" w14:textId="2BDC46B1" w:rsidR="00A17017" w:rsidRDefault="00A17017" w:rsidP="00A17017">
      <w:pPr>
        <w:pStyle w:val="FigureAnnotation"/>
        <w:rPr>
          <w:ins w:id="2406" w:author="Luke Slemon" w:date="2020-04-14T18:55:00Z"/>
        </w:rPr>
      </w:pPr>
      <w:ins w:id="2407" w:author="Luke Slemon" w:date="2020-04-14T18:55:00Z">
        <w:r>
          <w:t xml:space="preserve">Figure </w:t>
        </w:r>
      </w:ins>
      <w:ins w:id="2408" w:author="Luke Slemon" w:date="2020-05-18T13:58:00Z">
        <w:r w:rsidR="00AE2EC5">
          <w:t>7</w:t>
        </w:r>
      </w:ins>
      <w:ins w:id="2409" w:author="Luke Slemon" w:date="2020-04-14T18:55:00Z">
        <w:r>
          <w:t>.</w:t>
        </w:r>
      </w:ins>
      <w:ins w:id="2410" w:author="Luke Slemon" w:date="2020-05-18T13:58:00Z">
        <w:r w:rsidR="00AE2EC5">
          <w:t>1</w:t>
        </w:r>
      </w:ins>
      <w:ins w:id="2411" w:author="Luke Slemon" w:date="2020-04-14T18:55:00Z">
        <w:r>
          <w:t>3. Logic based Non-Recursive Filter</w:t>
        </w:r>
      </w:ins>
    </w:p>
    <w:p w14:paraId="06B326B8" w14:textId="7FF31F91" w:rsidR="00A17017" w:rsidRDefault="00A17017" w:rsidP="000B5C0E">
      <w:pPr>
        <w:pStyle w:val="TextSub4"/>
        <w:rPr>
          <w:ins w:id="2412" w:author="Luke Slemon" w:date="2020-04-14T18:55:00Z"/>
        </w:rPr>
      </w:pPr>
      <w:ins w:id="2413" w:author="Luke Slemon" w:date="2020-04-14T18:55:00Z">
        <w:r>
          <w:t>By not “re-creating the wheel” and using pre-designed IP blocks, there is an added level of abstraction where designers can develop systems which require less explicit design input</w:t>
        </w:r>
        <w:r>
          <w:fldChar w:fldCharType="begin" w:fldLock="1"/>
        </w:r>
      </w:ins>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ins w:id="2414" w:author="Luke Slemon" w:date="2020-04-14T18:55:00Z">
        <w:r>
          <w:fldChar w:fldCharType="separate"/>
        </w:r>
      </w:ins>
      <w:r w:rsidR="00FD26B6" w:rsidRPr="00FD26B6">
        <w:rPr>
          <w:noProof/>
        </w:rPr>
        <w:t>[26]</w:t>
      </w:r>
      <w:ins w:id="2415" w:author="Luke Slemon" w:date="2020-04-14T18:55:00Z">
        <w:r>
          <w:fldChar w:fldCharType="end"/>
        </w:r>
        <w:r>
          <w:t xml:space="preserve">, helping to avoid time lost understanding how the lower level systems operate, further accelerating the development process. </w:t>
        </w:r>
      </w:ins>
    </w:p>
    <w:p w14:paraId="21E1252E" w14:textId="77777777" w:rsidR="00A17017" w:rsidRDefault="00A17017">
      <w:pPr>
        <w:pStyle w:val="Image"/>
        <w:rPr>
          <w:ins w:id="2416" w:author="Luke Slemon" w:date="2020-04-14T18:55:00Z"/>
        </w:rPr>
        <w:pPrChange w:id="2417" w:author="Luke Slemon" w:date="2020-05-16T17:42:00Z">
          <w:pPr>
            <w:pStyle w:val="TextSub2"/>
          </w:pPr>
        </w:pPrChange>
      </w:pPr>
      <w:ins w:id="2418" w:author="Luke Slemon" w:date="2020-04-14T18:55:00Z">
        <w:r>
          <w:lastRenderedPageBreak/>
          <w:drawing>
            <wp:inline distT="0" distB="0" distL="0" distR="0" wp14:anchorId="1158255B" wp14:editId="7D9DE1C1">
              <wp:extent cx="5691116" cy="4496866"/>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YNQ architecure 2.jpg"/>
                      <pic:cNvPicPr/>
                    </pic:nvPicPr>
                    <pic:blipFill rotWithShape="1">
                      <a:blip r:embed="rId33">
                        <a:extLst>
                          <a:ext uri="{28A0092B-C50C-407E-A947-70E740481C1C}">
                            <a14:useLocalDpi xmlns:a14="http://schemas.microsoft.com/office/drawing/2010/main" val="0"/>
                          </a:ext>
                        </a:extLst>
                      </a:blip>
                      <a:srcRect l="4167" t="2486" r="3910" b="2693"/>
                      <a:stretch/>
                    </pic:blipFill>
                    <pic:spPr bwMode="auto">
                      <a:xfrm>
                        <a:off x="0" y="0"/>
                        <a:ext cx="5713049" cy="4514197"/>
                      </a:xfrm>
                      <a:prstGeom prst="rect">
                        <a:avLst/>
                      </a:prstGeom>
                      <a:ln>
                        <a:noFill/>
                      </a:ln>
                      <a:extLst>
                        <a:ext uri="{53640926-AAD7-44D8-BBD7-CCE9431645EC}">
                          <a14:shadowObscured xmlns:a14="http://schemas.microsoft.com/office/drawing/2010/main"/>
                        </a:ext>
                      </a:extLst>
                    </pic:spPr>
                  </pic:pic>
                </a:graphicData>
              </a:graphic>
            </wp:inline>
          </w:drawing>
        </w:r>
      </w:ins>
    </w:p>
    <w:p w14:paraId="555C225D" w14:textId="511B71E8" w:rsidR="00A17017" w:rsidRDefault="00A17017" w:rsidP="00A17017">
      <w:pPr>
        <w:pStyle w:val="FigureAnnotation"/>
        <w:rPr>
          <w:ins w:id="2419" w:author="Luke Slemon" w:date="2020-04-14T18:55:00Z"/>
        </w:rPr>
      </w:pPr>
      <w:ins w:id="2420" w:author="Luke Slemon" w:date="2020-04-14T18:55:00Z">
        <w:r>
          <w:t xml:space="preserve">Figure </w:t>
        </w:r>
      </w:ins>
      <w:ins w:id="2421" w:author="Luke Slemon" w:date="2020-05-18T13:58:00Z">
        <w:r w:rsidR="00AE2EC5">
          <w:t>7</w:t>
        </w:r>
      </w:ins>
      <w:ins w:id="2422" w:author="Luke Slemon" w:date="2020-04-14T18:55:00Z">
        <w:r>
          <w:t>.</w:t>
        </w:r>
      </w:ins>
      <w:ins w:id="2423" w:author="Luke Slemon" w:date="2020-05-18T13:58:00Z">
        <w:r w:rsidR="00AE2EC5">
          <w:t>1</w:t>
        </w:r>
      </w:ins>
      <w:ins w:id="2424" w:author="Luke Slemon" w:date="2020-04-14T18:55:00Z">
        <w:r>
          <w:t xml:space="preserve">4 Lower Level ZYNQ SoC Processing System Architecture </w:t>
        </w:r>
        <w:r>
          <w:fldChar w:fldCharType="begin" w:fldLock="1"/>
        </w:r>
      </w:ins>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ins w:id="2425" w:author="Luke Slemon" w:date="2020-04-14T18:55:00Z">
        <w:r>
          <w:fldChar w:fldCharType="separate"/>
        </w:r>
      </w:ins>
      <w:r w:rsidR="00FD26B6" w:rsidRPr="00FD26B6">
        <w:rPr>
          <w:b w:val="0"/>
          <w:noProof/>
        </w:rPr>
        <w:t>[26]</w:t>
      </w:r>
      <w:ins w:id="2426" w:author="Luke Slemon" w:date="2020-04-14T18:55:00Z">
        <w:r>
          <w:fldChar w:fldCharType="end"/>
        </w:r>
      </w:ins>
    </w:p>
    <w:p w14:paraId="4A9F1CA8" w14:textId="183E2016" w:rsidR="00A17017" w:rsidRDefault="00A17017" w:rsidP="000B5C0E">
      <w:pPr>
        <w:pStyle w:val="TextSub4"/>
        <w:rPr>
          <w:ins w:id="2427" w:author="Luke Slemon" w:date="2020-04-14T18:55:00Z"/>
        </w:rPr>
      </w:pPr>
      <w:ins w:id="2428" w:author="Luke Slemon" w:date="2020-04-14T18:55:00Z">
        <w:r>
          <w:t xml:space="preserve">Looking at the ZYNQ SoC PS in Figure </w:t>
        </w:r>
      </w:ins>
      <w:ins w:id="2429" w:author="Luke Slemon" w:date="2020-05-18T13:58:00Z">
        <w:r w:rsidR="00AE2EC5">
          <w:t>7</w:t>
        </w:r>
      </w:ins>
      <w:ins w:id="2430" w:author="Luke Slemon" w:date="2020-04-14T18:55:00Z">
        <w:r>
          <w:t>.</w:t>
        </w:r>
      </w:ins>
      <w:ins w:id="2431" w:author="Luke Slemon" w:date="2020-05-18T13:58:00Z">
        <w:r w:rsidR="00AE2EC5">
          <w:t>1</w:t>
        </w:r>
      </w:ins>
      <w:ins w:id="2432" w:author="Luke Slemon" w:date="2020-04-14T18:55:00Z">
        <w:r>
          <w:t xml:space="preserve">4, </w:t>
        </w:r>
        <w:proofErr w:type="gramStart"/>
        <w:r>
          <w:t>it is clear that the</w:t>
        </w:r>
        <w:proofErr w:type="gramEnd"/>
        <w:r>
          <w:t xml:space="preserve"> chip itself is a complex collection of cores, memory caches, memory cores, interconnects, external peripheral interfaces, and clock generation circuitry. </w:t>
        </w:r>
      </w:ins>
    </w:p>
    <w:p w14:paraId="551B2ED3" w14:textId="67BBAACB" w:rsidR="00A17017" w:rsidRDefault="00A17017" w:rsidP="000B5C0E">
      <w:pPr>
        <w:pStyle w:val="TextSub4"/>
        <w:rPr>
          <w:ins w:id="2433" w:author="Luke Slemon" w:date="2020-04-14T18:55:00Z"/>
        </w:rPr>
      </w:pPr>
      <w:ins w:id="2434" w:author="Luke Slemon" w:date="2020-04-14T18:55:00Z">
        <w:r>
          <w:t>The primary component in this system is the Application Processing Unit</w:t>
        </w:r>
      </w:ins>
      <w:ins w:id="2435" w:author="Luke Slemon" w:date="2020-05-19T19:05:00Z">
        <w:r w:rsidR="00DF54BD">
          <w:t xml:space="preserve"> (APU)</w:t>
        </w:r>
      </w:ins>
      <w:ins w:id="2436" w:author="Luke Slemon" w:date="2020-04-14T18:55:00Z">
        <w:r>
          <w:t xml:space="preserve"> which hosts the two cores that run the OS and all software applications. This core is where all system configurations like clock frequencies, memory allocations, and instruction sets are created using the dedicated </w:t>
        </w:r>
      </w:ins>
      <w:ins w:id="2437" w:author="Luke Slemon" w:date="2020-05-19T19:05:00Z">
        <w:r w:rsidR="005A4222">
          <w:t>Software Development Kit (SDK)</w:t>
        </w:r>
      </w:ins>
      <w:ins w:id="2438" w:author="Luke Slemon" w:date="2020-04-14T18:55:00Z">
        <w:r>
          <w:t xml:space="preserve"> which provides all the necessary components for developing software to be deployed on the ARM</w:t>
        </w:r>
      </w:ins>
      <w:ins w:id="2439" w:author="Luke Slemon" w:date="2020-05-19T19:06:00Z">
        <w:r w:rsidR="005A4222">
          <w:t xml:space="preserve"> processing cores</w:t>
        </w:r>
      </w:ins>
      <w:ins w:id="2440" w:author="Luke Slemon" w:date="2020-04-14T18:55:00Z">
        <w:r>
          <w:t xml:space="preserve">. </w:t>
        </w:r>
      </w:ins>
      <w:ins w:id="2441" w:author="Luke Slemon" w:date="2020-05-19T19:06:00Z">
        <w:r w:rsidR="005A4222">
          <w:t>Fortunately</w:t>
        </w:r>
      </w:ins>
      <w:ins w:id="2442" w:author="Luke Slemon" w:date="2020-04-14T18:55:00Z">
        <w:r>
          <w:t>, the PYNQ framework (discussed next) handles this, further abstracting the lower level functionality.</w:t>
        </w:r>
      </w:ins>
    </w:p>
    <w:p w14:paraId="0EE02DAC" w14:textId="3BBF57D6" w:rsidR="00A17017" w:rsidRDefault="00A17017" w:rsidP="000B5C0E">
      <w:pPr>
        <w:pStyle w:val="TextSub4"/>
        <w:rPr>
          <w:ins w:id="2443" w:author="Luke Slemon" w:date="2020-04-14T18:55:00Z"/>
        </w:rPr>
      </w:pPr>
      <w:ins w:id="2444" w:author="Luke Slemon" w:date="2020-04-14T18:55:00Z">
        <w:r>
          <w:t xml:space="preserve">The external interfaces provided by ZYNQ for interfacing the PL with PS and PL with external components help to make communication easier and remove the need to create dedicated drivers. Primarily the Multiplexed </w:t>
        </w:r>
        <w:proofErr w:type="spellStart"/>
        <w:r>
          <w:t>Input/Output</w:t>
        </w:r>
        <w:proofErr w:type="spellEnd"/>
        <w:r>
          <w:t xml:space="preserve"> (MIO) is utilised for interfacing the PS with external peripherals such as USB and Ethernet</w:t>
        </w:r>
      </w:ins>
      <w:ins w:id="2445" w:author="Luke Slemon" w:date="2020-05-19T19:06:00Z">
        <w:r w:rsidR="005A4222">
          <w:t>.</w:t>
        </w:r>
      </w:ins>
      <w:ins w:id="2446" w:author="Luke Slemon" w:date="2020-04-14T18:55:00Z">
        <w:r>
          <w:t xml:space="preserve"> </w:t>
        </w:r>
      </w:ins>
      <w:ins w:id="2447" w:author="Luke Slemon" w:date="2020-05-19T19:06:00Z">
        <w:r w:rsidR="005A4222">
          <w:t>T</w:t>
        </w:r>
      </w:ins>
      <w:ins w:id="2448" w:author="Luke Slemon" w:date="2020-04-14T18:55:00Z">
        <w:r>
          <w:t xml:space="preserve">he Extended MIO (EMIO) is utilised as a path from the external component directly to the PL, </w:t>
        </w:r>
      </w:ins>
      <w:ins w:id="2449" w:author="Luke Slemon" w:date="2020-05-19T19:06:00Z">
        <w:r w:rsidR="005A4222">
          <w:t xml:space="preserve">in order </w:t>
        </w:r>
      </w:ins>
      <w:ins w:id="2450" w:author="Luke Slemon" w:date="2020-04-14T18:55:00Z">
        <w:r>
          <w:t xml:space="preserve">to avoid latencies caused by waiting for the PS to pass the data to the PL. </w:t>
        </w:r>
      </w:ins>
    </w:p>
    <w:p w14:paraId="6675221D" w14:textId="47F57836" w:rsidR="00B21D00" w:rsidRDefault="00A17017" w:rsidP="00B21D00">
      <w:pPr>
        <w:pStyle w:val="TextSub4"/>
        <w:rPr>
          <w:ins w:id="2451" w:author="Luke Slemon" w:date="2020-05-16T17:41:00Z"/>
          <w:noProof/>
        </w:rPr>
      </w:pPr>
      <w:ins w:id="2452" w:author="Luke Slemon" w:date="2020-04-14T18:55:00Z">
        <w:r>
          <w:t xml:space="preserve">The Programmable Logic in the ZYNQ ecosystem is composed primarily of Combinational Logic Blocks, Slices, and IO Blocks as seen in Figure </w:t>
        </w:r>
      </w:ins>
      <w:ins w:id="2453" w:author="Luke Slemon" w:date="2020-05-18T13:58:00Z">
        <w:r w:rsidR="00AE2EC5">
          <w:t>7</w:t>
        </w:r>
      </w:ins>
      <w:ins w:id="2454" w:author="Luke Slemon" w:date="2020-04-14T18:55:00Z">
        <w:r>
          <w:t>.</w:t>
        </w:r>
      </w:ins>
      <w:ins w:id="2455" w:author="Luke Slemon" w:date="2020-05-18T13:58:00Z">
        <w:r w:rsidR="00AE2EC5">
          <w:t>1</w:t>
        </w:r>
      </w:ins>
      <w:ins w:id="2456" w:author="Luke Slemon" w:date="2020-04-14T18:55:00Z">
        <w:r>
          <w:t xml:space="preserve">5. </w:t>
        </w:r>
        <w:r>
          <w:lastRenderedPageBreak/>
          <w:t>Combinational Logic Blocks (CLB) are composed of two Logic Slices, with an interconnect interfacing all elements. Logic Slices hold the resources for implementing the combinational and sequential logic circuits implemented in the PL. Each Slice comprises 4</w:t>
        </w:r>
      </w:ins>
      <w:ins w:id="2457" w:author="Luke Slemon" w:date="2020-05-19T19:07:00Z">
        <w:r w:rsidR="005A4222">
          <w:t xml:space="preserve"> to </w:t>
        </w:r>
      </w:ins>
      <w:ins w:id="2458" w:author="Luke Slemon" w:date="2020-04-14T18:55:00Z">
        <w:r>
          <w:t>6 input lookup tables (LUT) and 8 flip-flops.</w:t>
        </w:r>
        <w:r w:rsidRPr="00F40700">
          <w:rPr>
            <w:noProof/>
          </w:rPr>
          <w:t xml:space="preserve"> </w:t>
        </w:r>
      </w:ins>
    </w:p>
    <w:p w14:paraId="4944CADE" w14:textId="74D33A6B" w:rsidR="00A17017" w:rsidRDefault="00A17017">
      <w:pPr>
        <w:pStyle w:val="Image"/>
        <w:rPr>
          <w:ins w:id="2459" w:author="Luke Slemon" w:date="2020-04-14T18:55:00Z"/>
        </w:rPr>
        <w:pPrChange w:id="2460" w:author="Luke Slemon" w:date="2020-05-16T17:42:00Z">
          <w:pPr>
            <w:pStyle w:val="TextSub4"/>
          </w:pPr>
        </w:pPrChange>
      </w:pPr>
      <w:ins w:id="2461" w:author="Luke Slemon" w:date="2020-04-14T18:55:00Z">
        <w:r>
          <w:drawing>
            <wp:inline distT="0" distB="0" distL="0" distR="0" wp14:anchorId="2CEAB72E" wp14:editId="6CB13A1D">
              <wp:extent cx="6105120" cy="444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grammable Logic.JPG"/>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29444" cy="4465897"/>
                      </a:xfrm>
                      <a:prstGeom prst="rect">
                        <a:avLst/>
                      </a:prstGeom>
                      <a:ln>
                        <a:noFill/>
                      </a:ln>
                      <a:extLst>
                        <a:ext uri="{53640926-AAD7-44D8-BBD7-CCE9431645EC}">
                          <a14:shadowObscured xmlns:a14="http://schemas.microsoft.com/office/drawing/2010/main"/>
                        </a:ext>
                      </a:extLst>
                    </pic:spPr>
                  </pic:pic>
                </a:graphicData>
              </a:graphic>
            </wp:inline>
          </w:drawing>
        </w:r>
      </w:ins>
    </w:p>
    <w:p w14:paraId="6F278701" w14:textId="44A087AA" w:rsidR="00A17017" w:rsidRDefault="00A17017" w:rsidP="00A17017">
      <w:pPr>
        <w:pStyle w:val="FigureAnnotation"/>
        <w:rPr>
          <w:ins w:id="2462" w:author="Luke Slemon" w:date="2020-04-14T18:55:00Z"/>
        </w:rPr>
      </w:pPr>
      <w:ins w:id="2463" w:author="Luke Slemon" w:date="2020-04-14T18:55:00Z">
        <w:r>
          <w:t xml:space="preserve">Figure </w:t>
        </w:r>
      </w:ins>
      <w:ins w:id="2464" w:author="Luke Slemon" w:date="2020-05-18T13:58:00Z">
        <w:r w:rsidR="00AE2EC5">
          <w:t>7</w:t>
        </w:r>
      </w:ins>
      <w:ins w:id="2465" w:author="Luke Slemon" w:date="2020-04-14T18:55:00Z">
        <w:r>
          <w:t>.</w:t>
        </w:r>
      </w:ins>
      <w:ins w:id="2466" w:author="Luke Slemon" w:date="2020-05-18T13:58:00Z">
        <w:r w:rsidR="00AE2EC5">
          <w:t>1</w:t>
        </w:r>
      </w:ins>
      <w:ins w:id="2467" w:author="Luke Slemon" w:date="2020-04-14T18:55:00Z">
        <w:r>
          <w:t xml:space="preserve">5 Programmable Logic Slice </w:t>
        </w:r>
        <w:r>
          <w:fldChar w:fldCharType="begin" w:fldLock="1"/>
        </w:r>
      </w:ins>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ins w:id="2468" w:author="Luke Slemon" w:date="2020-04-14T18:55:00Z">
        <w:r>
          <w:fldChar w:fldCharType="separate"/>
        </w:r>
      </w:ins>
      <w:r w:rsidR="00FD26B6" w:rsidRPr="00FD26B6">
        <w:rPr>
          <w:b w:val="0"/>
          <w:noProof/>
        </w:rPr>
        <w:t>[26]</w:t>
      </w:r>
      <w:ins w:id="2469" w:author="Luke Slemon" w:date="2020-04-14T18:55:00Z">
        <w:r>
          <w:fldChar w:fldCharType="end"/>
        </w:r>
        <w:r>
          <w:t>.</w:t>
        </w:r>
      </w:ins>
    </w:p>
    <w:p w14:paraId="5A7321D4" w14:textId="77777777" w:rsidR="00A17017" w:rsidRDefault="00A17017" w:rsidP="000B5C0E">
      <w:pPr>
        <w:pStyle w:val="TextSub4"/>
        <w:rPr>
          <w:ins w:id="2470" w:author="Luke Slemon" w:date="2020-04-14T18:55:00Z"/>
        </w:rPr>
      </w:pPr>
      <w:ins w:id="2471" w:author="Luke Slemon" w:date="2020-04-14T18:55:00Z">
        <w:r>
          <w:t>Coupled with the general logic fabric there are the special Block RAM (BRAM) and DSP48 blocks which are utilised for more specialised tasks than the logic slices.</w:t>
        </w:r>
      </w:ins>
    </w:p>
    <w:p w14:paraId="0DE5B496" w14:textId="2E20C9F6" w:rsidR="00A17017" w:rsidRDefault="00A17017" w:rsidP="000B5C0E">
      <w:pPr>
        <w:pStyle w:val="TextSub4"/>
        <w:rPr>
          <w:ins w:id="2472" w:author="Luke Slemon" w:date="2020-04-14T18:55:00Z"/>
        </w:rPr>
      </w:pPr>
      <w:ins w:id="2473" w:author="Luke Slemon" w:date="2020-04-14T18:55:00Z">
        <w:r>
          <w:t>The BRAM resources are utilised for applications with more dense memory requirements and have the ability to be implemented as Random Access Memory(RAM) blocks, Read Only Memory(ROM) blocks, or First in First out(FIFO) buffers</w:t>
        </w:r>
        <w:r>
          <w:fldChar w:fldCharType="begin" w:fldLock="1"/>
        </w:r>
      </w:ins>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ins w:id="2474" w:author="Luke Slemon" w:date="2020-04-14T18:55:00Z">
        <w:r>
          <w:fldChar w:fldCharType="separate"/>
        </w:r>
      </w:ins>
      <w:r w:rsidR="00FD26B6" w:rsidRPr="00FD26B6">
        <w:rPr>
          <w:noProof/>
        </w:rPr>
        <w:t>[26]</w:t>
      </w:r>
      <w:ins w:id="2475" w:author="Luke Slemon" w:date="2020-04-14T18:55:00Z">
        <w:r>
          <w:fldChar w:fldCharType="end"/>
        </w:r>
        <w:r>
          <w:t>. Utilising BRAM allows for large amounts of data to be stored locally on the device, allowing for faster data transactions between components as opposed to using the external memory. Larger capacity BRAMs can be created by combining two or more BRAM resources.</w:t>
        </w:r>
      </w:ins>
    </w:p>
    <w:p w14:paraId="404D878E" w14:textId="5EA2EAF6" w:rsidR="00A17017" w:rsidRDefault="00A17017" w:rsidP="000B5C0E">
      <w:pPr>
        <w:pStyle w:val="TextSub4"/>
        <w:rPr>
          <w:ins w:id="2476" w:author="Luke Slemon" w:date="2020-04-14T18:55:00Z"/>
        </w:rPr>
      </w:pPr>
      <w:ins w:id="2477" w:author="Luke Slemon" w:date="2020-04-14T18:55:00Z">
        <w:r>
          <w:t xml:space="preserve">The DSP48 resources are utilised for high-speed arithmetic on medium-long word lengths. The standard layout of the DSP48 supports pre-adders/subtractors, multipliers, post-adders/subtractors or logic, and a pattern detector depending on the configurations used. Each slice as seen in Figure </w:t>
        </w:r>
      </w:ins>
      <w:ins w:id="2478" w:author="Luke Slemon" w:date="2020-05-18T13:59:00Z">
        <w:r w:rsidR="00AE2EC5">
          <w:t>7</w:t>
        </w:r>
      </w:ins>
      <w:ins w:id="2479" w:author="Luke Slemon" w:date="2020-04-14T18:55:00Z">
        <w:r>
          <w:t>.</w:t>
        </w:r>
      </w:ins>
      <w:ins w:id="2480" w:author="Luke Slemon" w:date="2020-05-18T13:59:00Z">
        <w:r w:rsidR="00AE2EC5">
          <w:t>1</w:t>
        </w:r>
      </w:ins>
      <w:ins w:id="2481" w:author="Luke Slemon" w:date="2020-04-14T18:55:00Z">
        <w:r>
          <w:t xml:space="preserve">6 has a set word length which can be reshaped for smaller word lengths, or similar to the BRAM, more than two </w:t>
        </w:r>
        <w:r>
          <w:lastRenderedPageBreak/>
          <w:t>DSP48 resources can be combined to handle Complex arithmetic and DSP filters</w:t>
        </w:r>
        <w:r>
          <w:fldChar w:fldCharType="begin" w:fldLock="1"/>
        </w:r>
      </w:ins>
      <w:r w:rsidR="00C8285B">
        <w:instrText>ADDIN CSL_CITATION {"citationItems":[{"id":"ITEM-1","itemData":{"author":[{"dropping-particle":"","family":"Xilinx Inc.","given":"","non-dropping-particle":"","parse-names":false,"suffix":""}],"container-title":"Xilinx","id":"ITEM-1","issued":{"date-parts":[["2017"]]},"page":"1-56","title":"DSP48E1 Slice User Guide","type":"article-journal","volume":"479"},"uris":["http://www.mendeley.com/documents/?uuid=82b95318-9719-4553-8469-9b4ec25a2a35"]}],"mendeley":{"formattedCitation":"[28]","plainTextFormattedCitation":"[28]","previouslyFormattedCitation":"[28]"},"properties":{"noteIndex":0},"schema":"https://github.com/citation-style-language/schema/raw/master/csl-citation.json"}</w:instrText>
      </w:r>
      <w:ins w:id="2482" w:author="Luke Slemon" w:date="2020-04-14T18:55:00Z">
        <w:r>
          <w:fldChar w:fldCharType="separate"/>
        </w:r>
      </w:ins>
      <w:r w:rsidR="00FD26B6" w:rsidRPr="00FD26B6">
        <w:rPr>
          <w:noProof/>
        </w:rPr>
        <w:t>[28]</w:t>
      </w:r>
      <w:ins w:id="2483" w:author="Luke Slemon" w:date="2020-04-14T18:55:00Z">
        <w:r>
          <w:fldChar w:fldCharType="end"/>
        </w:r>
        <w:r>
          <w:t xml:space="preserve">. </w:t>
        </w:r>
      </w:ins>
    </w:p>
    <w:p w14:paraId="79561ABD" w14:textId="77777777" w:rsidR="00A17017" w:rsidRDefault="00A17017" w:rsidP="00A17017">
      <w:pPr>
        <w:pStyle w:val="TextSub2"/>
        <w:rPr>
          <w:ins w:id="2484" w:author="Luke Slemon" w:date="2020-04-14T18:55:00Z"/>
        </w:rPr>
      </w:pPr>
    </w:p>
    <w:p w14:paraId="774CC1CA" w14:textId="77777777" w:rsidR="00A17017" w:rsidRDefault="00A17017">
      <w:pPr>
        <w:pStyle w:val="Image"/>
        <w:rPr>
          <w:ins w:id="2485" w:author="Luke Slemon" w:date="2020-04-14T18:55:00Z"/>
        </w:rPr>
        <w:pPrChange w:id="2486" w:author="Luke Slemon" w:date="2020-05-16T17:41:00Z">
          <w:pPr>
            <w:pStyle w:val="TextSub2"/>
          </w:pPr>
        </w:pPrChange>
      </w:pPr>
      <w:ins w:id="2487" w:author="Luke Slemon" w:date="2020-04-14T18:55:00Z">
        <w:r>
          <w:drawing>
            <wp:inline distT="0" distB="0" distL="0" distR="0" wp14:anchorId="7265D03E" wp14:editId="46F2C7B2">
              <wp:extent cx="5658928" cy="28096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P.JPG"/>
                      <pic:cNvPicPr/>
                    </pic:nvPicPr>
                    <pic:blipFill>
                      <a:blip r:embed="rId35">
                        <a:extLst>
                          <a:ext uri="{28A0092B-C50C-407E-A947-70E740481C1C}">
                            <a14:useLocalDpi xmlns:a14="http://schemas.microsoft.com/office/drawing/2010/main" val="0"/>
                          </a:ext>
                        </a:extLst>
                      </a:blip>
                      <a:stretch>
                        <a:fillRect/>
                      </a:stretch>
                    </pic:blipFill>
                    <pic:spPr>
                      <a:xfrm>
                        <a:off x="0" y="0"/>
                        <a:ext cx="5669479" cy="2814861"/>
                      </a:xfrm>
                      <a:prstGeom prst="rect">
                        <a:avLst/>
                      </a:prstGeom>
                    </pic:spPr>
                  </pic:pic>
                </a:graphicData>
              </a:graphic>
            </wp:inline>
          </w:drawing>
        </w:r>
      </w:ins>
    </w:p>
    <w:p w14:paraId="56B34968" w14:textId="30B4024C" w:rsidR="00A17017" w:rsidRDefault="00A17017" w:rsidP="00A17017">
      <w:pPr>
        <w:pStyle w:val="FigureAnnotation"/>
        <w:rPr>
          <w:ins w:id="2488" w:author="Luke Slemon" w:date="2020-04-14T18:55:00Z"/>
        </w:rPr>
      </w:pPr>
      <w:ins w:id="2489" w:author="Luke Slemon" w:date="2020-04-14T18:55:00Z">
        <w:r>
          <w:t xml:space="preserve">Figure </w:t>
        </w:r>
      </w:ins>
      <w:ins w:id="2490" w:author="Luke Slemon" w:date="2020-05-18T13:59:00Z">
        <w:r w:rsidR="00AE2EC5">
          <w:t>7</w:t>
        </w:r>
      </w:ins>
      <w:ins w:id="2491" w:author="Luke Slemon" w:date="2020-04-14T18:55:00Z">
        <w:r>
          <w:t>.</w:t>
        </w:r>
      </w:ins>
      <w:ins w:id="2492" w:author="Luke Slemon" w:date="2020-05-18T13:59:00Z">
        <w:r w:rsidR="00AE2EC5">
          <w:t>1</w:t>
        </w:r>
      </w:ins>
      <w:ins w:id="2493" w:author="Luke Slemon" w:date="2020-04-14T18:55:00Z">
        <w:r>
          <w:t>6 DSP48E1 Resource Slice</w:t>
        </w:r>
        <w:r>
          <w:fldChar w:fldCharType="begin" w:fldLock="1"/>
        </w:r>
      </w:ins>
      <w:r w:rsidR="00C8285B">
        <w:instrText>ADDIN CSL_CITATION {"citationItems":[{"id":"ITEM-1","itemData":{"author":[{"dropping-particle":"","family":"Xilinx Inc.","given":"","non-dropping-particle":"","parse-names":false,"suffix":""}],"container-title":"Xilinx","id":"ITEM-1","issued":{"date-parts":[["2017"]]},"page":"1-56","title":"DSP48E1 Slice User Guide","type":"article-journal","volume":"479"},"uris":["http://www.mendeley.com/documents/?uuid=82b95318-9719-4553-8469-9b4ec25a2a35"]}],"mendeley":{"formattedCitation":"[28]","plainTextFormattedCitation":"[28]","previouslyFormattedCitation":"[28]"},"properties":{"noteIndex":0},"schema":"https://github.com/citation-style-language/schema/raw/master/csl-citation.json"}</w:instrText>
      </w:r>
      <w:ins w:id="2494" w:author="Luke Slemon" w:date="2020-04-14T18:55:00Z">
        <w:r>
          <w:fldChar w:fldCharType="separate"/>
        </w:r>
      </w:ins>
      <w:r w:rsidR="00FD26B6" w:rsidRPr="00FD26B6">
        <w:rPr>
          <w:b w:val="0"/>
          <w:noProof/>
        </w:rPr>
        <w:t>[28]</w:t>
      </w:r>
      <w:ins w:id="2495" w:author="Luke Slemon" w:date="2020-04-14T18:55:00Z">
        <w:r>
          <w:fldChar w:fldCharType="end"/>
        </w:r>
      </w:ins>
    </w:p>
    <w:p w14:paraId="371411B1" w14:textId="77777777" w:rsidR="00A17017" w:rsidRPr="00A84B89" w:rsidRDefault="00A17017" w:rsidP="000B5C0E">
      <w:pPr>
        <w:pStyle w:val="TextSub4"/>
        <w:rPr>
          <w:ins w:id="2496" w:author="Luke Slemon" w:date="2020-04-14T18:55:00Z"/>
        </w:rPr>
      </w:pPr>
      <w:ins w:id="2497" w:author="Luke Slemon" w:date="2020-04-14T18:55:00Z">
        <w:r>
          <w:t>When developing systems with SoC resources, it is best to identify the computationally complex operations with the potential for parallel computing and have these operations implemented within the Programmable Logic.</w:t>
        </w:r>
      </w:ins>
    </w:p>
    <w:p w14:paraId="7E023B58" w14:textId="77777777" w:rsidR="00A17017" w:rsidRDefault="00A17017" w:rsidP="007B7670">
      <w:pPr>
        <w:pStyle w:val="Heading3"/>
        <w:rPr>
          <w:moveTo w:id="2498" w:author="Luke Slemon" w:date="2020-04-14T18:55:00Z"/>
        </w:rPr>
      </w:pPr>
      <w:bookmarkStart w:id="2499" w:name="_Toc40639177"/>
      <w:moveToRangeStart w:id="2500" w:author="Luke Slemon" w:date="2020-04-14T18:55:00Z" w:name="move37782919"/>
      <w:moveTo w:id="2501" w:author="Luke Slemon" w:date="2020-04-14T18:55:00Z">
        <w:r>
          <w:t>PYNQ Framework</w:t>
        </w:r>
        <w:bookmarkEnd w:id="2499"/>
      </w:moveTo>
    </w:p>
    <w:p w14:paraId="36ABA338" w14:textId="4EDBBECA" w:rsidR="00A17017" w:rsidRPr="006E7EFE" w:rsidRDefault="00A17017" w:rsidP="000B5C0E">
      <w:pPr>
        <w:pStyle w:val="TextSub4"/>
        <w:rPr>
          <w:moveTo w:id="2502" w:author="Luke Slemon" w:date="2020-04-14T18:55:00Z"/>
        </w:rPr>
      </w:pPr>
      <w:moveTo w:id="2503" w:author="Luke Slemon" w:date="2020-04-14T18:55:00Z">
        <w:r w:rsidRPr="006E7EFE">
          <w:t>PYNQ is an open source framework developed by Xilinx which combines the productivity of Python with the acceleration provided by the Programmable Logic fabric in the ZYNQ System on Chip. By coupling the Processing System</w:t>
        </w:r>
      </w:moveTo>
      <w:ins w:id="2504" w:author="Luke Slemon" w:date="2020-05-19T19:07:00Z">
        <w:r w:rsidR="005A4222">
          <w:t xml:space="preserve"> </w:t>
        </w:r>
      </w:ins>
      <w:moveTo w:id="2505" w:author="Luke Slemon" w:date="2020-04-14T18:55:00Z">
        <w:r w:rsidRPr="006E7EFE">
          <w:t>(PS) with the Programmable Logic</w:t>
        </w:r>
      </w:moveTo>
      <w:ins w:id="2506" w:author="Luke Slemon" w:date="2020-05-19T19:07:00Z">
        <w:r w:rsidR="005A4222">
          <w:t xml:space="preserve"> </w:t>
        </w:r>
      </w:ins>
      <w:moveTo w:id="2507" w:author="Luke Slemon" w:date="2020-04-14T18:55:00Z">
        <w:r w:rsidRPr="006E7EFE">
          <w:t>(PL), allows the creation of more efficient, deterministic, and responsive systems</w:t>
        </w:r>
        <w:r w:rsidRPr="006E7EFE">
          <w:fldChar w:fldCharType="begin" w:fldLock="1"/>
        </w:r>
      </w:moveTo>
      <w:r w:rsidR="00C8285B">
        <w:instrText>ADDIN CSL_CITATION {"citationItems":[{"id":"ITEM-1","itemData":{"URL":"https://www.hackster.io/news/hello-pynq-the-pynq-edition-of-the-microzed-chronicles-55353a56c678","accessed":{"date-parts":[["2020","1","7"]]},"id":"ITEM-1","issued":{"date-parts":[["0"]]},"title":"Hello PYNQ — The PYNQ Edition of the MicroZed Chronicles! - Hackster.io","type":"webpage"},"uris":["http://www.mendeley.com/documents/?uuid=72d0de48-06fb-301d-af2e-b46000fc59c3"]}],"mendeley":{"formattedCitation":"[29]","plainTextFormattedCitation":"[29]","previouslyFormattedCitation":"[29]"},"properties":{"noteIndex":0},"schema":"https://github.com/citation-style-language/schema/raw/master/csl-citation.json"}</w:instrText>
      </w:r>
      <w:moveTo w:id="2508" w:author="Luke Slemon" w:date="2020-04-14T18:55:00Z">
        <w:r w:rsidRPr="006E7EFE">
          <w:fldChar w:fldCharType="separate"/>
        </w:r>
      </w:moveTo>
      <w:r w:rsidR="00FD26B6" w:rsidRPr="00FD26B6">
        <w:rPr>
          <w:noProof/>
        </w:rPr>
        <w:t>[29]</w:t>
      </w:r>
      <w:moveTo w:id="2509" w:author="Luke Slemon" w:date="2020-04-14T18:55:00Z">
        <w:r w:rsidRPr="006E7EFE">
          <w:fldChar w:fldCharType="end"/>
        </w:r>
        <w:r w:rsidRPr="006E7EFE">
          <w:t xml:space="preserve">. To abstract the lower level hardware and intra-chip communications, Python has been utilised because of its ease of use. Python has numerous libraries which can make prototyping hardware-based applications far easier. </w:t>
        </w:r>
      </w:moveTo>
    </w:p>
    <w:p w14:paraId="71A165BF" w14:textId="1103ACD5" w:rsidR="00A17017" w:rsidRPr="006E7EFE" w:rsidRDefault="00A17017" w:rsidP="000B5C0E">
      <w:pPr>
        <w:pStyle w:val="TextSub4"/>
        <w:rPr>
          <w:moveTo w:id="2510" w:author="Luke Slemon" w:date="2020-04-14T18:55:00Z"/>
        </w:rPr>
      </w:pPr>
      <w:moveTo w:id="2511" w:author="Luke Slemon" w:date="2020-04-14T18:55:00Z">
        <w:r w:rsidRPr="006E7EFE">
          <w:t xml:space="preserve">All Python applications utilising PYNQ are developed in a Web-based editor called Jupytr Notebooks which uses an </w:t>
        </w:r>
        <w:proofErr w:type="spellStart"/>
        <w:r w:rsidRPr="006E7EFE">
          <w:t>IPython</w:t>
        </w:r>
        <w:proofErr w:type="spellEnd"/>
        <w:r w:rsidRPr="006E7EFE">
          <w:t xml:space="preserve"> kernel built on a Ubuntu based image running on the ZYNQ Processing System</w:t>
        </w:r>
        <w:r w:rsidRPr="006E7EFE">
          <w:fldChar w:fldCharType="begin" w:fldLock="1"/>
        </w:r>
      </w:moveTo>
      <w:r w:rsidR="00C8285B">
        <w:instrText>ADDIN CSL_CITATION {"citationItems":[{"id":"ITEM-1","itemData":{"URL":"https://www.hackster.io/news/hello-pynq-the-pynq-edition-of-the-microzed-chronicles-55353a56c678","accessed":{"date-parts":[["2020","1","7"]]},"id":"ITEM-1","issued":{"date-parts":[["0"]]},"title":"Hello PYNQ — The PYNQ Edition of the MicroZed Chronicles! - Hackster.io","type":"webpage"},"uris":["http://www.mendeley.com/documents/?uuid=72d0de48-06fb-301d-af2e-b46000fc59c3"]}],"mendeley":{"formattedCitation":"[29]","plainTextFormattedCitation":"[29]","previouslyFormattedCitation":"[29]"},"properties":{"noteIndex":0},"schema":"https://github.com/citation-style-language/schema/raw/master/csl-citation.json"}</w:instrText>
      </w:r>
      <w:moveTo w:id="2512" w:author="Luke Slemon" w:date="2020-04-14T18:55:00Z">
        <w:r w:rsidRPr="006E7EFE">
          <w:fldChar w:fldCharType="separate"/>
        </w:r>
      </w:moveTo>
      <w:r w:rsidR="00FD26B6" w:rsidRPr="00FD26B6">
        <w:rPr>
          <w:noProof/>
        </w:rPr>
        <w:t>[29]</w:t>
      </w:r>
      <w:moveTo w:id="2513" w:author="Luke Slemon" w:date="2020-04-14T18:55:00Z">
        <w:r w:rsidRPr="006E7EFE">
          <w:fldChar w:fldCharType="end"/>
        </w:r>
        <w:r w:rsidRPr="006E7EFE">
          <w:t xml:space="preserve">. In order to access this web-based editor, a remote connection is made to the device either over ethernet or wireless </w:t>
        </w:r>
        <w:proofErr w:type="gramStart"/>
        <w:r w:rsidRPr="006E7EFE">
          <w:t>as long as</w:t>
        </w:r>
        <w:proofErr w:type="gramEnd"/>
        <w:r w:rsidRPr="006E7EFE">
          <w:t xml:space="preserve"> the device is connected via ethernet to the router. By navigating to the IP address or hostname of the device in a web browser, a Jupytr Notebooks Python </w:t>
        </w:r>
        <w:del w:id="2514" w:author="Luke Slemon" w:date="2020-05-19T19:07:00Z">
          <w:r w:rsidRPr="006E7EFE" w:rsidDel="005A4222">
            <w:delText>IDE</w:delText>
          </w:r>
        </w:del>
      </w:moveTo>
      <w:ins w:id="2515" w:author="Luke Slemon" w:date="2020-05-19T19:07:00Z">
        <w:r w:rsidR="005A4222">
          <w:t>Integrated</w:t>
        </w:r>
      </w:ins>
      <w:ins w:id="2516" w:author="Luke Slemon" w:date="2020-05-19T19:08:00Z">
        <w:r w:rsidR="005A4222">
          <w:t xml:space="preserve"> Development Environment (IDE)</w:t>
        </w:r>
      </w:ins>
      <w:moveTo w:id="2517" w:author="Luke Slemon" w:date="2020-04-14T18:55:00Z">
        <w:r w:rsidRPr="006E7EFE">
          <w:t xml:space="preserve"> is opened as seen in Figure</w:t>
        </w:r>
        <w:r>
          <w:t xml:space="preserve"> </w:t>
        </w:r>
      </w:moveTo>
      <w:ins w:id="2518" w:author="Luke Slemon" w:date="2020-05-18T13:59:00Z">
        <w:r w:rsidR="00AE2EC5">
          <w:t>7</w:t>
        </w:r>
      </w:ins>
      <w:moveTo w:id="2519" w:author="Luke Slemon" w:date="2020-04-14T18:55:00Z">
        <w:del w:id="2520" w:author="Luke Slemon" w:date="2020-05-18T13:59:00Z">
          <w:r w:rsidDel="00AE2EC5">
            <w:delText>9</w:delText>
          </w:r>
        </w:del>
        <w:r>
          <w:t>.</w:t>
        </w:r>
      </w:moveTo>
      <w:ins w:id="2521" w:author="Luke Slemon" w:date="2020-05-18T13:59:00Z">
        <w:r w:rsidR="00AE2EC5">
          <w:t>1</w:t>
        </w:r>
      </w:ins>
      <w:moveTo w:id="2522" w:author="Luke Slemon" w:date="2020-04-14T18:55:00Z">
        <w:r>
          <w:t>7</w:t>
        </w:r>
        <w:r w:rsidRPr="006E7EFE">
          <w:t xml:space="preserve">. </w:t>
        </w:r>
      </w:moveTo>
    </w:p>
    <w:p w14:paraId="57C93863" w14:textId="77777777" w:rsidR="00A17017" w:rsidRDefault="00A17017">
      <w:pPr>
        <w:pStyle w:val="Image"/>
        <w:rPr>
          <w:moveTo w:id="2523" w:author="Luke Slemon" w:date="2020-04-14T18:55:00Z"/>
        </w:rPr>
        <w:pPrChange w:id="2524" w:author="Luke Slemon" w:date="2020-05-16T17:41:00Z">
          <w:pPr>
            <w:pStyle w:val="TextSub2"/>
            <w:ind w:left="0"/>
            <w:jc w:val="center"/>
          </w:pPr>
        </w:pPrChange>
      </w:pPr>
      <w:moveTo w:id="2525" w:author="Luke Slemon" w:date="2020-04-14T18:55:00Z">
        <w:r>
          <w:lastRenderedPageBreak/>
          <w:drawing>
            <wp:inline distT="0" distB="0" distL="0" distR="0" wp14:anchorId="49A4715D" wp14:editId="449DE768">
              <wp:extent cx="6181822" cy="33914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432" t="3926" r="16439" b="25724"/>
                      <a:stretch/>
                    </pic:blipFill>
                    <pic:spPr bwMode="auto">
                      <a:xfrm>
                        <a:off x="0" y="0"/>
                        <a:ext cx="6225136" cy="3415232"/>
                      </a:xfrm>
                      <a:prstGeom prst="rect">
                        <a:avLst/>
                      </a:prstGeom>
                      <a:ln>
                        <a:noFill/>
                      </a:ln>
                      <a:extLst>
                        <a:ext uri="{53640926-AAD7-44D8-BBD7-CCE9431645EC}">
                          <a14:shadowObscured xmlns:a14="http://schemas.microsoft.com/office/drawing/2010/main"/>
                        </a:ext>
                      </a:extLst>
                    </pic:spPr>
                  </pic:pic>
                </a:graphicData>
              </a:graphic>
            </wp:inline>
          </w:drawing>
        </w:r>
      </w:moveTo>
    </w:p>
    <w:p w14:paraId="5D850C4C" w14:textId="5079A18C" w:rsidR="00A17017" w:rsidRDefault="00A17017" w:rsidP="00A17017">
      <w:pPr>
        <w:pStyle w:val="FigureAnnotation"/>
        <w:rPr>
          <w:moveTo w:id="2526" w:author="Luke Slemon" w:date="2020-04-14T18:55:00Z"/>
        </w:rPr>
      </w:pPr>
      <w:moveTo w:id="2527" w:author="Luke Slemon" w:date="2020-04-14T18:55:00Z">
        <w:r>
          <w:t xml:space="preserve">Figure </w:t>
        </w:r>
      </w:moveTo>
      <w:ins w:id="2528" w:author="Luke Slemon" w:date="2020-05-18T13:59:00Z">
        <w:r w:rsidR="00AE2EC5">
          <w:t>7</w:t>
        </w:r>
      </w:ins>
      <w:moveTo w:id="2529" w:author="Luke Slemon" w:date="2020-04-14T18:55:00Z">
        <w:del w:id="2530" w:author="Luke Slemon" w:date="2020-05-18T13:59:00Z">
          <w:r w:rsidDel="00AE2EC5">
            <w:delText>9</w:delText>
          </w:r>
        </w:del>
        <w:r>
          <w:t>.</w:t>
        </w:r>
      </w:moveTo>
      <w:ins w:id="2531" w:author="Luke Slemon" w:date="2020-05-18T13:59:00Z">
        <w:r w:rsidR="00AE2EC5">
          <w:t>1</w:t>
        </w:r>
      </w:ins>
      <w:moveTo w:id="2532" w:author="Luke Slemon" w:date="2020-04-14T18:55:00Z">
        <w:r>
          <w:t>7. Jupytr Notebooks webserver hosted on the PYNQ board.</w:t>
        </w:r>
      </w:moveTo>
    </w:p>
    <w:p w14:paraId="5435B3BF" w14:textId="55F9482F" w:rsidR="00A17017" w:rsidRDefault="00A17017" w:rsidP="000B5C0E">
      <w:pPr>
        <w:pStyle w:val="TextSub4"/>
        <w:rPr>
          <w:moveTo w:id="2533" w:author="Luke Slemon" w:date="2020-04-14T18:55:00Z"/>
        </w:rPr>
      </w:pPr>
      <w:moveTo w:id="2534" w:author="Luke Slemon" w:date="2020-04-14T18:55:00Z">
        <w:r w:rsidRPr="006E7EFE">
          <w:t xml:space="preserve">When transferring files to and from the Device, PYNQ comes with a samba server which provides file transfers and access to printers for Windows Clients. This service makes it easy to create hardware files and send them to the board without needing to open an SSH connection. However, if </w:t>
        </w:r>
        <w:proofErr w:type="gramStart"/>
        <w:r w:rsidRPr="006E7EFE">
          <w:t>necessary</w:t>
        </w:r>
        <w:proofErr w:type="gramEnd"/>
        <w:r w:rsidRPr="006E7EFE">
          <w:t xml:space="preserve"> a</w:t>
        </w:r>
      </w:moveTo>
      <w:ins w:id="2535" w:author="Luke Slemon" w:date="2020-05-19T19:08:00Z">
        <w:r w:rsidR="005A4222">
          <w:t xml:space="preserve"> remote</w:t>
        </w:r>
      </w:ins>
      <w:moveTo w:id="2536" w:author="Luke Slemon" w:date="2020-04-14T18:55:00Z">
        <w:del w:id="2537" w:author="Luke Slemon" w:date="2020-05-19T19:08:00Z">
          <w:r w:rsidRPr="006E7EFE" w:rsidDel="005A4222">
            <w:delText>n SSH</w:delText>
          </w:r>
        </w:del>
        <w:r w:rsidRPr="006E7EFE">
          <w:t xml:space="preserve"> connection can be very useful for gaining access to the underlying Linux OS</w:t>
        </w:r>
        <w:r>
          <w:t xml:space="preserve"> as seen in figure </w:t>
        </w:r>
      </w:moveTo>
      <w:ins w:id="2538" w:author="Luke Slemon" w:date="2020-05-18T13:59:00Z">
        <w:r w:rsidR="00AE2EC5">
          <w:t>7</w:t>
        </w:r>
      </w:ins>
      <w:moveTo w:id="2539" w:author="Luke Slemon" w:date="2020-04-14T18:55:00Z">
        <w:del w:id="2540" w:author="Luke Slemon" w:date="2020-05-18T13:59:00Z">
          <w:r w:rsidDel="00AE2EC5">
            <w:delText>9</w:delText>
          </w:r>
        </w:del>
        <w:r>
          <w:t>.</w:t>
        </w:r>
      </w:moveTo>
      <w:ins w:id="2541" w:author="Luke Slemon" w:date="2020-05-18T13:59:00Z">
        <w:r w:rsidR="00AE2EC5">
          <w:t>1</w:t>
        </w:r>
      </w:ins>
      <w:moveTo w:id="2542" w:author="Luke Slemon" w:date="2020-04-14T18:55:00Z">
        <w:r>
          <w:t xml:space="preserve">8. </w:t>
        </w:r>
      </w:moveTo>
    </w:p>
    <w:p w14:paraId="2B3D950F" w14:textId="77777777" w:rsidR="00A17017" w:rsidRDefault="00A17017">
      <w:pPr>
        <w:pStyle w:val="Image"/>
        <w:rPr>
          <w:moveTo w:id="2543" w:author="Luke Slemon" w:date="2020-04-14T18:55:00Z"/>
          <w:b/>
          <w:bCs/>
        </w:rPr>
        <w:pPrChange w:id="2544" w:author="Luke Slemon" w:date="2020-05-16T17:41:00Z">
          <w:pPr>
            <w:jc w:val="center"/>
          </w:pPr>
        </w:pPrChange>
      </w:pPr>
      <w:moveTo w:id="2545" w:author="Luke Slemon" w:date="2020-04-14T18:55:00Z">
        <w:r>
          <w:drawing>
            <wp:inline distT="0" distB="0" distL="0" distR="0" wp14:anchorId="78C36CD3" wp14:editId="7C32D801">
              <wp:extent cx="4885899" cy="315550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75" t="26676" r="41542" b="33960"/>
                      <a:stretch/>
                    </pic:blipFill>
                    <pic:spPr bwMode="auto">
                      <a:xfrm>
                        <a:off x="0" y="0"/>
                        <a:ext cx="4941351" cy="3191315"/>
                      </a:xfrm>
                      <a:prstGeom prst="rect">
                        <a:avLst/>
                      </a:prstGeom>
                      <a:ln>
                        <a:noFill/>
                      </a:ln>
                      <a:extLst>
                        <a:ext uri="{53640926-AAD7-44D8-BBD7-CCE9431645EC}">
                          <a14:shadowObscured xmlns:a14="http://schemas.microsoft.com/office/drawing/2010/main"/>
                        </a:ext>
                      </a:extLst>
                    </pic:spPr>
                  </pic:pic>
                </a:graphicData>
              </a:graphic>
            </wp:inline>
          </w:drawing>
        </w:r>
      </w:moveTo>
    </w:p>
    <w:p w14:paraId="748C1EC9" w14:textId="034F74FF" w:rsidR="00A17017" w:rsidRPr="00111FA4" w:rsidRDefault="00A17017" w:rsidP="00A17017">
      <w:pPr>
        <w:pStyle w:val="FigureAnnotation"/>
        <w:rPr>
          <w:moveTo w:id="2546" w:author="Luke Slemon" w:date="2020-04-14T18:55:00Z"/>
        </w:rPr>
      </w:pPr>
      <w:moveTo w:id="2547" w:author="Luke Slemon" w:date="2020-04-14T18:55:00Z">
        <w:r w:rsidRPr="00111FA4">
          <w:t>Fig</w:t>
        </w:r>
        <w:r>
          <w:t xml:space="preserve">ure </w:t>
        </w:r>
      </w:moveTo>
      <w:ins w:id="2548" w:author="Luke Slemon" w:date="2020-05-18T13:59:00Z">
        <w:r w:rsidR="00AE2EC5">
          <w:t>7</w:t>
        </w:r>
      </w:ins>
      <w:moveTo w:id="2549" w:author="Luke Slemon" w:date="2020-04-14T18:55:00Z">
        <w:del w:id="2550" w:author="Luke Slemon" w:date="2020-05-18T13:59:00Z">
          <w:r w:rsidDel="00AE2EC5">
            <w:delText>9</w:delText>
          </w:r>
        </w:del>
        <w:r>
          <w:t>.</w:t>
        </w:r>
      </w:moveTo>
      <w:ins w:id="2551" w:author="Luke Slemon" w:date="2020-05-18T13:59:00Z">
        <w:r w:rsidR="00AE2EC5">
          <w:t>1</w:t>
        </w:r>
      </w:ins>
      <w:moveTo w:id="2552" w:author="Luke Slemon" w:date="2020-04-14T18:55:00Z">
        <w:r>
          <w:t>8</w:t>
        </w:r>
        <w:r w:rsidRPr="00111FA4">
          <w:t xml:space="preserve">. </w:t>
        </w:r>
        <w:del w:id="2553" w:author="Luke Slemon" w:date="2020-05-19T19:08:00Z">
          <w:r w:rsidRPr="00111FA4" w:rsidDel="005A4222">
            <w:delText>Putty SSH</w:delText>
          </w:r>
        </w:del>
      </w:moveTo>
      <w:ins w:id="2554" w:author="Luke Slemon" w:date="2020-05-19T19:08:00Z">
        <w:r w:rsidR="005A4222">
          <w:t>Remote</w:t>
        </w:r>
      </w:ins>
      <w:moveTo w:id="2555" w:author="Luke Slemon" w:date="2020-04-14T18:55:00Z">
        <w:r w:rsidRPr="00111FA4">
          <w:t xml:space="preserve"> connection </w:t>
        </w:r>
      </w:moveTo>
      <w:ins w:id="2556" w:author="Luke Slemon" w:date="2020-05-19T19:08:00Z">
        <w:r w:rsidR="005A4222">
          <w:t xml:space="preserve">terminal </w:t>
        </w:r>
      </w:ins>
      <w:moveTo w:id="2557" w:author="Luke Slemon" w:date="2020-04-14T18:55:00Z">
        <w:r w:rsidRPr="00111FA4">
          <w:t>to PYNQ OS</w:t>
        </w:r>
      </w:moveTo>
      <w:ins w:id="2558" w:author="Luke Slemon" w:date="2020-05-19T19:08:00Z">
        <w:r w:rsidR="005A4222">
          <w:t>.</w:t>
        </w:r>
      </w:ins>
    </w:p>
    <w:p w14:paraId="3E860A05" w14:textId="5087A2BE" w:rsidR="00A17017" w:rsidRPr="00111FA4" w:rsidRDefault="00A17017" w:rsidP="000B5C0E">
      <w:pPr>
        <w:pStyle w:val="TextSub4"/>
        <w:rPr>
          <w:moveTo w:id="2559" w:author="Luke Slemon" w:date="2020-04-14T18:55:00Z"/>
        </w:rPr>
      </w:pPr>
      <w:moveTo w:id="2560" w:author="Luke Slemon" w:date="2020-04-14T18:55:00Z">
        <w:r>
          <w:t xml:space="preserve">When creating Python applications as mentioned before, a browser-based editor is used for development. For accessing the underlying hardware within the </w:t>
        </w:r>
        <w:r>
          <w:lastRenderedPageBreak/>
          <w:t xml:space="preserve">programmable logic, an Overlay is created, which is a Python </w:t>
        </w:r>
      </w:moveTo>
      <w:ins w:id="2561" w:author="Luke Slemon" w:date="2020-05-19T19:09:00Z">
        <w:r w:rsidR="005A4222">
          <w:t>O</w:t>
        </w:r>
      </w:ins>
      <w:moveTo w:id="2562" w:author="Luke Slemon" w:date="2020-04-14T18:55:00Z">
        <w:del w:id="2563" w:author="Luke Slemon" w:date="2020-05-19T19:09:00Z">
          <w:r w:rsidDel="005A4222">
            <w:delText>o</w:delText>
          </w:r>
        </w:del>
        <w:r>
          <w:t>bject that reads in the bit and TCL files generated in Vivado.</w:t>
        </w:r>
      </w:moveTo>
      <w:ins w:id="2564" w:author="Luke Slemon" w:date="2020-05-19T19:09:00Z">
        <w:r w:rsidR="005A4222">
          <w:t xml:space="preserve"> Vivado is the primary tool utilised in developing Hardware Overlays as seen in Figure </w:t>
        </w:r>
      </w:ins>
      <w:ins w:id="2565" w:author="Luke Slemon" w:date="2020-05-19T19:10:00Z">
        <w:r w:rsidR="005A4222">
          <w:t>7.19</w:t>
        </w:r>
      </w:ins>
      <w:ins w:id="2566" w:author="Luke Slemon" w:date="2020-05-19T19:09:00Z">
        <w:r w:rsidR="005A4222">
          <w:t>.</w:t>
        </w:r>
      </w:ins>
      <w:moveTo w:id="2567" w:author="Luke Slemon" w:date="2020-04-14T18:55:00Z">
        <w:r>
          <w:t xml:space="preserve"> These Objects are utilised to abstract the hardware from the higher-level code, allowing software designers to access the Hardware components like Python methods within an Object</w:t>
        </w:r>
        <w:r>
          <w:fldChar w:fldCharType="begin" w:fldLock="1"/>
        </w:r>
      </w:moveTo>
      <w:r w:rsidR="00C8285B">
        <w:instrText>ADDIN CSL_CITATION {"citationItems":[{"id":"ITEM-1","itemData":{"URL":"https://pynq.readthedocs.io/en/v1.3/10_creating_overlays.html","accessed":{"date-parts":[["2020","1","7"]]},"id":"ITEM-1","issued":{"date-parts":[["0"]]},"title":"Creating Overlays — Python productivity for Zynq (Pynq) v1.0","type":"webpage"},"uris":["http://www.mendeley.com/documents/?uuid=d2c7c24a-7737-39a6-8e50-1000e4b6bbc3"]}],"mendeley":{"formattedCitation":"[30]","plainTextFormattedCitation":"[30]","previouslyFormattedCitation":"[30]"},"properties":{"noteIndex":0},"schema":"https://github.com/citation-style-language/schema/raw/master/csl-citation.json"}</w:instrText>
      </w:r>
      <w:moveTo w:id="2568" w:author="Luke Slemon" w:date="2020-04-14T18:55:00Z">
        <w:r>
          <w:fldChar w:fldCharType="separate"/>
        </w:r>
      </w:moveTo>
      <w:r w:rsidR="00FD26B6" w:rsidRPr="00FD26B6">
        <w:rPr>
          <w:noProof/>
        </w:rPr>
        <w:t>[30]</w:t>
      </w:r>
      <w:moveTo w:id="2569" w:author="Luke Slemon" w:date="2020-04-14T18:55:00Z">
        <w:r>
          <w:fldChar w:fldCharType="end"/>
        </w:r>
        <w:r>
          <w:t>. ZYNQ based projects require both a binary/bit file from Vivado, and PS configuration settings for system clock and clocks within the PL. PYNQ projects don’t require the PS to be configured because the PYNQ image which is used to boot the board configures the PS at runtime</w:t>
        </w:r>
        <w:r>
          <w:fldChar w:fldCharType="begin" w:fldLock="1"/>
        </w:r>
      </w:moveTo>
      <w:r w:rsidR="00C8285B">
        <w:instrText>ADDIN CSL_CITATION {"citationItems":[{"id":"ITEM-1","itemData":{"URL":"https://pynq.readthedocs.io/en/v1.3/10_creating_overlays.html","accessed":{"date-parts":[["2020","1","7"]]},"id":"ITEM-1","issued":{"date-parts":[["0"]]},"title":"Creating Overlays — Python productivity for Zynq (Pynq) v1.0","type":"webpage"},"uris":["http://www.mendeley.com/documents/?uuid=d2c7c24a-7737-39a6-8e50-1000e4b6bbc3"]}],"mendeley":{"formattedCitation":"[30]","plainTextFormattedCitation":"[30]","previouslyFormattedCitation":"[30]"},"properties":{"noteIndex":0},"schema":"https://github.com/citation-style-language/schema/raw/master/csl-citation.json"}</w:instrText>
      </w:r>
      <w:moveTo w:id="2570" w:author="Luke Slemon" w:date="2020-04-14T18:55:00Z">
        <w:r>
          <w:fldChar w:fldCharType="separate"/>
        </w:r>
      </w:moveTo>
      <w:r w:rsidR="00FD26B6" w:rsidRPr="00FD26B6">
        <w:rPr>
          <w:noProof/>
        </w:rPr>
        <w:t>[30]</w:t>
      </w:r>
      <w:moveTo w:id="2571" w:author="Luke Slemon" w:date="2020-04-14T18:55:00Z">
        <w:r>
          <w:fldChar w:fldCharType="end"/>
        </w:r>
        <w:r>
          <w:t>.</w:t>
        </w:r>
      </w:moveTo>
    </w:p>
    <w:p w14:paraId="373B252E" w14:textId="77777777" w:rsidR="00A17017" w:rsidRDefault="00A17017">
      <w:pPr>
        <w:pStyle w:val="Image"/>
        <w:rPr>
          <w:moveTo w:id="2572" w:author="Luke Slemon" w:date="2020-04-14T18:55:00Z"/>
        </w:rPr>
        <w:pPrChange w:id="2573" w:author="Luke Slemon" w:date="2020-05-16T17:41:00Z">
          <w:pPr>
            <w:jc w:val="center"/>
          </w:pPr>
        </w:pPrChange>
      </w:pPr>
      <w:moveTo w:id="2574" w:author="Luke Slemon" w:date="2020-04-14T18:55:00Z">
        <w:r>
          <w:drawing>
            <wp:inline distT="0" distB="0" distL="0" distR="0" wp14:anchorId="45959A38" wp14:editId="174A39ED">
              <wp:extent cx="2773680" cy="6203950"/>
              <wp:effectExtent l="0" t="635"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 overlay.png"/>
                      <pic:cNvPicPr/>
                    </pic:nvPicPr>
                    <pic:blipFill rotWithShape="1">
                      <a:blip r:embed="rId38" cstate="print">
                        <a:extLst>
                          <a:ext uri="{28A0092B-C50C-407E-A947-70E740481C1C}">
                            <a14:useLocalDpi xmlns:a14="http://schemas.microsoft.com/office/drawing/2010/main" val="0"/>
                          </a:ext>
                        </a:extLst>
                      </a:blip>
                      <a:srcRect l="23463" t="4615" r="23588" b="3883"/>
                      <a:stretch/>
                    </pic:blipFill>
                    <pic:spPr bwMode="auto">
                      <a:xfrm rot="5400000">
                        <a:off x="0" y="0"/>
                        <a:ext cx="2773680" cy="6203950"/>
                      </a:xfrm>
                      <a:prstGeom prst="rect">
                        <a:avLst/>
                      </a:prstGeom>
                      <a:ln>
                        <a:noFill/>
                      </a:ln>
                      <a:extLst>
                        <a:ext uri="{53640926-AAD7-44D8-BBD7-CCE9431645EC}">
                          <a14:shadowObscured xmlns:a14="http://schemas.microsoft.com/office/drawing/2010/main"/>
                        </a:ext>
                      </a:extLst>
                    </pic:spPr>
                  </pic:pic>
                </a:graphicData>
              </a:graphic>
            </wp:inline>
          </w:drawing>
        </w:r>
      </w:moveTo>
    </w:p>
    <w:p w14:paraId="730E1480" w14:textId="1F73AEB7" w:rsidR="00A17017" w:rsidRDefault="00A17017" w:rsidP="00A17017">
      <w:pPr>
        <w:pStyle w:val="FigureAnnotation"/>
        <w:rPr>
          <w:moveTo w:id="2575" w:author="Luke Slemon" w:date="2020-04-14T18:55:00Z"/>
        </w:rPr>
      </w:pPr>
      <w:moveTo w:id="2576" w:author="Luke Slemon" w:date="2020-04-14T18:55:00Z">
        <w:r>
          <w:t xml:space="preserve">Figure </w:t>
        </w:r>
      </w:moveTo>
      <w:ins w:id="2577" w:author="Luke Slemon" w:date="2020-05-18T13:59:00Z">
        <w:r w:rsidR="00AE2EC5">
          <w:t>7</w:t>
        </w:r>
      </w:ins>
      <w:moveTo w:id="2578" w:author="Luke Slemon" w:date="2020-04-14T18:55:00Z">
        <w:del w:id="2579" w:author="Luke Slemon" w:date="2020-05-18T13:59:00Z">
          <w:r w:rsidDel="00AE2EC5">
            <w:delText>9</w:delText>
          </w:r>
        </w:del>
        <w:r>
          <w:t>.</w:t>
        </w:r>
      </w:moveTo>
      <w:ins w:id="2580" w:author="Luke Slemon" w:date="2020-05-18T13:59:00Z">
        <w:r w:rsidR="00AE2EC5">
          <w:t>1</w:t>
        </w:r>
      </w:ins>
      <w:moveTo w:id="2581" w:author="Luke Slemon" w:date="2020-04-14T18:55:00Z">
        <w:r>
          <w:t>9. Example Hardware Overlay demonstrating Hardware structure</w:t>
        </w:r>
      </w:moveTo>
    </w:p>
    <w:p w14:paraId="7E355494" w14:textId="2A9B9919" w:rsidR="00A17017" w:rsidRDefault="00A17017" w:rsidP="000B5C0E">
      <w:pPr>
        <w:pStyle w:val="TextSub4"/>
        <w:rPr>
          <w:moveTo w:id="2582" w:author="Luke Slemon" w:date="2020-04-14T18:55:00Z"/>
          <w:noProof/>
        </w:rPr>
      </w:pPr>
      <w:moveTo w:id="2583" w:author="Luke Slemon" w:date="2020-04-14T18:55:00Z">
        <w:r>
          <w:t xml:space="preserve">For communicating between the PS and PL, there are a range of interfaces supplied by the PYNQ framework. The </w:t>
        </w:r>
      </w:moveTo>
      <w:ins w:id="2584" w:author="Luke Slemon" w:date="2020-05-19T19:10:00Z">
        <w:r w:rsidR="005A4222">
          <w:t>most basic</w:t>
        </w:r>
      </w:ins>
      <w:moveTo w:id="2585" w:author="Luke Slemon" w:date="2020-04-14T18:55:00Z">
        <w:del w:id="2586" w:author="Luke Slemon" w:date="2020-05-19T19:10:00Z">
          <w:r w:rsidDel="005A4222">
            <w:delText>simplest</w:delText>
          </w:r>
        </w:del>
        <w:r>
          <w:t xml:space="preserve"> interface to utilise is the GPIO which allows communication with the PL without adding the IP to the system memory</w:t>
        </w:r>
      </w:moveTo>
      <w:ins w:id="2587" w:author="Luke Slemon" w:date="2020-05-19T19:10:00Z">
        <w:r w:rsidR="005A4222">
          <w:t xml:space="preserve">. This is </w:t>
        </w:r>
      </w:ins>
      <w:moveTo w:id="2588" w:author="Luke Slemon" w:date="2020-04-14T18:55:00Z">
        <w:del w:id="2589" w:author="Luke Slemon" w:date="2020-05-19T19:10:00Z">
          <w:r w:rsidDel="005A4222">
            <w:delText xml:space="preserve">, </w:delText>
          </w:r>
        </w:del>
        <w:r>
          <w:t>unlike</w:t>
        </w:r>
      </w:moveTo>
      <w:ins w:id="2590" w:author="Luke Slemon" w:date="2020-05-19T19:11:00Z">
        <w:r w:rsidR="005A4222">
          <w:t xml:space="preserve"> the</w:t>
        </w:r>
      </w:ins>
      <w:moveTo w:id="2591" w:author="Luke Slemon" w:date="2020-04-14T18:55:00Z">
        <w:r>
          <w:t xml:space="preserve"> memory mapped IO</w:t>
        </w:r>
      </w:moveTo>
      <w:ins w:id="2592" w:author="Luke Slemon" w:date="2020-05-19T19:11:00Z">
        <w:r w:rsidR="005A4222">
          <w:t xml:space="preserve"> interface</w:t>
        </w:r>
      </w:ins>
      <w:moveTo w:id="2593" w:author="Luke Slemon" w:date="2020-04-14T18:55:00Z">
        <w:r>
          <w:t xml:space="preserve">, </w:t>
        </w:r>
        <w:del w:id="2594" w:author="Luke Slemon" w:date="2020-05-19T19:11:00Z">
          <w:r w:rsidDel="005A4222">
            <w:delText xml:space="preserve">another interface, </w:delText>
          </w:r>
        </w:del>
        <w:r>
          <w:t xml:space="preserve">which requires each IP component to be assigned a range of addresses. </w:t>
        </w:r>
        <w:proofErr w:type="gramStart"/>
        <w:r>
          <w:t>Similar to</w:t>
        </w:r>
        <w:proofErr w:type="gramEnd"/>
        <w:r>
          <w:t xml:space="preserve"> GPIO, Interrupts are another method of interface which requires no memory mapping, but it is not bi-directional. The PS can only receive interrupts from devices within the PL to work as events alerting the PS that a process has finished, or an error has occurred. Finally, there is a streaming interface which makes use of a Direct Memory Access (DMA) component for handling the data transfer between the PS DRAM and the IP as seen in figure </w:t>
        </w:r>
      </w:moveTo>
      <w:ins w:id="2595" w:author="Luke Slemon" w:date="2020-05-18T14:00:00Z">
        <w:r w:rsidR="00AE2EC5">
          <w:t>7</w:t>
        </w:r>
      </w:ins>
      <w:moveTo w:id="2596" w:author="Luke Slemon" w:date="2020-04-14T18:55:00Z">
        <w:del w:id="2597" w:author="Luke Slemon" w:date="2020-05-18T14:00:00Z">
          <w:r w:rsidDel="00AE2EC5">
            <w:delText>9</w:delText>
          </w:r>
        </w:del>
        <w:r>
          <w:t>.</w:t>
        </w:r>
      </w:moveTo>
      <w:ins w:id="2598" w:author="Luke Slemon" w:date="2020-05-18T14:00:00Z">
        <w:r w:rsidR="00AE2EC5">
          <w:t>2</w:t>
        </w:r>
      </w:ins>
      <w:moveTo w:id="2599" w:author="Luke Slemon" w:date="2020-04-14T18:55:00Z">
        <w:del w:id="2600" w:author="Luke Slemon" w:date="2020-05-18T14:00:00Z">
          <w:r w:rsidDel="00AE2EC5">
            <w:delText>1</w:delText>
          </w:r>
        </w:del>
        <w:r>
          <w:t xml:space="preserve">0. For large amounts of data, the DMA streaming interface is the preferred method of communication because the transmission of data is offloaded to the DMA, allowing the PS to continue with other tasks, and therefore will not slow down the system. </w:t>
        </w:r>
      </w:moveTo>
    </w:p>
    <w:p w14:paraId="5EFAA920" w14:textId="77777777" w:rsidR="00A17017" w:rsidRDefault="00A17017">
      <w:pPr>
        <w:pStyle w:val="Image"/>
        <w:rPr>
          <w:moveTo w:id="2601" w:author="Luke Slemon" w:date="2020-04-14T18:55:00Z"/>
        </w:rPr>
        <w:pPrChange w:id="2602" w:author="Luke Slemon" w:date="2020-05-16T17:41:00Z">
          <w:pPr>
            <w:pStyle w:val="FigureAnnotation"/>
          </w:pPr>
        </w:pPrChange>
      </w:pPr>
      <w:moveTo w:id="2603" w:author="Luke Slemon" w:date="2020-04-14T18:55:00Z">
        <w:r>
          <w:lastRenderedPageBreak/>
          <w:drawing>
            <wp:inline distT="0" distB="0" distL="0" distR="0" wp14:anchorId="159CFBF0" wp14:editId="4279DA90">
              <wp:extent cx="4353636" cy="2439202"/>
              <wp:effectExtent l="0" t="0" r="8890" b="0"/>
              <wp:docPr id="24" name="Picture 2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A.jpg"/>
                      <pic:cNvPicPr/>
                    </pic:nvPicPr>
                    <pic:blipFill>
                      <a:blip r:embed="rId39">
                        <a:extLst>
                          <a:ext uri="{28A0092B-C50C-407E-A947-70E740481C1C}">
                            <a14:useLocalDpi xmlns:a14="http://schemas.microsoft.com/office/drawing/2010/main" val="0"/>
                          </a:ext>
                        </a:extLst>
                      </a:blip>
                      <a:stretch>
                        <a:fillRect/>
                      </a:stretch>
                    </pic:blipFill>
                    <pic:spPr>
                      <a:xfrm>
                        <a:off x="0" y="0"/>
                        <a:ext cx="4374467" cy="2450873"/>
                      </a:xfrm>
                      <a:prstGeom prst="rect">
                        <a:avLst/>
                      </a:prstGeom>
                    </pic:spPr>
                  </pic:pic>
                </a:graphicData>
              </a:graphic>
            </wp:inline>
          </w:drawing>
        </w:r>
      </w:moveTo>
    </w:p>
    <w:p w14:paraId="5137181A" w14:textId="1B1AF1DE" w:rsidR="00A17017" w:rsidRPr="003019EA" w:rsidRDefault="00A17017" w:rsidP="00A17017">
      <w:pPr>
        <w:pStyle w:val="FigureAnnotation"/>
        <w:rPr>
          <w:moveTo w:id="2604" w:author="Luke Slemon" w:date="2020-04-14T18:55:00Z"/>
        </w:rPr>
      </w:pPr>
      <w:moveTo w:id="2605" w:author="Luke Slemon" w:date="2020-04-14T18:55:00Z">
        <w:r>
          <w:t xml:space="preserve">Figure </w:t>
        </w:r>
      </w:moveTo>
      <w:ins w:id="2606" w:author="Luke Slemon" w:date="2020-05-18T14:00:00Z">
        <w:r w:rsidR="00AE2EC5">
          <w:t>7</w:t>
        </w:r>
      </w:ins>
      <w:moveTo w:id="2607" w:author="Luke Slemon" w:date="2020-04-14T18:55:00Z">
        <w:del w:id="2608" w:author="Luke Slemon" w:date="2020-05-18T14:00:00Z">
          <w:r w:rsidDel="00AE2EC5">
            <w:delText>9</w:delText>
          </w:r>
        </w:del>
        <w:r>
          <w:t>.</w:t>
        </w:r>
      </w:moveTo>
      <w:ins w:id="2609" w:author="Luke Slemon" w:date="2020-05-18T14:00:00Z">
        <w:r w:rsidR="00AE2EC5">
          <w:t>2</w:t>
        </w:r>
      </w:ins>
      <w:moveTo w:id="2610" w:author="Luke Slemon" w:date="2020-04-14T18:55:00Z">
        <w:del w:id="2611" w:author="Luke Slemon" w:date="2020-05-18T14:00:00Z">
          <w:r w:rsidDel="00AE2EC5">
            <w:delText>1</w:delText>
          </w:r>
        </w:del>
        <w:r>
          <w:t>0. Example of DMA Interface</w:t>
        </w:r>
      </w:moveTo>
    </w:p>
    <w:p w14:paraId="372005E0" w14:textId="77777777" w:rsidR="00A17017" w:rsidRDefault="00A17017" w:rsidP="007B7670">
      <w:pPr>
        <w:pStyle w:val="Heading3"/>
        <w:rPr>
          <w:moveTo w:id="2612" w:author="Luke Slemon" w:date="2020-04-14T18:55:00Z"/>
        </w:rPr>
      </w:pPr>
      <w:bookmarkStart w:id="2613" w:name="_Toc40639178"/>
      <w:moveToRangeStart w:id="2614" w:author="Luke Slemon" w:date="2020-04-14T18:55:00Z" w:name="move37782924"/>
      <w:moveToRangeEnd w:id="2500"/>
      <w:moveTo w:id="2615" w:author="Luke Slemon" w:date="2020-04-14T18:55:00Z">
        <w:r>
          <w:t>AXI Interface</w:t>
        </w:r>
        <w:bookmarkEnd w:id="2613"/>
      </w:moveTo>
    </w:p>
    <w:p w14:paraId="628E2C2D" w14:textId="202AACE6" w:rsidR="00A17017" w:rsidRDefault="00A17017" w:rsidP="000B5C0E">
      <w:pPr>
        <w:pStyle w:val="TextSub4"/>
        <w:rPr>
          <w:moveTo w:id="2616" w:author="Luke Slemon" w:date="2020-04-14T18:55:00Z"/>
        </w:rPr>
      </w:pPr>
      <w:moveTo w:id="2617" w:author="Luke Slemon" w:date="2020-04-14T18:55:00Z">
        <w:r>
          <w:t xml:space="preserve">The Advanced </w:t>
        </w:r>
        <w:proofErr w:type="spellStart"/>
        <w:r>
          <w:t>eXtensible</w:t>
        </w:r>
        <w:proofErr w:type="spellEnd"/>
        <w:r>
          <w:t xml:space="preserve"> Interface(AXI) is </w:t>
        </w:r>
      </w:moveTo>
      <w:ins w:id="2618" w:author="Luke Slemon" w:date="2020-05-19T19:11:00Z">
        <w:r w:rsidR="005A4222">
          <w:t xml:space="preserve">a </w:t>
        </w:r>
      </w:ins>
      <w:moveTo w:id="2619" w:author="Luke Slemon" w:date="2020-04-14T18:55:00Z">
        <w:r>
          <w:t>microcontroller bus protocol based on the AMBA protocol</w:t>
        </w:r>
        <w:r>
          <w:fldChar w:fldCharType="begin" w:fldLock="1"/>
        </w:r>
      </w:moveTo>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moveTo w:id="2620" w:author="Luke Slemon" w:date="2020-04-14T18:55:00Z">
        <w:r>
          <w:fldChar w:fldCharType="separate"/>
        </w:r>
      </w:moveTo>
      <w:r w:rsidR="00FD26B6" w:rsidRPr="00FD26B6">
        <w:rPr>
          <w:noProof/>
        </w:rPr>
        <w:t>[26]</w:t>
      </w:r>
      <w:moveTo w:id="2621" w:author="Luke Slemon" w:date="2020-04-14T18:55:00Z">
        <w:r>
          <w:fldChar w:fldCharType="end"/>
        </w:r>
        <w:r>
          <w:t xml:space="preserve"> developed by ARM in 1996. The newest variation, AXI4, is utilised in the PYNQ framework for interfacing between IP blocks within the Programmable Logic fabric, as well as handling the interface between the Processing System and the Programmable Logic. </w:t>
        </w:r>
      </w:moveTo>
    </w:p>
    <w:p w14:paraId="0341B755" w14:textId="7AFF1208" w:rsidR="00A17017" w:rsidRDefault="00A17017" w:rsidP="000B5C0E">
      <w:pPr>
        <w:pStyle w:val="TextSub4"/>
        <w:rPr>
          <w:moveTo w:id="2622" w:author="Luke Slemon" w:date="2020-04-14T18:55:00Z"/>
        </w:rPr>
      </w:pPr>
      <w:moveTo w:id="2623" w:author="Luke Slemon" w:date="2020-04-14T18:55:00Z">
        <w:r>
          <w:t>AXI4 has 3 different variations</w:t>
        </w:r>
        <w:r>
          <w:fldChar w:fldCharType="begin" w:fldLock="1"/>
        </w:r>
      </w:moveTo>
      <w:r w:rsidR="00C8285B">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moveTo w:id="2624" w:author="Luke Slemon" w:date="2020-04-14T18:55:00Z">
        <w:r>
          <w:fldChar w:fldCharType="separate"/>
        </w:r>
      </w:moveTo>
      <w:r w:rsidR="00FD26B6" w:rsidRPr="00FD26B6">
        <w:rPr>
          <w:noProof/>
        </w:rPr>
        <w:t>[31]</w:t>
      </w:r>
      <w:moveTo w:id="2625" w:author="Luke Slemon" w:date="2020-04-14T18:55:00Z">
        <w:r>
          <w:fldChar w:fldCharType="end"/>
        </w:r>
        <w:r>
          <w:t>;</w:t>
        </w:r>
      </w:moveTo>
    </w:p>
    <w:p w14:paraId="0B22EA76" w14:textId="77777777" w:rsidR="00A17017" w:rsidRDefault="00A17017" w:rsidP="000B5C0E">
      <w:pPr>
        <w:pStyle w:val="TextSub2"/>
        <w:numPr>
          <w:ilvl w:val="0"/>
          <w:numId w:val="19"/>
        </w:numPr>
        <w:ind w:left="1645" w:hanging="454"/>
        <w:rPr>
          <w:moveTo w:id="2626" w:author="Luke Slemon" w:date="2020-04-14T18:55:00Z"/>
        </w:rPr>
      </w:pPr>
      <w:moveTo w:id="2627" w:author="Luke Slemon" w:date="2020-04-14T18:55:00Z">
        <w:r>
          <w:t xml:space="preserve">AXI4 </w:t>
        </w:r>
        <w:r>
          <w:br/>
          <w:t>Ideal for high performance bursts of memory mapped transactions.</w:t>
        </w:r>
      </w:moveTo>
    </w:p>
    <w:p w14:paraId="55895549" w14:textId="77777777" w:rsidR="00A17017" w:rsidRDefault="00A17017" w:rsidP="000B5C0E">
      <w:pPr>
        <w:pStyle w:val="TextSub2"/>
        <w:numPr>
          <w:ilvl w:val="0"/>
          <w:numId w:val="19"/>
        </w:numPr>
        <w:ind w:left="1645" w:hanging="454"/>
        <w:rPr>
          <w:moveTo w:id="2628" w:author="Luke Slemon" w:date="2020-04-14T18:55:00Z"/>
        </w:rPr>
      </w:pPr>
      <w:moveTo w:id="2629" w:author="Luke Slemon" w:date="2020-04-14T18:55:00Z">
        <w:r>
          <w:t>AXI4-Lite</w:t>
        </w:r>
        <w:r>
          <w:br/>
          <w:t>Ideal for single burst memory mapped transactions.</w:t>
        </w:r>
      </w:moveTo>
    </w:p>
    <w:p w14:paraId="1099A6A2" w14:textId="77777777" w:rsidR="00A17017" w:rsidRDefault="00A17017" w:rsidP="000B5C0E">
      <w:pPr>
        <w:pStyle w:val="TextSub2"/>
        <w:numPr>
          <w:ilvl w:val="0"/>
          <w:numId w:val="19"/>
        </w:numPr>
        <w:ind w:left="1701" w:hanging="454"/>
        <w:rPr>
          <w:moveTo w:id="2630" w:author="Luke Slemon" w:date="2020-04-14T18:55:00Z"/>
        </w:rPr>
      </w:pPr>
      <w:moveTo w:id="2631" w:author="Luke Slemon" w:date="2020-04-14T18:55:00Z">
        <w:r>
          <w:t>AXI4-Stream</w:t>
        </w:r>
        <w:r>
          <w:br/>
          <w:t>Ideal for high-speed data streaming without an address channel. Allows for unlimited bursts of data to be transferred from master to slave only, not vice versa.</w:t>
        </w:r>
      </w:moveTo>
    </w:p>
    <w:p w14:paraId="719A463A" w14:textId="4C8C1688" w:rsidR="00A17017" w:rsidRDefault="00A17017" w:rsidP="000B5C0E">
      <w:pPr>
        <w:pStyle w:val="TextSub4"/>
        <w:rPr>
          <w:moveTo w:id="2632" w:author="Luke Slemon" w:date="2020-04-14T18:55:00Z"/>
        </w:rPr>
      </w:pPr>
      <w:moveTo w:id="2633" w:author="Luke Slemon" w:date="2020-04-14T18:55:00Z">
        <w:r>
          <w:t>These three variations are implemented upon a set of key features</w:t>
        </w:r>
        <w:r>
          <w:fldChar w:fldCharType="begin" w:fldLock="1"/>
        </w:r>
      </w:moveTo>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moveTo w:id="2634" w:author="Luke Slemon" w:date="2020-04-14T18:55:00Z">
        <w:r>
          <w:fldChar w:fldCharType="separate"/>
        </w:r>
      </w:moveTo>
      <w:r w:rsidR="00FD26B6" w:rsidRPr="00FD26B6">
        <w:rPr>
          <w:noProof/>
        </w:rPr>
        <w:t>[26]</w:t>
      </w:r>
      <w:moveTo w:id="2635" w:author="Luke Slemon" w:date="2020-04-14T18:55:00Z">
        <w:r>
          <w:fldChar w:fldCharType="end"/>
        </w:r>
        <w:r>
          <w:t>:</w:t>
        </w:r>
      </w:moveTo>
    </w:p>
    <w:p w14:paraId="468513CF" w14:textId="77777777" w:rsidR="00A17017" w:rsidRDefault="00A17017" w:rsidP="000B5C0E">
      <w:pPr>
        <w:pStyle w:val="TextSub2"/>
        <w:numPr>
          <w:ilvl w:val="0"/>
          <w:numId w:val="20"/>
        </w:numPr>
        <w:ind w:left="1604" w:hanging="357"/>
        <w:rPr>
          <w:moveTo w:id="2636" w:author="Luke Slemon" w:date="2020-04-14T18:55:00Z"/>
        </w:rPr>
      </w:pPr>
      <w:moveTo w:id="2637" w:author="Luke Slemon" w:date="2020-04-14T18:55:00Z">
        <w:r>
          <w:t>Addressing and control phases are performed on separate channels to the data phase.</w:t>
        </w:r>
      </w:moveTo>
    </w:p>
    <w:p w14:paraId="7A55C609" w14:textId="77777777" w:rsidR="00A17017" w:rsidRDefault="00A17017" w:rsidP="000B5C0E">
      <w:pPr>
        <w:pStyle w:val="TextSub2"/>
        <w:numPr>
          <w:ilvl w:val="0"/>
          <w:numId w:val="20"/>
        </w:numPr>
        <w:ind w:left="1604" w:hanging="357"/>
        <w:rPr>
          <w:moveTo w:id="2638" w:author="Luke Slemon" w:date="2020-04-14T18:55:00Z"/>
        </w:rPr>
      </w:pPr>
      <w:moveTo w:id="2639" w:author="Luke Slemon" w:date="2020-04-14T18:55:00Z">
        <w:r>
          <w:t>Bursts of bytes allow unaligned data transfers.</w:t>
        </w:r>
      </w:moveTo>
    </w:p>
    <w:p w14:paraId="479B3F4E" w14:textId="77777777" w:rsidR="00A17017" w:rsidRDefault="00A17017" w:rsidP="000B5C0E">
      <w:pPr>
        <w:pStyle w:val="TextSub2"/>
        <w:numPr>
          <w:ilvl w:val="0"/>
          <w:numId w:val="20"/>
        </w:numPr>
        <w:ind w:left="1604" w:hanging="357"/>
        <w:rPr>
          <w:moveTo w:id="2640" w:author="Luke Slemon" w:date="2020-04-14T18:55:00Z"/>
        </w:rPr>
      </w:pPr>
      <w:moveTo w:id="2641" w:author="Luke Slemon" w:date="2020-04-14T18:55:00Z">
        <w:r>
          <w:t>Define base address and perform burst transactions to following addressed locations.</w:t>
        </w:r>
      </w:moveTo>
    </w:p>
    <w:p w14:paraId="29D86CE0" w14:textId="77777777" w:rsidR="00A17017" w:rsidRDefault="00A17017" w:rsidP="000B5C0E">
      <w:pPr>
        <w:pStyle w:val="TextSub2"/>
        <w:numPr>
          <w:ilvl w:val="0"/>
          <w:numId w:val="20"/>
        </w:numPr>
        <w:ind w:left="1604" w:hanging="357"/>
        <w:rPr>
          <w:moveTo w:id="2642" w:author="Luke Slemon" w:date="2020-04-14T18:55:00Z"/>
        </w:rPr>
      </w:pPr>
      <w:moveTo w:id="2643" w:author="Luke Slemon" w:date="2020-04-14T18:55:00Z">
        <w:r>
          <w:t>Read and Write channels are kept separate allowing for bi-directional duplexing.</w:t>
        </w:r>
      </w:moveTo>
    </w:p>
    <w:p w14:paraId="6ED5A989" w14:textId="61CE294B" w:rsidR="00A17017" w:rsidRDefault="00A17017" w:rsidP="000B5C0E">
      <w:pPr>
        <w:pStyle w:val="TextSub4"/>
        <w:rPr>
          <w:moveTo w:id="2644" w:author="Luke Slemon" w:date="2020-04-14T18:55:00Z"/>
        </w:rPr>
      </w:pPr>
      <w:moveTo w:id="2645" w:author="Luke Slemon" w:date="2020-04-14T18:55:00Z">
        <w:r>
          <w:t xml:space="preserve">AXI provides enhanced flexibility to projects utilising its protocols because there isn’t just a general protocol, there is a different variation for different applications, as stated above. The AXI4-Lite interface, for example, can be utilised to send single </w:t>
        </w:r>
        <w:r>
          <w:lastRenderedPageBreak/>
          <w:t>bursts of data to control registers within a DMA, whereas the AXI4 interface can be utilise for writing bursts of data to memory mapped locations within a BRAM. Both of these interfaces require an address channel, however the AXI4-Lite interface only reads from or writes to a single memory mapped location, whereas the AXI4 interface will provide the base address for the first word and the slave must calculate the addresses for the words that follow</w:t>
        </w:r>
        <w:r>
          <w:fldChar w:fldCharType="begin" w:fldLock="1"/>
        </w:r>
      </w:moveTo>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moveTo w:id="2646" w:author="Luke Slemon" w:date="2020-04-14T18:55:00Z">
        <w:r>
          <w:fldChar w:fldCharType="separate"/>
        </w:r>
      </w:moveTo>
      <w:r w:rsidR="00FD26B6" w:rsidRPr="00FD26B6">
        <w:rPr>
          <w:noProof/>
        </w:rPr>
        <w:t>[26]</w:t>
      </w:r>
      <w:moveTo w:id="2647" w:author="Luke Slemon" w:date="2020-04-14T18:55:00Z">
        <w:r>
          <w:fldChar w:fldCharType="end"/>
        </w:r>
        <w:r>
          <w:t xml:space="preserve">. </w:t>
        </w:r>
      </w:moveTo>
    </w:p>
    <w:p w14:paraId="15D5D6A5" w14:textId="77777777" w:rsidR="00A17017" w:rsidRDefault="00A17017" w:rsidP="000B5C0E">
      <w:pPr>
        <w:pStyle w:val="TextSub4"/>
        <w:rPr>
          <w:moveTo w:id="2648" w:author="Luke Slemon" w:date="2020-04-14T18:55:00Z"/>
        </w:rPr>
      </w:pPr>
      <w:moveTo w:id="2649" w:author="Luke Slemon" w:date="2020-04-14T18:55:00Z">
        <w:r>
          <w:t xml:space="preserve">By standardizing all IP blocks in a development environment to utilise the AXI4 interface, developers need only understand a single protocol for developing their systems. </w:t>
        </w:r>
      </w:moveTo>
    </w:p>
    <w:p w14:paraId="479844BE" w14:textId="475E9C71" w:rsidR="00A17017" w:rsidRDefault="00A17017" w:rsidP="000B5C0E">
      <w:pPr>
        <w:pStyle w:val="TextSub4"/>
        <w:rPr>
          <w:moveTo w:id="2650" w:author="Luke Slemon" w:date="2020-04-14T18:55:00Z"/>
        </w:rPr>
      </w:pPr>
      <w:moveTo w:id="2651" w:author="Luke Slemon" w:date="2020-04-14T18:55:00Z">
        <w:r>
          <w:t>AXI offers greater availability to developers because not only do they have access to IP resources developed</w:t>
        </w:r>
      </w:moveTo>
      <w:ins w:id="2652" w:author="Luke Slemon" w:date="2020-05-19T19:11:00Z">
        <w:r w:rsidR="005A4222">
          <w:t xml:space="preserve"> by</w:t>
        </w:r>
      </w:ins>
      <w:moveTo w:id="2653" w:author="Luke Slemon" w:date="2020-04-14T18:55:00Z">
        <w:r>
          <w:t xml:space="preserve"> Xilinx, they can also share IP resources to a wide community of ARM developers.</w:t>
        </w:r>
      </w:moveTo>
    </w:p>
    <w:p w14:paraId="37920DD5" w14:textId="77777777" w:rsidR="00A17017" w:rsidRDefault="00A17017" w:rsidP="000B5C0E">
      <w:pPr>
        <w:pStyle w:val="TextSub4"/>
        <w:rPr>
          <w:moveTo w:id="2654" w:author="Luke Slemon" w:date="2020-04-14T18:55:00Z"/>
        </w:rPr>
      </w:pPr>
      <w:moveTo w:id="2655" w:author="Luke Slemon" w:date="2020-04-14T18:55:00Z">
        <w:r>
          <w:t xml:space="preserve">AXI4 is described as an interface between Master and Slave IP Blocks which are </w:t>
        </w:r>
        <w:proofErr w:type="gramStart"/>
        <w:r>
          <w:t>connected together</w:t>
        </w:r>
        <w:proofErr w:type="gramEnd"/>
        <w:r>
          <w:t xml:space="preserve"> using a single interconnect. Interconnects are responsible for:</w:t>
        </w:r>
      </w:moveTo>
    </w:p>
    <w:p w14:paraId="792971ED" w14:textId="13A47F9C" w:rsidR="00A17017" w:rsidRDefault="005A4222" w:rsidP="000B5C0E">
      <w:pPr>
        <w:pStyle w:val="TextSub2"/>
        <w:numPr>
          <w:ilvl w:val="0"/>
          <w:numId w:val="21"/>
        </w:numPr>
        <w:ind w:left="1604" w:hanging="357"/>
        <w:rPr>
          <w:moveTo w:id="2656" w:author="Luke Slemon" w:date="2020-04-14T18:55:00Z"/>
        </w:rPr>
      </w:pPr>
      <w:ins w:id="2657" w:author="Luke Slemon" w:date="2020-05-19T19:11:00Z">
        <w:r>
          <w:t>h</w:t>
        </w:r>
      </w:ins>
      <w:moveTo w:id="2658" w:author="Luke Slemon" w:date="2020-04-14T18:55:00Z">
        <w:del w:id="2659" w:author="Luke Slemon" w:date="2020-05-19T19:11:00Z">
          <w:r w:rsidR="00A17017" w:rsidDel="005A4222">
            <w:delText>H</w:delText>
          </w:r>
        </w:del>
        <w:r w:rsidR="00A17017">
          <w:t>andling data width conversions when the input for a slave is smaller than the bus transferring the data from the PS to the Interconnect.</w:t>
        </w:r>
      </w:moveTo>
    </w:p>
    <w:p w14:paraId="4604913A" w14:textId="1342710D" w:rsidR="00A17017" w:rsidRDefault="005A4222" w:rsidP="000B5C0E">
      <w:pPr>
        <w:pStyle w:val="TextSub2"/>
        <w:numPr>
          <w:ilvl w:val="0"/>
          <w:numId w:val="21"/>
        </w:numPr>
        <w:ind w:left="1604" w:hanging="357"/>
        <w:rPr>
          <w:moveTo w:id="2660" w:author="Luke Slemon" w:date="2020-04-14T18:55:00Z"/>
        </w:rPr>
      </w:pPr>
      <w:ins w:id="2661" w:author="Luke Slemon" w:date="2020-05-19T19:11:00Z">
        <w:r>
          <w:t>c</w:t>
        </w:r>
      </w:ins>
      <w:moveTo w:id="2662" w:author="Luke Slemon" w:date="2020-04-14T18:55:00Z">
        <w:del w:id="2663" w:author="Luke Slemon" w:date="2020-05-19T19:11:00Z">
          <w:r w:rsidR="00A17017" w:rsidDel="005A4222">
            <w:delText>C</w:delText>
          </w:r>
        </w:del>
        <w:r w:rsidR="00A17017">
          <w:t>lock rate conversion for scenarios when the Slave operates at a slower rate than the PS.</w:t>
        </w:r>
      </w:moveTo>
    </w:p>
    <w:p w14:paraId="384428ED" w14:textId="1A8DDB94" w:rsidR="00A17017" w:rsidRDefault="005A4222" w:rsidP="000B5C0E">
      <w:pPr>
        <w:pStyle w:val="TextSub2"/>
        <w:numPr>
          <w:ilvl w:val="0"/>
          <w:numId w:val="21"/>
        </w:numPr>
        <w:ind w:left="1604" w:hanging="357"/>
        <w:rPr>
          <w:moveTo w:id="2664" w:author="Luke Slemon" w:date="2020-04-14T18:55:00Z"/>
        </w:rPr>
      </w:pPr>
      <w:ins w:id="2665" w:author="Luke Slemon" w:date="2020-05-19T19:11:00Z">
        <w:r>
          <w:t>h</w:t>
        </w:r>
      </w:ins>
      <w:moveTo w:id="2666" w:author="Luke Slemon" w:date="2020-04-14T18:55:00Z">
        <w:del w:id="2667" w:author="Luke Slemon" w:date="2020-05-19T19:11:00Z">
          <w:r w:rsidR="00A17017" w:rsidDel="005A4222">
            <w:delText>H</w:delText>
          </w:r>
        </w:del>
        <w:r w:rsidR="00A17017">
          <w:t xml:space="preserve">andling </w:t>
        </w:r>
      </w:moveTo>
      <w:ins w:id="2668" w:author="Luke Slemon" w:date="2020-05-19T19:11:00Z">
        <w:r>
          <w:t>a</w:t>
        </w:r>
      </w:ins>
      <w:moveTo w:id="2669" w:author="Luke Slemon" w:date="2020-04-14T18:55:00Z">
        <w:del w:id="2670" w:author="Luke Slemon" w:date="2020-05-19T19:11:00Z">
          <w:r w:rsidR="00A17017" w:rsidDel="005A4222">
            <w:delText>A</w:delText>
          </w:r>
        </w:del>
        <w:r w:rsidR="00A17017">
          <w:t xml:space="preserve">ddressing between Slaves and </w:t>
        </w:r>
        <w:proofErr w:type="gramStart"/>
        <w:r w:rsidR="00A17017">
          <w:t>Masters</w:t>
        </w:r>
        <w:proofErr w:type="gramEnd"/>
        <w:r w:rsidR="00A17017">
          <w:t xml:space="preserve"> as seen in Figure </w:t>
        </w:r>
      </w:moveTo>
      <w:ins w:id="2671" w:author="Luke Slemon" w:date="2020-05-18T14:00:00Z">
        <w:r w:rsidR="00AE2EC5">
          <w:t>7</w:t>
        </w:r>
      </w:ins>
      <w:moveTo w:id="2672" w:author="Luke Slemon" w:date="2020-04-14T18:55:00Z">
        <w:del w:id="2673" w:author="Luke Slemon" w:date="2020-05-18T14:00:00Z">
          <w:r w:rsidR="00A17017" w:rsidDel="00AE2EC5">
            <w:delText>9</w:delText>
          </w:r>
        </w:del>
        <w:r w:rsidR="00A17017">
          <w:t>.</w:t>
        </w:r>
      </w:moveTo>
      <w:ins w:id="2674" w:author="Luke Slemon" w:date="2020-05-18T14:00:00Z">
        <w:r w:rsidR="00AE2EC5">
          <w:t>2</w:t>
        </w:r>
      </w:ins>
      <w:moveTo w:id="2675" w:author="Luke Slemon" w:date="2020-04-14T18:55:00Z">
        <w:del w:id="2676" w:author="Luke Slemon" w:date="2020-05-18T14:00:00Z">
          <w:r w:rsidR="00A17017" w:rsidDel="00AE2EC5">
            <w:delText>1</w:delText>
          </w:r>
        </w:del>
        <w:r w:rsidR="00A17017">
          <w:t>1.</w:t>
        </w:r>
      </w:moveTo>
    </w:p>
    <w:p w14:paraId="29E2D12F" w14:textId="77777777" w:rsidR="00A17017" w:rsidRDefault="00A17017" w:rsidP="000B5C0E">
      <w:pPr>
        <w:pStyle w:val="TextSub2"/>
        <w:numPr>
          <w:ilvl w:val="0"/>
          <w:numId w:val="21"/>
        </w:numPr>
        <w:ind w:left="1604" w:hanging="357"/>
        <w:rPr>
          <w:moveTo w:id="2677" w:author="Luke Slemon" w:date="2020-04-14T18:55:00Z"/>
        </w:rPr>
      </w:pPr>
      <w:moveTo w:id="2678" w:author="Luke Slemon" w:date="2020-04-14T18:55:00Z">
        <w:r>
          <w:t>FIFO buffering up t0 512 bytes utilising Block RAM.</w:t>
        </w:r>
      </w:moveTo>
    </w:p>
    <w:p w14:paraId="7D7FBDAE" w14:textId="4F2D72A3" w:rsidR="00A17017" w:rsidRDefault="005A4222" w:rsidP="000B5C0E">
      <w:pPr>
        <w:pStyle w:val="TextSub2"/>
        <w:numPr>
          <w:ilvl w:val="0"/>
          <w:numId w:val="21"/>
        </w:numPr>
        <w:ind w:left="1604" w:hanging="357"/>
        <w:rPr>
          <w:moveTo w:id="2679" w:author="Luke Slemon" w:date="2020-04-14T18:55:00Z"/>
        </w:rPr>
      </w:pPr>
      <w:ins w:id="2680" w:author="Luke Slemon" w:date="2020-05-19T19:12:00Z">
        <w:r>
          <w:t>h</w:t>
        </w:r>
      </w:ins>
      <w:moveTo w:id="2681" w:author="Luke Slemon" w:date="2020-04-14T18:55:00Z">
        <w:del w:id="2682" w:author="Luke Slemon" w:date="2020-05-19T19:12:00Z">
          <w:r w:rsidR="00A17017" w:rsidDel="005A4222">
            <w:delText>H</w:delText>
          </w:r>
        </w:del>
        <w:r w:rsidR="00A17017">
          <w:t>andling protocol conversion between AXI4 and AXI4-Lite.</w:t>
        </w:r>
      </w:moveTo>
    </w:p>
    <w:p w14:paraId="289CB299" w14:textId="77777777" w:rsidR="00A17017" w:rsidRDefault="00A17017">
      <w:pPr>
        <w:pStyle w:val="Image"/>
        <w:rPr>
          <w:moveTo w:id="2683" w:author="Luke Slemon" w:date="2020-04-14T18:55:00Z"/>
        </w:rPr>
        <w:pPrChange w:id="2684" w:author="Luke Slemon" w:date="2020-05-16T17:41:00Z">
          <w:pPr>
            <w:pStyle w:val="TextSub2"/>
            <w:jc w:val="center"/>
          </w:pPr>
        </w:pPrChange>
      </w:pPr>
      <w:moveTo w:id="2685" w:author="Luke Slemon" w:date="2020-04-14T18:55:00Z">
        <w:r>
          <w:drawing>
            <wp:inline distT="0" distB="0" distL="0" distR="0" wp14:anchorId="0119CFFE" wp14:editId="564CF300">
              <wp:extent cx="5353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XI_Interconnect.jpg"/>
                      <pic:cNvPicPr/>
                    </pic:nvPicPr>
                    <pic:blipFill>
                      <a:blip r:embed="rId40">
                        <a:extLst>
                          <a:ext uri="{28A0092B-C50C-407E-A947-70E740481C1C}">
                            <a14:useLocalDpi xmlns:a14="http://schemas.microsoft.com/office/drawing/2010/main" val="0"/>
                          </a:ext>
                        </a:extLst>
                      </a:blip>
                      <a:stretch>
                        <a:fillRect/>
                      </a:stretch>
                    </pic:blipFill>
                    <pic:spPr>
                      <a:xfrm>
                        <a:off x="0" y="0"/>
                        <a:ext cx="5353050" cy="3067050"/>
                      </a:xfrm>
                      <a:prstGeom prst="rect">
                        <a:avLst/>
                      </a:prstGeom>
                    </pic:spPr>
                  </pic:pic>
                </a:graphicData>
              </a:graphic>
            </wp:inline>
          </w:drawing>
        </w:r>
      </w:moveTo>
    </w:p>
    <w:p w14:paraId="1E7C7120" w14:textId="4F0601CC" w:rsidR="00A17017" w:rsidRDefault="00A17017" w:rsidP="00A17017">
      <w:pPr>
        <w:pStyle w:val="FigureAnnotation"/>
        <w:rPr>
          <w:moveTo w:id="2686" w:author="Luke Slemon" w:date="2020-04-14T18:55:00Z"/>
        </w:rPr>
      </w:pPr>
      <w:moveTo w:id="2687" w:author="Luke Slemon" w:date="2020-04-14T18:55:00Z">
        <w:r>
          <w:t xml:space="preserve">Figure </w:t>
        </w:r>
      </w:moveTo>
      <w:ins w:id="2688" w:author="Luke Slemon" w:date="2020-05-18T14:01:00Z">
        <w:r w:rsidR="009B37A0">
          <w:t>7</w:t>
        </w:r>
      </w:ins>
      <w:moveTo w:id="2689" w:author="Luke Slemon" w:date="2020-04-14T18:55:00Z">
        <w:del w:id="2690" w:author="Luke Slemon" w:date="2020-05-18T14:01:00Z">
          <w:r w:rsidDel="009B37A0">
            <w:delText>9</w:delText>
          </w:r>
        </w:del>
        <w:r>
          <w:t>.</w:t>
        </w:r>
      </w:moveTo>
      <w:ins w:id="2691" w:author="Luke Slemon" w:date="2020-05-18T14:01:00Z">
        <w:r w:rsidR="009B37A0">
          <w:t>2</w:t>
        </w:r>
      </w:ins>
      <w:moveTo w:id="2692" w:author="Luke Slemon" w:date="2020-04-14T18:55:00Z">
        <w:del w:id="2693" w:author="Luke Slemon" w:date="2020-05-18T14:01:00Z">
          <w:r w:rsidDel="009B37A0">
            <w:delText>1</w:delText>
          </w:r>
        </w:del>
        <w:r>
          <w:t>1. AXI Interconnect Multi-Master/Multi-Slave</w:t>
        </w:r>
      </w:moveTo>
    </w:p>
    <w:p w14:paraId="270C8E6D" w14:textId="621C7BE6" w:rsidR="00A17017" w:rsidRDefault="00A17017" w:rsidP="000B5C0E">
      <w:pPr>
        <w:pStyle w:val="TextSub4"/>
        <w:rPr>
          <w:moveTo w:id="2694" w:author="Luke Slemon" w:date="2020-04-14T18:55:00Z"/>
        </w:rPr>
      </w:pPr>
      <w:moveTo w:id="2695" w:author="Luke Slemon" w:date="2020-04-14T18:55:00Z">
        <w:r>
          <w:t>AXI interfaces are used within the Processing System and A</w:t>
        </w:r>
      </w:moveTo>
      <w:ins w:id="2696" w:author="Luke Slemon" w:date="2020-05-19T19:12:00Z">
        <w:r w:rsidR="005A4222">
          <w:t xml:space="preserve">pplication </w:t>
        </w:r>
      </w:ins>
      <w:moveTo w:id="2697" w:author="Luke Slemon" w:date="2020-04-14T18:55:00Z">
        <w:r>
          <w:t>P</w:t>
        </w:r>
      </w:moveTo>
      <w:ins w:id="2698" w:author="Luke Slemon" w:date="2020-05-19T19:12:00Z">
        <w:r w:rsidR="005A4222">
          <w:t xml:space="preserve">rocessing </w:t>
        </w:r>
      </w:ins>
      <w:moveTo w:id="2699" w:author="Luke Slemon" w:date="2020-04-14T18:55:00Z">
        <w:r>
          <w:t>U</w:t>
        </w:r>
      </w:moveTo>
      <w:ins w:id="2700" w:author="Luke Slemon" w:date="2020-05-19T19:12:00Z">
        <w:r w:rsidR="005A4222">
          <w:t>nit</w:t>
        </w:r>
      </w:ins>
      <w:moveTo w:id="2701" w:author="Luke Slemon" w:date="2020-04-14T18:55:00Z">
        <w:r>
          <w:t xml:space="preserve"> for communications between the various memory controllers, cores</w:t>
        </w:r>
      </w:moveTo>
      <w:ins w:id="2702" w:author="Luke Slemon" w:date="2020-05-19T19:12:00Z">
        <w:r w:rsidR="005A4222">
          <w:t xml:space="preserve"> and </w:t>
        </w:r>
      </w:ins>
      <w:moveTo w:id="2703" w:author="Luke Slemon" w:date="2020-04-14T18:55:00Z">
        <w:del w:id="2704" w:author="Luke Slemon" w:date="2020-05-19T19:12:00Z">
          <w:r w:rsidDel="005A4222">
            <w:delText xml:space="preserve">, </w:delText>
          </w:r>
        </w:del>
        <w:r>
          <w:t xml:space="preserve">MIO </w:t>
        </w:r>
        <w:r>
          <w:lastRenderedPageBreak/>
          <w:t>interfaces</w:t>
        </w:r>
      </w:moveTo>
      <w:ins w:id="2705" w:author="Luke Slemon" w:date="2020-05-19T19:12:00Z">
        <w:r w:rsidR="005A4222">
          <w:t>.</w:t>
        </w:r>
      </w:ins>
      <w:moveTo w:id="2706" w:author="Luke Slemon" w:date="2020-04-14T18:55:00Z">
        <w:del w:id="2707" w:author="Luke Slemon" w:date="2020-05-19T19:12:00Z">
          <w:r w:rsidDel="005A4222">
            <w:delText>,</w:delText>
          </w:r>
        </w:del>
        <w:r>
          <w:t xml:space="preserve"> </w:t>
        </w:r>
        <w:del w:id="2708" w:author="Luke Slemon" w:date="2020-05-19T19:12:00Z">
          <w:r w:rsidDel="005A4222">
            <w:delText xml:space="preserve">and </w:delText>
          </w:r>
        </w:del>
      </w:moveTo>
      <w:ins w:id="2709" w:author="Luke Slemon" w:date="2020-05-19T19:12:00Z">
        <w:r w:rsidR="005A4222">
          <w:t>M</w:t>
        </w:r>
      </w:ins>
      <w:moveTo w:id="2710" w:author="Luke Slemon" w:date="2020-04-14T18:55:00Z">
        <w:del w:id="2711" w:author="Luke Slemon" w:date="2020-05-19T19:12:00Z">
          <w:r w:rsidDel="005A4222">
            <w:delText>m</w:delText>
          </w:r>
        </w:del>
        <w:r>
          <w:t>ost importantly for developers they are</w:t>
        </w:r>
      </w:moveTo>
      <w:ins w:id="2712" w:author="Luke Slemon" w:date="2020-05-19T19:13:00Z">
        <w:r w:rsidR="005A4222">
          <w:t xml:space="preserve"> also</w:t>
        </w:r>
      </w:ins>
      <w:moveTo w:id="2713" w:author="Luke Slemon" w:date="2020-04-14T18:55:00Z">
        <w:r>
          <w:t xml:space="preserve"> used for interfacing the PS to the PL</w:t>
        </w:r>
        <w:r>
          <w:fldChar w:fldCharType="begin" w:fldLock="1"/>
        </w:r>
      </w:moveTo>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moveTo w:id="2714" w:author="Luke Slemon" w:date="2020-04-14T18:55:00Z">
        <w:r>
          <w:fldChar w:fldCharType="separate"/>
        </w:r>
      </w:moveTo>
      <w:r w:rsidR="00FD26B6" w:rsidRPr="00FD26B6">
        <w:rPr>
          <w:noProof/>
        </w:rPr>
        <w:t>[26]</w:t>
      </w:r>
      <w:moveTo w:id="2715" w:author="Luke Slemon" w:date="2020-04-14T18:55:00Z">
        <w:r>
          <w:fldChar w:fldCharType="end"/>
        </w:r>
        <w:r>
          <w:t xml:space="preserve">. The interconnects shown in Figure </w:t>
        </w:r>
      </w:moveTo>
      <w:ins w:id="2716" w:author="Luke Slemon" w:date="2020-05-18T14:01:00Z">
        <w:r w:rsidR="009B37A0">
          <w:t>7</w:t>
        </w:r>
      </w:ins>
      <w:moveTo w:id="2717" w:author="Luke Slemon" w:date="2020-04-14T18:55:00Z">
        <w:del w:id="2718" w:author="Luke Slemon" w:date="2020-05-18T14:01:00Z">
          <w:r w:rsidDel="009B37A0">
            <w:delText>9</w:delText>
          </w:r>
        </w:del>
        <w:r>
          <w:t>.</w:t>
        </w:r>
      </w:moveTo>
      <w:ins w:id="2719" w:author="Luke Slemon" w:date="2020-05-18T14:01:00Z">
        <w:r w:rsidR="009B37A0">
          <w:t>2</w:t>
        </w:r>
      </w:ins>
      <w:moveTo w:id="2720" w:author="Luke Slemon" w:date="2020-04-14T18:55:00Z">
        <w:del w:id="2721" w:author="Luke Slemon" w:date="2020-05-18T14:01:00Z">
          <w:r w:rsidDel="009B37A0">
            <w:delText>1</w:delText>
          </w:r>
        </w:del>
        <w:r>
          <w:t xml:space="preserve">2 are each assigned to a different type of PS-PL interface port and are </w:t>
        </w:r>
        <w:proofErr w:type="gramStart"/>
        <w:r>
          <w:t>connected  to</w:t>
        </w:r>
        <w:proofErr w:type="gramEnd"/>
        <w:r>
          <w:t xml:space="preserve"> a central interconnect within the PS which handles the memory mapping transfers.</w:t>
        </w:r>
      </w:moveTo>
    </w:p>
    <w:p w14:paraId="27C0AF1C" w14:textId="77777777" w:rsidR="00A17017" w:rsidRDefault="00A17017" w:rsidP="000B5C0E">
      <w:pPr>
        <w:pStyle w:val="TextSub4"/>
        <w:rPr>
          <w:moveTo w:id="2722" w:author="Luke Slemon" w:date="2020-04-14T18:55:00Z"/>
        </w:rPr>
      </w:pPr>
      <w:moveTo w:id="2723" w:author="Luke Slemon" w:date="2020-04-14T18:55:00Z">
        <w:r>
          <w:t>The ports for the PL-PS interface are;</w:t>
        </w:r>
      </w:moveTo>
    </w:p>
    <w:p w14:paraId="260A91E6" w14:textId="77777777" w:rsidR="00A17017" w:rsidRDefault="00A17017" w:rsidP="000B5C0E">
      <w:pPr>
        <w:pStyle w:val="TextSub2"/>
        <w:numPr>
          <w:ilvl w:val="0"/>
          <w:numId w:val="22"/>
        </w:numPr>
        <w:ind w:left="1604" w:hanging="357"/>
        <w:rPr>
          <w:moveTo w:id="2724" w:author="Luke Slemon" w:date="2020-04-14T18:55:00Z"/>
        </w:rPr>
      </w:pPr>
      <w:moveTo w:id="2725" w:author="Luke Slemon" w:date="2020-04-14T18:55:00Z">
        <w:r>
          <w:t>AXI_GP</w:t>
        </w:r>
        <w:r>
          <w:br/>
        </w:r>
        <w:proofErr w:type="gramStart"/>
        <w:r>
          <w:t>General purpose 32 bit</w:t>
        </w:r>
        <w:proofErr w:type="gramEnd"/>
        <w:r>
          <w:t xml:space="preserve"> data ports for handling low transfer rates between the PL and PS. There are 2 Master ports and 2 Slave ports</w:t>
        </w:r>
      </w:moveTo>
    </w:p>
    <w:p w14:paraId="7E8BFE64" w14:textId="77777777" w:rsidR="00A17017" w:rsidRDefault="00A17017" w:rsidP="000B5C0E">
      <w:pPr>
        <w:pStyle w:val="TextSub2"/>
        <w:numPr>
          <w:ilvl w:val="0"/>
          <w:numId w:val="22"/>
        </w:numPr>
        <w:ind w:left="1604" w:hanging="357"/>
        <w:rPr>
          <w:moveTo w:id="2726" w:author="Luke Slemon" w:date="2020-04-14T18:55:00Z"/>
        </w:rPr>
      </w:pPr>
      <w:moveTo w:id="2727" w:author="Luke Slemon" w:date="2020-04-14T18:55:00Z">
        <w:r>
          <w:t>AXI_HP</w:t>
        </w:r>
        <w:r>
          <w:br/>
          <w:t>High performance Port ideal for high transfer rates between the PL and memory elements in the PS, as well as the DDR memory interface. Utilises FIFO buffers for handling bursts.</w:t>
        </w:r>
      </w:moveTo>
    </w:p>
    <w:p w14:paraId="5BAB3A5D" w14:textId="77777777" w:rsidR="00A17017" w:rsidRPr="00576F32" w:rsidRDefault="00A17017" w:rsidP="000B5C0E">
      <w:pPr>
        <w:pStyle w:val="TextSub2"/>
        <w:numPr>
          <w:ilvl w:val="0"/>
          <w:numId w:val="22"/>
        </w:numPr>
        <w:ind w:left="1604" w:hanging="357"/>
        <w:rPr>
          <w:moveTo w:id="2728" w:author="Luke Slemon" w:date="2020-04-14T18:55:00Z"/>
        </w:rPr>
      </w:pPr>
      <w:moveTo w:id="2729" w:author="Luke Slemon" w:date="2020-04-14T18:55:00Z">
        <w:r>
          <w:t>AXI_ACP</w:t>
        </w:r>
        <w:r>
          <w:br/>
          <w:t xml:space="preserve">A single asynchronous connection between the PL and PS allowing the PL access to the APU caches. </w:t>
        </w:r>
      </w:moveTo>
    </w:p>
    <w:p w14:paraId="52EADB53" w14:textId="77777777" w:rsidR="00A17017" w:rsidRDefault="00A17017">
      <w:pPr>
        <w:pStyle w:val="Image"/>
        <w:rPr>
          <w:moveTo w:id="2730" w:author="Luke Slemon" w:date="2020-04-14T18:55:00Z"/>
        </w:rPr>
        <w:pPrChange w:id="2731" w:author="Luke Slemon" w:date="2020-05-16T17:41:00Z">
          <w:pPr>
            <w:pStyle w:val="TextSub2"/>
          </w:pPr>
        </w:pPrChange>
      </w:pPr>
      <w:moveTo w:id="2732" w:author="Luke Slemon" w:date="2020-04-14T18:55:00Z">
        <w:r>
          <w:t xml:space="preserve"> </w:t>
        </w:r>
        <w:r>
          <w:drawing>
            <wp:inline distT="0" distB="0" distL="0" distR="0" wp14:anchorId="61133BE3" wp14:editId="39ED668E">
              <wp:extent cx="5591175" cy="48482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XI_Interface_Ports.JPG"/>
                      <pic:cNvPicPr/>
                    </pic:nvPicPr>
                    <pic:blipFill>
                      <a:blip r:embed="rId41">
                        <a:extLst>
                          <a:ext uri="{28A0092B-C50C-407E-A947-70E740481C1C}">
                            <a14:useLocalDpi xmlns:a14="http://schemas.microsoft.com/office/drawing/2010/main" val="0"/>
                          </a:ext>
                        </a:extLst>
                      </a:blip>
                      <a:stretch>
                        <a:fillRect/>
                      </a:stretch>
                    </pic:blipFill>
                    <pic:spPr>
                      <a:xfrm>
                        <a:off x="0" y="0"/>
                        <a:ext cx="5591175" cy="4848225"/>
                      </a:xfrm>
                      <a:prstGeom prst="rect">
                        <a:avLst/>
                      </a:prstGeom>
                    </pic:spPr>
                  </pic:pic>
                </a:graphicData>
              </a:graphic>
            </wp:inline>
          </w:drawing>
        </w:r>
      </w:moveTo>
    </w:p>
    <w:p w14:paraId="16ECDB51" w14:textId="65349A56" w:rsidR="00A17017" w:rsidRDefault="00A17017" w:rsidP="00A17017">
      <w:pPr>
        <w:pStyle w:val="FigureAnnotation"/>
        <w:rPr>
          <w:moveTo w:id="2733" w:author="Luke Slemon" w:date="2020-04-14T18:55:00Z"/>
        </w:rPr>
      </w:pPr>
      <w:moveTo w:id="2734" w:author="Luke Slemon" w:date="2020-04-14T18:55:00Z">
        <w:r>
          <w:t xml:space="preserve">Figure </w:t>
        </w:r>
      </w:moveTo>
      <w:ins w:id="2735" w:author="Luke Slemon" w:date="2020-05-18T14:01:00Z">
        <w:r w:rsidR="009B37A0">
          <w:t>7</w:t>
        </w:r>
      </w:ins>
      <w:moveTo w:id="2736" w:author="Luke Slemon" w:date="2020-04-14T18:55:00Z">
        <w:del w:id="2737" w:author="Luke Slemon" w:date="2020-05-18T14:01:00Z">
          <w:r w:rsidDel="009B37A0">
            <w:delText>9</w:delText>
          </w:r>
        </w:del>
        <w:r>
          <w:t>.</w:t>
        </w:r>
      </w:moveTo>
      <w:ins w:id="2738" w:author="Luke Slemon" w:date="2020-05-18T14:01:00Z">
        <w:r w:rsidR="009B37A0">
          <w:t>2</w:t>
        </w:r>
      </w:ins>
      <w:moveTo w:id="2739" w:author="Luke Slemon" w:date="2020-04-14T18:55:00Z">
        <w:del w:id="2740" w:author="Luke Slemon" w:date="2020-05-18T14:01:00Z">
          <w:r w:rsidDel="009B37A0">
            <w:delText>1</w:delText>
          </w:r>
        </w:del>
        <w:r>
          <w:t>2. Processing System AXI Interface Ports</w:t>
        </w:r>
        <w:r>
          <w:fldChar w:fldCharType="begin" w:fldLock="1"/>
        </w:r>
      </w:moveTo>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moveTo w:id="2741" w:author="Luke Slemon" w:date="2020-04-14T18:55:00Z">
        <w:r>
          <w:fldChar w:fldCharType="separate"/>
        </w:r>
      </w:moveTo>
      <w:r w:rsidR="00FD26B6" w:rsidRPr="00FD26B6">
        <w:rPr>
          <w:b w:val="0"/>
          <w:noProof/>
        </w:rPr>
        <w:t>[26]</w:t>
      </w:r>
      <w:moveTo w:id="2742" w:author="Luke Slemon" w:date="2020-04-14T18:55:00Z">
        <w:r>
          <w:fldChar w:fldCharType="end"/>
        </w:r>
        <w:r>
          <w:t>.</w:t>
        </w:r>
      </w:moveTo>
    </w:p>
    <w:p w14:paraId="17A675F0" w14:textId="19DAD1B1" w:rsidR="00A17017" w:rsidRDefault="00A17017" w:rsidP="000B5C0E">
      <w:pPr>
        <w:pStyle w:val="TextSub4"/>
        <w:rPr>
          <w:moveTo w:id="2743" w:author="Luke Slemon" w:date="2020-04-14T18:55:00Z"/>
        </w:rPr>
      </w:pPr>
      <w:moveTo w:id="2744" w:author="Luke Slemon" w:date="2020-04-14T18:55:00Z">
        <w:r>
          <w:lastRenderedPageBreak/>
          <w:t>The AXI4 and AXI4-Lite interfaces consists of 5 channels, three of which belong to the Writing operations and the remaining two belong to the Reading operations, allowing for full duplexed, bi-directional data transfers</w:t>
        </w:r>
        <w:r>
          <w:fldChar w:fldCharType="begin" w:fldLock="1"/>
        </w:r>
      </w:moveTo>
      <w:r w:rsidR="00C8285B">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moveTo w:id="2745" w:author="Luke Slemon" w:date="2020-04-14T18:55:00Z">
        <w:r>
          <w:fldChar w:fldCharType="separate"/>
        </w:r>
      </w:moveTo>
      <w:r w:rsidR="00FD26B6" w:rsidRPr="00FD26B6">
        <w:rPr>
          <w:noProof/>
        </w:rPr>
        <w:t>[31]</w:t>
      </w:r>
      <w:moveTo w:id="2746" w:author="Luke Slemon" w:date="2020-04-14T18:55:00Z">
        <w:r>
          <w:fldChar w:fldCharType="end"/>
        </w:r>
        <w:r>
          <w:t>.</w:t>
        </w:r>
      </w:moveTo>
    </w:p>
    <w:p w14:paraId="680744E9" w14:textId="77777777" w:rsidR="00A17017" w:rsidRDefault="00A17017" w:rsidP="000B5C0E">
      <w:pPr>
        <w:pStyle w:val="TextSub4"/>
        <w:rPr>
          <w:moveTo w:id="2747" w:author="Luke Slemon" w:date="2020-04-14T18:55:00Z"/>
        </w:rPr>
      </w:pPr>
      <w:moveTo w:id="2748" w:author="Luke Slemon" w:date="2020-04-14T18:55:00Z">
        <w:r>
          <w:t>Writing Data;</w:t>
        </w:r>
      </w:moveTo>
    </w:p>
    <w:p w14:paraId="79EB9ED8" w14:textId="77777777" w:rsidR="00A17017" w:rsidRDefault="00A17017" w:rsidP="000B5C0E">
      <w:pPr>
        <w:pStyle w:val="TextSub2"/>
        <w:numPr>
          <w:ilvl w:val="0"/>
          <w:numId w:val="23"/>
        </w:numPr>
        <w:ind w:left="1604" w:hanging="357"/>
        <w:rPr>
          <w:moveTo w:id="2749" w:author="Luke Slemon" w:date="2020-04-14T18:55:00Z"/>
        </w:rPr>
      </w:pPr>
      <w:moveTo w:id="2750" w:author="Luke Slemon" w:date="2020-04-14T18:55:00Z">
        <w:r>
          <w:t>Address Channel</w:t>
        </w:r>
        <w:r>
          <w:br/>
          <w:t>Sent at the beginning of the transaction, specifying base address for communications, the number of data transfers in the transaction, and the number of bytes in each transfer.</w:t>
        </w:r>
      </w:moveTo>
    </w:p>
    <w:p w14:paraId="5F39BC81" w14:textId="77777777" w:rsidR="00A17017" w:rsidRDefault="00A17017" w:rsidP="000B5C0E">
      <w:pPr>
        <w:pStyle w:val="TextSub2"/>
        <w:numPr>
          <w:ilvl w:val="0"/>
          <w:numId w:val="23"/>
        </w:numPr>
        <w:ind w:left="1604" w:hanging="357"/>
        <w:rPr>
          <w:moveTo w:id="2751" w:author="Luke Slemon" w:date="2020-04-14T18:55:00Z"/>
        </w:rPr>
      </w:pPr>
      <w:moveTo w:id="2752" w:author="Luke Slemon" w:date="2020-04-14T18:55:00Z">
        <w:r>
          <w:t>Data Channel</w:t>
        </w:r>
        <w:r>
          <w:br/>
          <w:t xml:space="preserve">Begins after address transaction terminates. Sends data to the Slave </w:t>
        </w:r>
        <w:proofErr w:type="gramStart"/>
        <w:r>
          <w:t>device, and</w:t>
        </w:r>
        <w:proofErr w:type="gramEnd"/>
        <w:r>
          <w:t xml:space="preserve"> will flag WLAST when the final transfer has begun.</w:t>
        </w:r>
      </w:moveTo>
    </w:p>
    <w:p w14:paraId="45017A67" w14:textId="77777777" w:rsidR="00A17017" w:rsidRDefault="00A17017" w:rsidP="000B5C0E">
      <w:pPr>
        <w:pStyle w:val="TextSub2"/>
        <w:numPr>
          <w:ilvl w:val="0"/>
          <w:numId w:val="23"/>
        </w:numPr>
        <w:ind w:left="1604" w:hanging="357"/>
        <w:rPr>
          <w:moveTo w:id="2753" w:author="Luke Slemon" w:date="2020-04-14T18:55:00Z"/>
        </w:rPr>
      </w:pPr>
      <w:moveTo w:id="2754" w:author="Luke Slemon" w:date="2020-04-14T18:55:00Z">
        <w:r>
          <w:t>Response Channel</w:t>
        </w:r>
        <w:r>
          <w:br/>
          <w:t>Informs the master of transaction status.</w:t>
        </w:r>
        <w:r>
          <w:br/>
        </w:r>
      </w:moveTo>
    </w:p>
    <w:p w14:paraId="64C19D94" w14:textId="77777777" w:rsidR="00A17017" w:rsidRDefault="00A17017">
      <w:pPr>
        <w:pStyle w:val="Image"/>
        <w:rPr>
          <w:moveTo w:id="2755" w:author="Luke Slemon" w:date="2020-04-14T18:55:00Z"/>
        </w:rPr>
        <w:pPrChange w:id="2756" w:author="Luke Slemon" w:date="2020-05-16T17:41:00Z">
          <w:pPr/>
        </w:pPrChange>
      </w:pPr>
      <w:moveTo w:id="2757" w:author="Luke Slemon" w:date="2020-04-14T18:55:00Z">
        <w:r>
          <w:drawing>
            <wp:inline distT="0" distB="0" distL="0" distR="0" wp14:anchorId="63842F6C" wp14:editId="611C3A45">
              <wp:extent cx="5731510" cy="309181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ing Channel.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91815"/>
                      </a:xfrm>
                      <a:prstGeom prst="rect">
                        <a:avLst/>
                      </a:prstGeom>
                    </pic:spPr>
                  </pic:pic>
                </a:graphicData>
              </a:graphic>
            </wp:inline>
          </w:drawing>
        </w:r>
      </w:moveTo>
    </w:p>
    <w:p w14:paraId="72C720A3" w14:textId="79A43135" w:rsidR="00A17017" w:rsidRDefault="00A17017" w:rsidP="00A17017">
      <w:pPr>
        <w:pStyle w:val="FigureAnnotation"/>
        <w:rPr>
          <w:moveTo w:id="2758" w:author="Luke Slemon" w:date="2020-04-14T18:55:00Z"/>
        </w:rPr>
      </w:pPr>
      <w:moveTo w:id="2759" w:author="Luke Slemon" w:date="2020-04-14T18:55:00Z">
        <w:r>
          <w:t xml:space="preserve">Figure </w:t>
        </w:r>
      </w:moveTo>
      <w:ins w:id="2760" w:author="Luke Slemon" w:date="2020-05-18T14:01:00Z">
        <w:r w:rsidR="009B37A0">
          <w:t>7</w:t>
        </w:r>
      </w:ins>
      <w:moveTo w:id="2761" w:author="Luke Slemon" w:date="2020-04-14T18:55:00Z">
        <w:del w:id="2762" w:author="Luke Slemon" w:date="2020-05-18T14:01:00Z">
          <w:r w:rsidDel="009B37A0">
            <w:delText>9</w:delText>
          </w:r>
        </w:del>
        <w:r>
          <w:t>.</w:t>
        </w:r>
      </w:moveTo>
      <w:ins w:id="2763" w:author="Luke Slemon" w:date="2020-05-18T14:01:00Z">
        <w:r w:rsidR="009B37A0">
          <w:t>2</w:t>
        </w:r>
      </w:ins>
      <w:moveTo w:id="2764" w:author="Luke Slemon" w:date="2020-04-14T18:55:00Z">
        <w:del w:id="2765" w:author="Luke Slemon" w:date="2020-05-18T14:01:00Z">
          <w:r w:rsidDel="009B37A0">
            <w:delText>1</w:delText>
          </w:r>
        </w:del>
        <w:r>
          <w:t>3. AXI Writing Transaction between Master and Slave</w:t>
        </w:r>
        <w:r>
          <w:fldChar w:fldCharType="begin" w:fldLock="1"/>
        </w:r>
      </w:moveTo>
      <w:r w:rsidR="00C8285B">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moveTo w:id="2766" w:author="Luke Slemon" w:date="2020-04-14T18:55:00Z">
        <w:r>
          <w:fldChar w:fldCharType="separate"/>
        </w:r>
      </w:moveTo>
      <w:r w:rsidR="00FD26B6" w:rsidRPr="00FD26B6">
        <w:rPr>
          <w:b w:val="0"/>
          <w:noProof/>
        </w:rPr>
        <w:t>[31]</w:t>
      </w:r>
      <w:moveTo w:id="2767" w:author="Luke Slemon" w:date="2020-04-14T18:55:00Z">
        <w:r>
          <w:fldChar w:fldCharType="end"/>
        </w:r>
        <w:r>
          <w:t>.</w:t>
        </w:r>
      </w:moveTo>
    </w:p>
    <w:p w14:paraId="5C3C004E" w14:textId="77777777" w:rsidR="00A17017" w:rsidRDefault="00A17017" w:rsidP="000B5C0E">
      <w:pPr>
        <w:pStyle w:val="TextSub4"/>
        <w:rPr>
          <w:moveTo w:id="2768" w:author="Luke Slemon" w:date="2020-04-14T18:55:00Z"/>
        </w:rPr>
      </w:pPr>
      <w:moveTo w:id="2769" w:author="Luke Slemon" w:date="2020-04-14T18:55:00Z">
        <w:r>
          <w:t>Reading Data;</w:t>
        </w:r>
      </w:moveTo>
    </w:p>
    <w:p w14:paraId="04E48A2E" w14:textId="77777777" w:rsidR="00A17017" w:rsidRDefault="00A17017" w:rsidP="000B5C0E">
      <w:pPr>
        <w:pStyle w:val="TextSub2"/>
        <w:numPr>
          <w:ilvl w:val="0"/>
          <w:numId w:val="24"/>
        </w:numPr>
        <w:ind w:left="1604" w:hanging="357"/>
        <w:rPr>
          <w:moveTo w:id="2770" w:author="Luke Slemon" w:date="2020-04-14T18:55:00Z"/>
        </w:rPr>
      </w:pPr>
      <w:moveTo w:id="2771" w:author="Luke Slemon" w:date="2020-04-14T18:55:00Z">
        <w:r>
          <w:t>Address Channel</w:t>
        </w:r>
        <w:r>
          <w:br/>
          <w:t>Same as writing data.</w:t>
        </w:r>
      </w:moveTo>
    </w:p>
    <w:p w14:paraId="4E95B205" w14:textId="77777777" w:rsidR="00A17017" w:rsidRDefault="00A17017" w:rsidP="000B5C0E">
      <w:pPr>
        <w:pStyle w:val="TextSub2"/>
        <w:numPr>
          <w:ilvl w:val="0"/>
          <w:numId w:val="24"/>
        </w:numPr>
        <w:ind w:left="1604" w:hanging="357"/>
        <w:rPr>
          <w:moveTo w:id="2772" w:author="Luke Slemon" w:date="2020-04-14T18:55:00Z"/>
        </w:rPr>
      </w:pPr>
      <w:moveTo w:id="2773" w:author="Luke Slemon" w:date="2020-04-14T18:55:00Z">
        <w:r>
          <w:t>Data Channel</w:t>
        </w:r>
        <w:r>
          <w:br/>
          <w:t>Same as writing data.</w:t>
        </w:r>
      </w:moveTo>
    </w:p>
    <w:p w14:paraId="5FDB4334" w14:textId="77777777" w:rsidR="00A17017" w:rsidRDefault="00A17017">
      <w:pPr>
        <w:pStyle w:val="Image"/>
        <w:rPr>
          <w:moveTo w:id="2774" w:author="Luke Slemon" w:date="2020-04-14T18:55:00Z"/>
        </w:rPr>
        <w:pPrChange w:id="2775" w:author="Luke Slemon" w:date="2020-05-16T17:41:00Z">
          <w:pPr>
            <w:pStyle w:val="FigureAnnotation"/>
          </w:pPr>
        </w:pPrChange>
      </w:pPr>
      <w:moveTo w:id="2776" w:author="Luke Slemon" w:date="2020-04-14T18:55:00Z">
        <w:r>
          <w:lastRenderedPageBreak/>
          <w:drawing>
            <wp:inline distT="0" distB="0" distL="0" distR="0" wp14:anchorId="12F44275" wp14:editId="3FA650BB">
              <wp:extent cx="5731510" cy="2479675"/>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ad Channel.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inline>
          </w:drawing>
        </w:r>
      </w:moveTo>
    </w:p>
    <w:p w14:paraId="79AE167A" w14:textId="5771D66C" w:rsidR="00A17017" w:rsidRDefault="00A17017" w:rsidP="00A17017">
      <w:pPr>
        <w:pStyle w:val="FigureAnnotation"/>
        <w:rPr>
          <w:moveTo w:id="2777" w:author="Luke Slemon" w:date="2020-04-14T18:55:00Z"/>
        </w:rPr>
      </w:pPr>
      <w:moveTo w:id="2778" w:author="Luke Slemon" w:date="2020-04-14T18:55:00Z">
        <w:r>
          <w:t xml:space="preserve">Figure </w:t>
        </w:r>
      </w:moveTo>
      <w:ins w:id="2779" w:author="Luke Slemon" w:date="2020-05-18T14:01:00Z">
        <w:r w:rsidR="009B37A0">
          <w:t>7</w:t>
        </w:r>
      </w:ins>
      <w:moveTo w:id="2780" w:author="Luke Slemon" w:date="2020-04-14T18:55:00Z">
        <w:del w:id="2781" w:author="Luke Slemon" w:date="2020-05-18T14:01:00Z">
          <w:r w:rsidDel="009B37A0">
            <w:delText>9</w:delText>
          </w:r>
        </w:del>
        <w:r>
          <w:t>.</w:t>
        </w:r>
      </w:moveTo>
      <w:ins w:id="2782" w:author="Luke Slemon" w:date="2020-05-18T14:01:00Z">
        <w:r w:rsidR="009B37A0">
          <w:t>2</w:t>
        </w:r>
      </w:ins>
      <w:moveTo w:id="2783" w:author="Luke Slemon" w:date="2020-04-14T18:55:00Z">
        <w:del w:id="2784" w:author="Luke Slemon" w:date="2020-05-18T14:01:00Z">
          <w:r w:rsidDel="009B37A0">
            <w:delText>1</w:delText>
          </w:r>
        </w:del>
        <w:r>
          <w:t>4. AXI Reading Transaction between Master and Slave</w:t>
        </w:r>
      </w:moveTo>
    </w:p>
    <w:p w14:paraId="26A13870" w14:textId="21599530" w:rsidR="00A17017" w:rsidRDefault="00A17017" w:rsidP="000B5C0E">
      <w:pPr>
        <w:pStyle w:val="TextSub4"/>
        <w:rPr>
          <w:moveTo w:id="2785" w:author="Luke Slemon" w:date="2020-04-14T18:55:00Z"/>
        </w:rPr>
      </w:pPr>
      <w:moveTo w:id="2786" w:author="Luke Slemon" w:date="2020-04-14T18:55:00Z">
        <w:r>
          <w:t xml:space="preserve">All channel transactions require a handshake sequence in order to proceed. The handshake allows both the Master and the Slave to control the initiation of the transaction utilising the VALID/READY signals. The Master generates the VALID signal alerting the Slave that it is ready to begin transferring data. The Slave generates the READY signal alerting the Master that it is ready to begin transferring data. The transaction will only begin when both signals are asserted. Figure </w:t>
        </w:r>
      </w:moveTo>
      <w:ins w:id="2787" w:author="Luke Slemon" w:date="2020-05-18T14:01:00Z">
        <w:r w:rsidR="009B37A0">
          <w:t>7</w:t>
        </w:r>
      </w:ins>
      <w:moveTo w:id="2788" w:author="Luke Slemon" w:date="2020-04-14T18:55:00Z">
        <w:del w:id="2789" w:author="Luke Slemon" w:date="2020-05-18T14:01:00Z">
          <w:r w:rsidDel="009B37A0">
            <w:delText>9</w:delText>
          </w:r>
        </w:del>
        <w:r>
          <w:t>.</w:t>
        </w:r>
      </w:moveTo>
      <w:ins w:id="2790" w:author="Luke Slemon" w:date="2020-05-18T14:01:00Z">
        <w:r w:rsidR="009B37A0">
          <w:t>2</w:t>
        </w:r>
      </w:ins>
      <w:moveTo w:id="2791" w:author="Luke Slemon" w:date="2020-04-14T18:55:00Z">
        <w:del w:id="2792" w:author="Luke Slemon" w:date="2020-05-18T14:01:00Z">
          <w:r w:rsidDel="009B37A0">
            <w:delText>1</w:delText>
          </w:r>
        </w:del>
        <w:r>
          <w:t>5 shows a Master presenting data and asserting VALID, and it must remain unchanged until the Slave finally asserts READY, allowing the data transfer to begin</w:t>
        </w:r>
        <w:r>
          <w:fldChar w:fldCharType="begin" w:fldLock="1"/>
        </w:r>
      </w:moveTo>
      <w:r w:rsidR="00C8285B">
        <w:instrText>ADDIN CSL_CITATION {"citationItems":[{"id":"ITEM-1","itemData":{"author":[{"dropping-particle":"","family":"Limited","given":"A R M","non-dropping-particle":"","parse-names":false,"suffix":""}],"container-title":"Change","id":"ITEM-1","issued":{"date-parts":[["2004"]]},"title":"AMBA AXI Protocol Specification","type":"article-journal"},"uris":["http://www.mendeley.com/documents/?uuid=8d4a5d2b-635a-4551-916c-6f9f0900652a"]}],"mendeley":{"formattedCitation":"[32]","plainTextFormattedCitation":"[32]","previouslyFormattedCitation":"[32]"},"properties":{"noteIndex":0},"schema":"https://github.com/citation-style-language/schema/raw/master/csl-citation.json"}</w:instrText>
      </w:r>
      <w:moveTo w:id="2793" w:author="Luke Slemon" w:date="2020-04-14T18:55:00Z">
        <w:r>
          <w:fldChar w:fldCharType="separate"/>
        </w:r>
      </w:moveTo>
      <w:r w:rsidR="00FD26B6" w:rsidRPr="00FD26B6">
        <w:rPr>
          <w:noProof/>
        </w:rPr>
        <w:t>[32]</w:t>
      </w:r>
      <w:moveTo w:id="2794" w:author="Luke Slemon" w:date="2020-04-14T18:55:00Z">
        <w:r>
          <w:fldChar w:fldCharType="end"/>
        </w:r>
        <w:r>
          <w:t xml:space="preserve">. </w:t>
        </w:r>
      </w:moveTo>
    </w:p>
    <w:p w14:paraId="11FEECBE" w14:textId="77777777" w:rsidR="00A17017" w:rsidRDefault="00A17017">
      <w:pPr>
        <w:pStyle w:val="Image"/>
        <w:rPr>
          <w:moveTo w:id="2795" w:author="Luke Slemon" w:date="2020-04-14T18:55:00Z"/>
        </w:rPr>
        <w:pPrChange w:id="2796" w:author="Luke Slemon" w:date="2020-05-16T17:41:00Z">
          <w:pPr>
            <w:pStyle w:val="TextSub2"/>
            <w:jc w:val="center"/>
          </w:pPr>
        </w:pPrChange>
      </w:pPr>
      <w:moveTo w:id="2797" w:author="Luke Slemon" w:date="2020-04-14T18:55:00Z">
        <w:r>
          <w:drawing>
            <wp:inline distT="0" distB="0" distL="0" distR="0" wp14:anchorId="6A73E1AF" wp14:editId="7AA5E8E9">
              <wp:extent cx="4245077" cy="16764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andshake.JPG"/>
                      <pic:cNvPicPr/>
                    </pic:nvPicPr>
                    <pic:blipFill>
                      <a:blip r:embed="rId44">
                        <a:extLst>
                          <a:ext uri="{28A0092B-C50C-407E-A947-70E740481C1C}">
                            <a14:useLocalDpi xmlns:a14="http://schemas.microsoft.com/office/drawing/2010/main" val="0"/>
                          </a:ext>
                        </a:extLst>
                      </a:blip>
                      <a:stretch>
                        <a:fillRect/>
                      </a:stretch>
                    </pic:blipFill>
                    <pic:spPr>
                      <a:xfrm>
                        <a:off x="0" y="0"/>
                        <a:ext cx="4251545" cy="1678954"/>
                      </a:xfrm>
                      <a:prstGeom prst="rect">
                        <a:avLst/>
                      </a:prstGeom>
                    </pic:spPr>
                  </pic:pic>
                </a:graphicData>
              </a:graphic>
            </wp:inline>
          </w:drawing>
        </w:r>
      </w:moveTo>
    </w:p>
    <w:p w14:paraId="7BCCF682" w14:textId="79CA0722" w:rsidR="00A17017" w:rsidRDefault="00A17017" w:rsidP="00A17017">
      <w:pPr>
        <w:pStyle w:val="FigureAnnotation"/>
        <w:rPr>
          <w:ins w:id="2798" w:author="Luke Slemon" w:date="2020-05-19T19:13:00Z"/>
        </w:rPr>
      </w:pPr>
      <w:moveTo w:id="2799" w:author="Luke Slemon" w:date="2020-04-14T18:55:00Z">
        <w:r>
          <w:t xml:space="preserve">Figure </w:t>
        </w:r>
      </w:moveTo>
      <w:ins w:id="2800" w:author="Luke Slemon" w:date="2020-05-18T14:02:00Z">
        <w:r w:rsidR="009B37A0">
          <w:t>7</w:t>
        </w:r>
      </w:ins>
      <w:moveTo w:id="2801" w:author="Luke Slemon" w:date="2020-04-14T18:55:00Z">
        <w:del w:id="2802" w:author="Luke Slemon" w:date="2020-05-18T14:02:00Z">
          <w:r w:rsidDel="009B37A0">
            <w:delText>9</w:delText>
          </w:r>
        </w:del>
        <w:r>
          <w:t>.</w:t>
        </w:r>
      </w:moveTo>
      <w:ins w:id="2803" w:author="Luke Slemon" w:date="2020-05-18T14:02:00Z">
        <w:r w:rsidR="009B37A0">
          <w:t>2</w:t>
        </w:r>
      </w:ins>
      <w:moveTo w:id="2804" w:author="Luke Slemon" w:date="2020-04-14T18:55:00Z">
        <w:del w:id="2805" w:author="Luke Slemon" w:date="2020-05-18T14:02:00Z">
          <w:r w:rsidDel="009B37A0">
            <w:delText>1</w:delText>
          </w:r>
        </w:del>
        <w:r>
          <w:t>5 AXI VALID/READY handshake.</w:t>
        </w:r>
      </w:moveTo>
    </w:p>
    <w:p w14:paraId="5680A8B9" w14:textId="77777777" w:rsidR="005A4222" w:rsidRPr="005A4222" w:rsidRDefault="005A4222" w:rsidP="005A4222">
      <w:pPr>
        <w:pStyle w:val="TextSub2"/>
        <w:rPr>
          <w:moveTo w:id="2806" w:author="Luke Slemon" w:date="2020-04-14T18:55:00Z"/>
          <w:rPrChange w:id="2807" w:author="Luke Slemon" w:date="2020-05-19T19:13:00Z">
            <w:rPr>
              <w:moveTo w:id="2808" w:author="Luke Slemon" w:date="2020-04-14T18:55:00Z"/>
            </w:rPr>
          </w:rPrChange>
        </w:rPr>
        <w:pPrChange w:id="2809" w:author="Luke Slemon" w:date="2020-05-19T19:13:00Z">
          <w:pPr>
            <w:pStyle w:val="FigureAnnotation"/>
          </w:pPr>
        </w:pPrChange>
      </w:pPr>
      <w:bookmarkStart w:id="2810" w:name="_GoBack"/>
      <w:bookmarkEnd w:id="2810"/>
    </w:p>
    <w:p w14:paraId="33539F16" w14:textId="5A8FB1B5" w:rsidR="008A78B3" w:rsidRDefault="008A78B3" w:rsidP="007B7670">
      <w:pPr>
        <w:pStyle w:val="Heading2"/>
      </w:pPr>
      <w:bookmarkStart w:id="2811" w:name="_Toc40639179"/>
      <w:moveToRangeEnd w:id="2614"/>
      <w:r>
        <w:t>Societal Impacts</w:t>
      </w:r>
      <w:bookmarkEnd w:id="2811"/>
    </w:p>
    <w:p w14:paraId="11138902" w14:textId="6B8D78C3" w:rsidR="00A13EC8" w:rsidRPr="00081270" w:rsidRDefault="001C081C" w:rsidP="000B5C0E">
      <w:pPr>
        <w:pStyle w:val="TextSub3"/>
      </w:pPr>
      <w:r w:rsidRPr="00081270">
        <w:t xml:space="preserve">Brain to computer Interfaces have the potential to have a wide societal impact. Such systems can be used to improve the quality of life for not only those who are suffering from diseases such as ALS or paralysis, but also family members. If a patient is fixed to their bed, have difficulty performing simple tasks such as changing the channel on the television, or can no longer communicate with ease, these systems can be utilised to assist with such issues. For example, an SSVEP based Brain to Computer Interface can be utilised to control a remote control by focusing on a single flashing stimulus. By enabling a patient to have control over something as simple as this gives them </w:t>
      </w:r>
      <w:r w:rsidR="00C653AF" w:rsidRPr="00081270">
        <w:t>less of a feeling of inadequacy.</w:t>
      </w:r>
    </w:p>
    <w:p w14:paraId="349791D5" w14:textId="0269A8E7" w:rsidR="00C653AF" w:rsidRPr="00081270" w:rsidRDefault="000562A0" w:rsidP="000B5C0E">
      <w:pPr>
        <w:pStyle w:val="TextSub3"/>
      </w:pPr>
      <w:r w:rsidRPr="00081270">
        <w:lastRenderedPageBreak/>
        <w:t xml:space="preserve">Family members, and nurses can also benefit from the use of these systems. There </w:t>
      </w:r>
      <w:proofErr w:type="gramStart"/>
      <w:r w:rsidRPr="00081270">
        <w:t>may not need to be a nurse present with the patient at all times</w:t>
      </w:r>
      <w:proofErr w:type="gramEnd"/>
      <w:r w:rsidRPr="00081270">
        <w:t xml:space="preserve"> for moving them around, they won’t need to text for them, or control their televisions. Instead the patient can have more control of their own lives and the nurses need only be about for medication, potentially feeding, and getting into and out of bed. As for family members, they can now maintain communication with their loved ones</w:t>
      </w:r>
      <w:r w:rsidR="0001647E" w:rsidRPr="00081270">
        <w:t xml:space="preserve"> and feel as if they are present in a more sociable capacity as opposed to a caring capacity. </w:t>
      </w:r>
    </w:p>
    <w:p w14:paraId="2A8164B6" w14:textId="62BFFC44" w:rsidR="0001647E" w:rsidRPr="00081270" w:rsidRDefault="0001647E" w:rsidP="000B5C0E">
      <w:pPr>
        <w:pStyle w:val="TextSub3"/>
      </w:pPr>
      <w:r w:rsidRPr="00081270">
        <w:t xml:space="preserve">There could be some potential risks involved with using a Brain to Computer Interface with a patient. Seeing as machine learning can be somewhat unpredictable, there can be issues with the output of the system which is used to control a wheelchair for example. If the system for example misclassifies the recorded signal as being a stop command instead of a forward command, the wheelchair could be left stranded in the middle of the road where an accident can occur, affecting more than just the wheelchair occupant. When developing such systems, there should then also be other control systems to help avoid such errors, i.e. a camera to classify oncoming traffic. </w:t>
      </w:r>
    </w:p>
    <w:p w14:paraId="010EB92D" w14:textId="26E33C25" w:rsidR="00A13EC8" w:rsidRPr="00081270" w:rsidRDefault="0001647E" w:rsidP="000B5C0E">
      <w:pPr>
        <w:pStyle w:val="TextSub3"/>
      </w:pPr>
      <w:r w:rsidRPr="00081270">
        <w:t>BCIs can also prove beneficial for more than just helping patients with severe disability or illness.  These systems can also be utilised to as wearable for fully able</w:t>
      </w:r>
      <w:r w:rsidR="00BC3F4D" w:rsidRPr="00081270">
        <w:t>-</w:t>
      </w:r>
      <w:r w:rsidRPr="00081270">
        <w:t xml:space="preserve">bodied users, for example a sensor for seizure detection in epileptic </w:t>
      </w:r>
      <w:r w:rsidR="00BC3F4D" w:rsidRPr="00081270">
        <w:t xml:space="preserve">or autistic patients </w:t>
      </w:r>
      <w:r w:rsidR="00BC3F4D" w:rsidRPr="00081270">
        <w:fldChar w:fldCharType="begin" w:fldLock="1"/>
      </w:r>
      <w:r w:rsidR="00C8285B" w:rsidRPr="00081270">
        <w:instrText>ADDIN CSL_CITATION {"citationItems":[{"id":"ITEM-1","itemData":{"URL":"https://www.corticacare.com/care-notes/why-and-when-are-eegs-recommended-for-children-with-autism-2","accessed":{"date-parts":[["2020","1","7"]]},"id":"ITEM-1","issued":{"date-parts":[["0"]]},"title":"Why and When Are EEGs Recommended for Children with Autism?","type":"webpage"},"uris":["http://www.mendeley.com/documents/?uuid=8d97b2ce-e7d0-3ba3-8fba-eb134da5b186"]},{"id":"ITEM-2","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2018","id":"ITEM-2","issued":{"date-parts":[["2018","6","11"]]},"page":"415-420","publisher":"Institute of Electrical and Electronics Engineers Inc.","title":"FPGA implementation of EEG signal analysis system for the detection of epileptic seizure","type":"paper-conference"},"uris":["http://www.mendeley.com/documents/?uuid=da43ff5d-1d8f-3c3b-a711-130b187e33d8"]}],"mendeley":{"formattedCitation":"[24], [33]","manualFormatting":"[7,8]","plainTextFormattedCitation":"[24], [33]","previouslyFormattedCitation":"[24], [33]"},"properties":{"noteIndex":0},"schema":"https://github.com/citation-style-language/schema/raw/master/csl-citation.json"}</w:instrText>
      </w:r>
      <w:r w:rsidR="00BC3F4D" w:rsidRPr="00081270">
        <w:fldChar w:fldCharType="separate"/>
      </w:r>
      <w:r w:rsidR="00BC3F4D" w:rsidRPr="00081270">
        <w:rPr>
          <w:noProof/>
        </w:rPr>
        <w:t>[7,8]</w:t>
      </w:r>
      <w:r w:rsidR="00BC3F4D" w:rsidRPr="00081270">
        <w:fldChar w:fldCharType="end"/>
      </w:r>
      <w:r w:rsidR="00BC3F4D" w:rsidRPr="00081270">
        <w:t>, or potentially it could be used in hazardous environments as an extension of ones limbs.</w:t>
      </w:r>
    </w:p>
    <w:p w14:paraId="5B9E6FD7" w14:textId="4C2C3DE4" w:rsidR="00F25F9F" w:rsidRPr="00A13EC8" w:rsidRDefault="00F25F9F" w:rsidP="000B5C0E">
      <w:pPr>
        <w:pStyle w:val="TextSub3"/>
      </w:pPr>
      <w:r w:rsidRPr="00081270">
        <w:t>By implementing the entire system onto an FPGA such as the PYNQ-Z2 board, there is the potential to consume less energy than if the system was implemented on a laptop or PC. Imagine if every single patient who required one of these systems had a laptop or desktop PC running constantly for processing the data.</w:t>
      </w:r>
      <w:r w:rsidR="00955B3E" w:rsidRPr="00081270">
        <w:t xml:space="preserve"> The</w:t>
      </w:r>
      <w:r w:rsidRPr="00081270">
        <w:t xml:space="preserve"> </w:t>
      </w:r>
      <w:r w:rsidR="00955B3E" w:rsidRPr="00081270">
        <w:t>e</w:t>
      </w:r>
      <w:r w:rsidRPr="00081270">
        <w:t xml:space="preserve">nergy </w:t>
      </w:r>
      <w:r w:rsidR="00955B3E" w:rsidRPr="00081270">
        <w:t>consumed by these devices</w:t>
      </w:r>
      <w:r w:rsidRPr="00081270">
        <w:t xml:space="preserve"> could prove to</w:t>
      </w:r>
      <w:r w:rsidR="00955B3E" w:rsidRPr="00081270">
        <w:t xml:space="preserve"> have negative effects on the environment in the long-term. However an FPGA is capable of performing the necessary processing steps required for a BCI with greater energy efficiency</w:t>
      </w:r>
      <w:r w:rsidR="00955B3E" w:rsidRPr="00081270">
        <w:fldChar w:fldCharType="begin" w:fldLock="1"/>
      </w:r>
      <w:r w:rsidR="00FD26B6" w:rsidRPr="00081270">
        <w:instrText>ADDIN CSL_CITATION {"citationItems":[{"id":"ITEM-1","itemData":{"abstract":"With the emergence of accelerator devices such as multicores, graphics-processing units (GPUs), and field-programmable gate arrays (FPGAs), application designers are confronted with the problem of searching a huge design space that has been shown to have widely varying performance and energy metrics for different accelerators, different application domains, and different use cases. To address this problem, numerous studies have evaluated specific applications across different accelerators. In this paper, we analyze an important domain of applications, referred to as sliding-window applications, when executing on FPGAs, GPUs, and multicores. For each device, we present optimization strategies and analyze use cases where each device is most effective. The results show that FPGAs can achieve speedup of up to 11x and 57x compared to GPUs and multicores, respectively, while also using orders of magnitude less energy.","id":"ITEM-1","issued":{"date-parts":[["2010"]]},"title":"A Performance and Energy Comparison of FPGAs, GPUs, and Multicores for Sliding-Window Applications","type":"report"},"uris":["http://www.mendeley.com/documents/?uuid=e0d1549b-1620-3dd2-8911-c3cf15e48429"]}],"mendeley":{"formattedCitation":"[34]","plainTextFormattedCitation":"[34]","previouslyFormattedCitation":"[34]"},"properties":{"noteIndex":0},"schema":"https://github.com/citation-style-language/schema/raw/master/csl-citation.json"}</w:instrText>
      </w:r>
      <w:r w:rsidR="00955B3E" w:rsidRPr="00081270">
        <w:fldChar w:fldCharType="separate"/>
      </w:r>
      <w:r w:rsidR="0034386C" w:rsidRPr="00081270">
        <w:rPr>
          <w:noProof/>
        </w:rPr>
        <w:t>[34]</w:t>
      </w:r>
      <w:r w:rsidR="00955B3E" w:rsidRPr="00081270">
        <w:fldChar w:fldCharType="end"/>
      </w:r>
      <w:r w:rsidR="00955B3E" w:rsidRPr="00081270">
        <w:t>, which should lead to lower energy consumption.</w:t>
      </w:r>
      <w:r w:rsidR="006E2AA8" w:rsidRPr="00081270">
        <w:t xml:space="preserve"> The affects wouldn’t be great enough to have any major impact, but any attempt to reduce consumption helps.</w:t>
      </w:r>
    </w:p>
    <w:p w14:paraId="6CD863DD" w14:textId="6F0DFD20" w:rsidR="00AF3F36" w:rsidDel="000B5C0E" w:rsidRDefault="00AF3F36">
      <w:pPr>
        <w:pStyle w:val="Heading1"/>
        <w:rPr>
          <w:del w:id="2812" w:author="Luke Slemon" w:date="2020-04-26T14:19:00Z"/>
        </w:rPr>
      </w:pPr>
      <w:bookmarkStart w:id="2813" w:name="_Toc39090779"/>
      <w:del w:id="2814" w:author="Luke Slemon" w:date="2020-04-26T14:19:00Z">
        <w:r w:rsidDel="000B5C0E">
          <w:delText>Commissioning Base Platform</w:delText>
        </w:r>
        <w:bookmarkStart w:id="2815" w:name="_Toc40639180"/>
        <w:bookmarkEnd w:id="2813"/>
        <w:bookmarkEnd w:id="2815"/>
      </w:del>
    </w:p>
    <w:p w14:paraId="757DEE2A" w14:textId="58B032A1" w:rsidR="00725492" w:rsidRPr="006E7EFE" w:rsidDel="000B5C0E" w:rsidRDefault="00BC7AC7">
      <w:pPr>
        <w:pStyle w:val="Heading1"/>
        <w:rPr>
          <w:del w:id="2816" w:author="Luke Slemon" w:date="2020-04-26T14:19:00Z"/>
        </w:rPr>
        <w:pPrChange w:id="2817" w:author="Luke Slemon" w:date="2020-05-17T20:15:00Z">
          <w:pPr/>
        </w:pPrChange>
      </w:pPr>
      <w:del w:id="2818" w:author="Luke Slemon" w:date="2020-04-26T14:19:00Z">
        <w:r w:rsidRPr="006E7EFE" w:rsidDel="000B5C0E">
          <w:delText xml:space="preserve">This section outlines the various tools, platforms and frameworks utilised in this project for development. </w:delText>
        </w:r>
        <w:bookmarkStart w:id="2819" w:name="_Toc40639181"/>
        <w:bookmarkEnd w:id="2819"/>
      </w:del>
    </w:p>
    <w:p w14:paraId="4CA96BCF" w14:textId="391BE210" w:rsidR="00EF5E49" w:rsidDel="00A17017" w:rsidRDefault="001878E5">
      <w:pPr>
        <w:pStyle w:val="Heading1"/>
        <w:rPr>
          <w:del w:id="2820" w:author="Luke Slemon" w:date="2020-04-14T18:55:00Z"/>
        </w:rPr>
        <w:pPrChange w:id="2821" w:author="Luke Slemon" w:date="2020-05-17T20:15:00Z">
          <w:pPr>
            <w:pStyle w:val="Heading2"/>
          </w:pPr>
        </w:pPrChange>
      </w:pPr>
      <w:bookmarkStart w:id="2822" w:name="_Toc39090780"/>
      <w:del w:id="2823" w:author="Luke Slemon" w:date="2020-04-14T18:55:00Z">
        <w:r w:rsidDel="00A17017">
          <w:delText>ZYNQ System on Chip</w:delText>
        </w:r>
        <w:bookmarkEnd w:id="2822"/>
        <w:r w:rsidR="00AC7309" w:rsidDel="00A17017">
          <w:delText xml:space="preserve"> </w:delText>
        </w:r>
        <w:bookmarkStart w:id="2824" w:name="_Toc40639182"/>
        <w:bookmarkEnd w:id="2824"/>
      </w:del>
    </w:p>
    <w:p w14:paraId="14BB0CEA" w14:textId="612FCEF4" w:rsidR="002B0E42" w:rsidRPr="00EF5E49" w:rsidDel="00A17017" w:rsidRDefault="00EF5E49">
      <w:pPr>
        <w:pStyle w:val="Heading1"/>
        <w:rPr>
          <w:del w:id="2825" w:author="Luke Slemon" w:date="2020-04-14T18:55:00Z"/>
        </w:rPr>
        <w:pPrChange w:id="2826" w:author="Luke Slemon" w:date="2020-05-17T20:15:00Z">
          <w:pPr>
            <w:pStyle w:val="TextSub2"/>
          </w:pPr>
        </w:pPrChange>
      </w:pPr>
      <w:del w:id="2827" w:author="Luke Slemon" w:date="2020-04-14T18:55:00Z">
        <w:r w:rsidDel="00A17017">
          <w:delText>ZYNQ is a new generation of all programmable System on Chips developed by Xilinx to be more flexible than the average FPGA. This System on Chip supports a dual core Arm Cortex A9 processor coupled with a traditional FPGA fabric</w:delText>
        </w:r>
        <w:r w:rsidR="002B0E42" w:rsidDel="00A17017">
          <w:delText xml:space="preserve"> as seen in Figure </w:delText>
        </w:r>
        <w:r w:rsidR="00156422" w:rsidDel="00A17017">
          <w:delText>9</w:delText>
        </w:r>
        <w:r w:rsidR="005F261B" w:rsidDel="00A17017">
          <w:delText>.1</w:delText>
        </w:r>
        <w:r w:rsidDel="00A17017">
          <w:delText>. In the past there have been instances where cores have been coupled with a programmable logic before, but the ZYNQ 7000 has a core capable of running a dedicated Linux Operating System and the Programmable Logic is based on the 7-series FPGAs developed by Xilinx</w:delText>
        </w:r>
        <w:r w:rsidDel="00A17017">
          <w:fldChar w:fldCharType="begin" w:fldLock="1"/>
        </w:r>
        <w:r w:rsidR="00721603" w:rsidDel="00A17017">
          <w:del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delInstrText>
        </w:r>
        <w:r w:rsidDel="00A17017">
          <w:fldChar w:fldCharType="separate"/>
        </w:r>
        <w:r w:rsidR="00721603" w:rsidRPr="00721603" w:rsidDel="00A17017">
          <w:rPr>
            <w:noProof/>
          </w:rPr>
          <w:delText>[18]</w:delText>
        </w:r>
        <w:r w:rsidDel="00A17017">
          <w:fldChar w:fldCharType="end"/>
        </w:r>
        <w:r w:rsidDel="00A17017">
          <w:delText xml:space="preserve">. To make the interface between both of these systems as seamless as possible, </w:delText>
        </w:r>
        <w:r w:rsidR="002B0E42" w:rsidDel="00A17017">
          <w:delText>an industry standard AXI interface is utilised which allows for high bandwidth, low latency, and robust data transfers between the Processing System and Programmable Logic.</w:delText>
        </w:r>
        <w:bookmarkStart w:id="2828" w:name="_Toc40639183"/>
        <w:bookmarkEnd w:id="2828"/>
      </w:del>
    </w:p>
    <w:p w14:paraId="3B2F9440" w14:textId="1F94ABA1" w:rsidR="001878E5" w:rsidDel="00A17017" w:rsidRDefault="001878E5">
      <w:pPr>
        <w:pStyle w:val="Heading1"/>
        <w:rPr>
          <w:del w:id="2829" w:author="Luke Slemon" w:date="2020-04-14T18:55:00Z"/>
        </w:rPr>
        <w:pPrChange w:id="2830" w:author="Luke Slemon" w:date="2020-05-17T20:15:00Z">
          <w:pPr/>
        </w:pPrChange>
      </w:pPr>
      <w:del w:id="2831" w:author="Luke Slemon" w:date="2020-04-14T18:55:00Z">
        <w:r w:rsidDel="00A17017">
          <w:rPr>
            <w:noProof/>
          </w:rPr>
          <w:drawing>
            <wp:inline distT="0" distB="0" distL="0" distR="0" wp14:anchorId="72599D5D" wp14:editId="68DFB74C">
              <wp:extent cx="5783283" cy="477534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Q architecure 2.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91253" cy="4781921"/>
                      </a:xfrm>
                      <a:prstGeom prst="rect">
                        <a:avLst/>
                      </a:prstGeom>
                      <a:ln>
                        <a:noFill/>
                      </a:ln>
                      <a:extLst>
                        <a:ext uri="{53640926-AAD7-44D8-BBD7-CCE9431645EC}">
                          <a14:shadowObscured xmlns:a14="http://schemas.microsoft.com/office/drawing/2010/main"/>
                        </a:ext>
                      </a:extLst>
                    </pic:spPr>
                  </pic:pic>
                </a:graphicData>
              </a:graphic>
            </wp:inline>
          </w:drawing>
        </w:r>
        <w:bookmarkStart w:id="2832" w:name="_Toc40639184"/>
        <w:bookmarkEnd w:id="2832"/>
      </w:del>
    </w:p>
    <w:p w14:paraId="4A211619" w14:textId="5774790C" w:rsidR="001878E5" w:rsidDel="00A17017" w:rsidRDefault="001878E5">
      <w:pPr>
        <w:pStyle w:val="Heading1"/>
        <w:rPr>
          <w:del w:id="2833" w:author="Luke Slemon" w:date="2020-04-14T18:55:00Z"/>
        </w:rPr>
        <w:pPrChange w:id="2834" w:author="Luke Slemon" w:date="2020-05-17T20:15:00Z">
          <w:pPr>
            <w:pStyle w:val="FigureAnnotation"/>
          </w:pPr>
        </w:pPrChange>
      </w:pPr>
      <w:del w:id="2835" w:author="Luke Slemon" w:date="2020-04-14T18:55:00Z">
        <w:r w:rsidDel="00A17017">
          <w:delText>Fig</w:delText>
        </w:r>
        <w:r w:rsidR="00156422" w:rsidDel="00A17017">
          <w:delText>ure 9</w:delText>
        </w:r>
        <w:r w:rsidR="005F261B" w:rsidDel="00A17017">
          <w:delText>.1</w:delText>
        </w:r>
        <w:r w:rsidDel="00A17017">
          <w:delText xml:space="preserve">. </w:delText>
        </w:r>
        <w:r w:rsidR="00947488" w:rsidDel="00A17017">
          <w:delText xml:space="preserve">High Level </w:delText>
        </w:r>
        <w:r w:rsidDel="00A17017">
          <w:delText>ZYNQ system on chip architecture</w:delText>
        </w:r>
        <w:r w:rsidR="00947488" w:rsidDel="00A17017">
          <w:fldChar w:fldCharType="begin" w:fldLock="1"/>
        </w:r>
        <w:r w:rsidR="00721603" w:rsidDel="00A17017">
          <w:delInstrText>ADDIN CSL_CITATION {"citationItems":[{"id":"ITEM-1","itemData":{"URL":"https://pynq.readthedocs.io/en/latest/pynq_overlays.html","accessed":{"date-parts":[["2020","1","8"]]},"id":"ITEM-1","issued":{"date-parts":[["0"]]},"title":"PYNQ Overlays — Python productivity for Zynq (Pynq)","type":"webpage"},"uris":["http://www.mendeley.com/documents/?uuid=bddbb1a7-0ceb-371e-8cbe-97740e29f5ee"]}],"mendeley":{"formattedCitation":"[19]","plainTextFormattedCitation":"[19]","previouslyFormattedCitation":"[18]"},"properties":{"noteIndex":0},"schema":"https://github.com/citation-style-language/schema/raw/master/csl-citation.json"}</w:delInstrText>
        </w:r>
        <w:r w:rsidR="00947488" w:rsidDel="00A17017">
          <w:fldChar w:fldCharType="separate"/>
        </w:r>
        <w:r w:rsidR="00721603" w:rsidRPr="00721603" w:rsidDel="00A17017">
          <w:rPr>
            <w:b/>
            <w:noProof/>
          </w:rPr>
          <w:delText>[19]</w:delText>
        </w:r>
        <w:r w:rsidR="00947488" w:rsidDel="00A17017">
          <w:fldChar w:fldCharType="end"/>
        </w:r>
        <w:r w:rsidDel="00A17017">
          <w:delText>.</w:delText>
        </w:r>
        <w:bookmarkStart w:id="2836" w:name="_Toc40639185"/>
        <w:bookmarkEnd w:id="2836"/>
      </w:del>
    </w:p>
    <w:p w14:paraId="74E19C7D" w14:textId="35E698E8" w:rsidR="002B0E42" w:rsidDel="00A17017" w:rsidRDefault="002B0E42">
      <w:pPr>
        <w:pStyle w:val="Heading1"/>
        <w:rPr>
          <w:del w:id="2837" w:author="Luke Slemon" w:date="2020-04-14T18:55:00Z"/>
        </w:rPr>
        <w:pPrChange w:id="2838" w:author="Luke Slemon" w:date="2020-05-17T20:15:00Z">
          <w:pPr>
            <w:pStyle w:val="TextSub2"/>
          </w:pPr>
        </w:pPrChange>
      </w:pPr>
      <w:del w:id="2839" w:author="Luke Slemon" w:date="2020-04-14T18:55:00Z">
        <w:r w:rsidDel="00A17017">
          <w:delText xml:space="preserve">System on Chips (SoC) are not a new concept spearheaded by the ZYNQ 7000, they have been utilised in the past in the industry of embedded systems, mobile and computer processor design. Instead of designing systems where there is a dedicated chip for logic, a dedicated chip for arithmetic, a dedicated chip for memory, and a chip for handling peripheral interfaces, SoC designs try to </w:delText>
        </w:r>
        <w:r w:rsidR="005F261B" w:rsidDel="00A17017">
          <w:delText xml:space="preserve">implement full functionality within a single chip as seen above in Figure </w:delText>
        </w:r>
        <w:r w:rsidR="00156422" w:rsidDel="00A17017">
          <w:delText>9</w:delText>
        </w:r>
        <w:r w:rsidR="005F261B" w:rsidDel="00A17017">
          <w:delText xml:space="preserve">.1. This helps to reduce cost because there is less resources spent manufacturing dedicated chips, implements more secure data transfers because all transfers are handled within chips instead of on PCB tracks, and lower power consumption since there are less chips to be powered. </w:delText>
        </w:r>
        <w:bookmarkStart w:id="2840" w:name="_Toc40639186"/>
        <w:bookmarkEnd w:id="2840"/>
      </w:del>
    </w:p>
    <w:p w14:paraId="3D33BAEF" w14:textId="3803FCED" w:rsidR="00045314" w:rsidDel="00A17017" w:rsidRDefault="005F261B">
      <w:pPr>
        <w:pStyle w:val="Heading1"/>
        <w:rPr>
          <w:del w:id="2841" w:author="Luke Slemon" w:date="2020-04-14T18:55:00Z"/>
        </w:rPr>
        <w:pPrChange w:id="2842" w:author="Luke Slemon" w:date="2020-05-17T20:15:00Z">
          <w:pPr>
            <w:pStyle w:val="TextSub2"/>
          </w:pPr>
        </w:pPrChange>
      </w:pPr>
      <w:del w:id="2843" w:author="Luke Slemon" w:date="2020-04-14T18:55:00Z">
        <w:r w:rsidDel="00A17017">
          <w:delText>SoC architecture is comprised of a processing core, a memory block, and peripherals communicating with each other and the core using an interconnect</w:delText>
        </w:r>
        <w:r w:rsidR="00091398" w:rsidDel="00A17017">
          <w:fldChar w:fldCharType="begin" w:fldLock="1"/>
        </w:r>
        <w:r w:rsidR="00721603" w:rsidDel="00A17017">
          <w:del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delInstrText>
        </w:r>
        <w:r w:rsidR="00091398" w:rsidDel="00A17017">
          <w:fldChar w:fldCharType="separate"/>
        </w:r>
        <w:r w:rsidR="00721603" w:rsidRPr="00721603" w:rsidDel="00A17017">
          <w:rPr>
            <w:noProof/>
          </w:rPr>
          <w:delText>[18]</w:delText>
        </w:r>
        <w:r w:rsidR="00091398" w:rsidDel="00A17017">
          <w:fldChar w:fldCharType="end"/>
        </w:r>
        <w:r w:rsidDel="00A17017">
          <w:delText xml:space="preserve">. In the ZYNQ environment, both the </w:delText>
        </w:r>
        <w:r w:rsidR="00045314" w:rsidDel="00A17017">
          <w:delText xml:space="preserve">Processing Core and the Memory Blocks are within the Processing System, and all of the Peripherals are held within the Programmable Logic as seen in Figure </w:delText>
        </w:r>
        <w:r w:rsidR="00156422" w:rsidDel="00A17017">
          <w:delText>9</w:delText>
        </w:r>
        <w:r w:rsidR="00045314" w:rsidDel="00A17017">
          <w:delText>.2. The main interface for communication is the interconnect which brings the Processing Core and the Peripherals together. Each peripheral is a functional component outside of the PS which can work to either be a co-processor, a collection of additional memory elements, or a core to interact with external interfaces such as buttons, switches, LEDs, etc. Hosting these Peripherals in the PL allows for greater flexibility</w:delText>
        </w:r>
        <w:r w:rsidR="00E77AC3" w:rsidDel="00A17017">
          <w:delText xml:space="preserve"> because of the logic fabrics reconfigurability.</w:delText>
        </w:r>
        <w:bookmarkStart w:id="2844" w:name="_Toc40639187"/>
        <w:bookmarkEnd w:id="2844"/>
      </w:del>
    </w:p>
    <w:p w14:paraId="36072B3D" w14:textId="67C2A051" w:rsidR="00045314" w:rsidDel="00A17017" w:rsidRDefault="00045314">
      <w:pPr>
        <w:pStyle w:val="Heading1"/>
        <w:rPr>
          <w:del w:id="2845" w:author="Luke Slemon" w:date="2020-04-14T18:55:00Z"/>
        </w:rPr>
        <w:pPrChange w:id="2846" w:author="Luke Slemon" w:date="2020-05-17T20:15:00Z">
          <w:pPr>
            <w:pStyle w:val="TextSub2"/>
          </w:pPr>
        </w:pPrChange>
      </w:pPr>
      <w:del w:id="2847" w:author="Luke Slemon" w:date="2020-04-14T18:55:00Z">
        <w:r w:rsidDel="00A17017">
          <w:rPr>
            <w:noProof/>
          </w:rPr>
          <w:drawing>
            <wp:inline distT="0" distB="0" distL="0" distR="0" wp14:anchorId="3A280E60" wp14:editId="04C29222">
              <wp:extent cx="5495726" cy="223823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 on Chip.jpg"/>
                      <pic:cNvPicPr/>
                    </pic:nvPicPr>
                    <pic:blipFill>
                      <a:blip r:embed="rId31">
                        <a:extLst>
                          <a:ext uri="{28A0092B-C50C-407E-A947-70E740481C1C}">
                            <a14:useLocalDpi xmlns:a14="http://schemas.microsoft.com/office/drawing/2010/main" val="0"/>
                          </a:ext>
                        </a:extLst>
                      </a:blip>
                      <a:stretch>
                        <a:fillRect/>
                      </a:stretch>
                    </pic:blipFill>
                    <pic:spPr>
                      <a:xfrm>
                        <a:off x="0" y="0"/>
                        <a:ext cx="5534945" cy="2254206"/>
                      </a:xfrm>
                      <a:prstGeom prst="rect">
                        <a:avLst/>
                      </a:prstGeom>
                    </pic:spPr>
                  </pic:pic>
                </a:graphicData>
              </a:graphic>
            </wp:inline>
          </w:drawing>
        </w:r>
        <w:bookmarkStart w:id="2848" w:name="_Toc40639188"/>
        <w:bookmarkEnd w:id="2848"/>
      </w:del>
    </w:p>
    <w:p w14:paraId="156E4639" w14:textId="51161A4C" w:rsidR="00045314" w:rsidDel="00A17017" w:rsidRDefault="00045314">
      <w:pPr>
        <w:pStyle w:val="Heading1"/>
        <w:rPr>
          <w:del w:id="2849" w:author="Luke Slemon" w:date="2020-04-14T18:55:00Z"/>
        </w:rPr>
        <w:pPrChange w:id="2850" w:author="Luke Slemon" w:date="2020-05-17T20:15:00Z">
          <w:pPr>
            <w:pStyle w:val="FigureAnnotation"/>
          </w:pPr>
        </w:pPrChange>
      </w:pPr>
      <w:del w:id="2851" w:author="Luke Slemon" w:date="2020-04-14T18:55:00Z">
        <w:r w:rsidDel="00A17017">
          <w:delText xml:space="preserve">Figure </w:delText>
        </w:r>
        <w:r w:rsidR="00156422" w:rsidDel="00A17017">
          <w:delText>9</w:delText>
        </w:r>
        <w:r w:rsidDel="00A17017">
          <w:delText>.2. High level SoC Layout of ZYNQ</w:delText>
        </w:r>
        <w:bookmarkStart w:id="2852" w:name="_Toc40639189"/>
        <w:bookmarkEnd w:id="2852"/>
      </w:del>
    </w:p>
    <w:p w14:paraId="50934E56" w14:textId="1059C46B" w:rsidR="00E77AC3" w:rsidDel="00A17017" w:rsidRDefault="00E77AC3">
      <w:pPr>
        <w:pStyle w:val="Heading1"/>
        <w:rPr>
          <w:del w:id="2853" w:author="Luke Slemon" w:date="2020-04-14T18:55:00Z"/>
        </w:rPr>
        <w:pPrChange w:id="2854" w:author="Luke Slemon" w:date="2020-05-17T20:15:00Z">
          <w:pPr>
            <w:pStyle w:val="TextSub2"/>
          </w:pPr>
        </w:pPrChange>
      </w:pPr>
      <w:del w:id="2855" w:author="Luke Slemon" w:date="2020-04-14T18:55:00Z">
        <w:r w:rsidDel="00A17017">
          <w:delText>Using a System on Chip approach to designing projects over an ASIC design is the added flexibility, quick time to market, ease of prototyping and upgradability. ASIC designs are more suited for high-volume markets such as Phone and PC chip designs where there is no need to perform hardware updates. Over time, ASIC products such as Phone and PC chips need to be updated to newer models due to their limited lifespan</w:delText>
        </w:r>
        <w:r w:rsidR="00FD3562" w:rsidDel="00A17017">
          <w:delText>, and once they are designed for a specific role, due to their low flexibility they can’t easily be repurposed for a different task. SoC are more ideal for a low-medium volume market where there is a definite requirement for the devices to be easily upgradable over time to save production costs</w:delText>
        </w:r>
        <w:r w:rsidR="00091398" w:rsidDel="00A17017">
          <w:fldChar w:fldCharType="begin" w:fldLock="1"/>
        </w:r>
        <w:r w:rsidR="00721603" w:rsidDel="00A17017">
          <w:del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delInstrText>
        </w:r>
        <w:r w:rsidR="00091398" w:rsidDel="00A17017">
          <w:fldChar w:fldCharType="separate"/>
        </w:r>
        <w:r w:rsidR="00721603" w:rsidRPr="00721603" w:rsidDel="00A17017">
          <w:rPr>
            <w:noProof/>
          </w:rPr>
          <w:delText>[18]</w:delText>
        </w:r>
        <w:r w:rsidR="00091398" w:rsidDel="00A17017">
          <w:fldChar w:fldCharType="end"/>
        </w:r>
        <w:r w:rsidR="00FD3562" w:rsidDel="00A17017">
          <w:delText>.</w:delText>
        </w:r>
        <w:bookmarkStart w:id="2856" w:name="_Toc40639190"/>
        <w:bookmarkEnd w:id="2856"/>
      </w:del>
    </w:p>
    <w:p w14:paraId="3F345A46" w14:textId="2A93F2E8" w:rsidR="00F61EA8" w:rsidDel="00A17017" w:rsidRDefault="00FD3562">
      <w:pPr>
        <w:pStyle w:val="Heading1"/>
        <w:rPr>
          <w:del w:id="2857" w:author="Luke Slemon" w:date="2020-04-14T18:55:00Z"/>
        </w:rPr>
        <w:pPrChange w:id="2858" w:author="Luke Slemon" w:date="2020-05-17T20:15:00Z">
          <w:pPr>
            <w:pStyle w:val="TextSub2"/>
          </w:pPr>
        </w:pPrChange>
      </w:pPr>
      <w:del w:id="2859" w:author="Luke Slemon" w:date="2020-04-14T18:55:00Z">
        <w:r w:rsidDel="00A17017">
          <w:delText xml:space="preserve">When designing ZYNQ projects there is lots of potential for design reuse, due to the PL’s reconfigurability and the PS’s code base. When designing a new system, for example a video processor, there is no need to design and create brand new IP resources. There is a community of Hardware designers which already have pre-tested IP blocks for various </w:delText>
        </w:r>
        <w:r w:rsidR="004354BB" w:rsidDel="00A17017">
          <w:delText>tasks available</w:delText>
        </w:r>
        <w:r w:rsidDel="00A17017">
          <w:delText xml:space="preserve">, as well as Xilinx’s own repository of IP resources. By using a variety of different </w:delText>
        </w:r>
        <w:r w:rsidR="004354BB" w:rsidDel="00A17017">
          <w:delText xml:space="preserve">IP blocks to create a system, the end product becomes more modular as seen in Figure </w:delText>
        </w:r>
        <w:r w:rsidR="00156422" w:rsidDel="00A17017">
          <w:delText>9</w:delText>
        </w:r>
        <w:r w:rsidR="004354BB" w:rsidDel="00A17017">
          <w:delText xml:space="preserve">.3, and the design doesn’t need to be restricted to a single task. By adding an extra memory block for the output, a recursive filter can be created, and by making more than one instance of this system, more than one signal channel can be filtered, harnessing the parallelism offered by the PL. </w:delText>
        </w:r>
        <w:bookmarkStart w:id="2860" w:name="_Toc40639191"/>
        <w:bookmarkEnd w:id="2860"/>
      </w:del>
    </w:p>
    <w:p w14:paraId="0529B659" w14:textId="78A54FD7" w:rsidR="00FD3562" w:rsidDel="00A17017" w:rsidRDefault="00FD3562">
      <w:pPr>
        <w:pStyle w:val="Heading1"/>
        <w:rPr>
          <w:del w:id="2861" w:author="Luke Slemon" w:date="2020-04-14T18:55:00Z"/>
        </w:rPr>
        <w:pPrChange w:id="2862" w:author="Luke Slemon" w:date="2020-05-17T20:15:00Z">
          <w:pPr>
            <w:pStyle w:val="TextSub2"/>
          </w:pPr>
        </w:pPrChange>
      </w:pPr>
      <w:del w:id="2863" w:author="Luke Slemon" w:date="2020-04-14T18:55:00Z">
        <w:r w:rsidDel="00A17017">
          <w:rPr>
            <w:noProof/>
          </w:rPr>
          <w:drawing>
            <wp:inline distT="0" distB="0" distL="0" distR="0" wp14:anchorId="1FF62D08" wp14:editId="1E06602C">
              <wp:extent cx="5731510" cy="3143885"/>
              <wp:effectExtent l="0" t="0" r="254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 Non-recursive Filter.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inline>
          </w:drawing>
        </w:r>
        <w:bookmarkStart w:id="2864" w:name="_Toc40639192"/>
        <w:bookmarkEnd w:id="2864"/>
      </w:del>
    </w:p>
    <w:p w14:paraId="37605150" w14:textId="58B5930F" w:rsidR="00FD3562" w:rsidDel="00A17017" w:rsidRDefault="00FD3562">
      <w:pPr>
        <w:pStyle w:val="Heading1"/>
        <w:rPr>
          <w:del w:id="2865" w:author="Luke Slemon" w:date="2020-04-14T18:55:00Z"/>
        </w:rPr>
        <w:pPrChange w:id="2866" w:author="Luke Slemon" w:date="2020-05-17T20:15:00Z">
          <w:pPr>
            <w:pStyle w:val="FigureAnnotation"/>
          </w:pPr>
        </w:pPrChange>
      </w:pPr>
      <w:del w:id="2867" w:author="Luke Slemon" w:date="2020-04-14T18:55:00Z">
        <w:r w:rsidDel="00A17017">
          <w:delText xml:space="preserve">Figure </w:delText>
        </w:r>
        <w:r w:rsidR="00156422" w:rsidDel="00A17017">
          <w:delText>9</w:delText>
        </w:r>
        <w:r w:rsidDel="00A17017">
          <w:delText xml:space="preserve">.3. </w:delText>
        </w:r>
        <w:r w:rsidR="004354BB" w:rsidDel="00A17017">
          <w:delText>Logic based Non-Recursive Filter</w:delText>
        </w:r>
        <w:bookmarkStart w:id="2868" w:name="_Toc40639193"/>
        <w:bookmarkEnd w:id="2868"/>
      </w:del>
    </w:p>
    <w:p w14:paraId="4BC67463" w14:textId="0909D5FD" w:rsidR="004354BB" w:rsidDel="00A17017" w:rsidRDefault="004354BB">
      <w:pPr>
        <w:pStyle w:val="Heading1"/>
        <w:rPr>
          <w:del w:id="2869" w:author="Luke Slemon" w:date="2020-04-14T18:55:00Z"/>
        </w:rPr>
        <w:pPrChange w:id="2870" w:author="Luke Slemon" w:date="2020-05-17T20:15:00Z">
          <w:pPr>
            <w:pStyle w:val="TextSub2"/>
          </w:pPr>
        </w:pPrChange>
      </w:pPr>
      <w:del w:id="2871" w:author="Luke Slemon" w:date="2020-04-14T18:55:00Z">
        <w:r w:rsidDel="00A17017">
          <w:delText xml:space="preserve">By not “re-creating the wheel” and using pre-designed IP blocks, </w:delText>
        </w:r>
        <w:r w:rsidR="00091398" w:rsidDel="00A17017">
          <w:delText>there is an added level of abstraction where designers can develop systems which require less explicit design input</w:delText>
        </w:r>
        <w:r w:rsidR="00091398" w:rsidDel="00A17017">
          <w:fldChar w:fldCharType="begin" w:fldLock="1"/>
        </w:r>
        <w:r w:rsidR="00721603" w:rsidDel="00A17017">
          <w:del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delInstrText>
        </w:r>
        <w:r w:rsidR="00091398" w:rsidDel="00A17017">
          <w:fldChar w:fldCharType="separate"/>
        </w:r>
        <w:r w:rsidR="00721603" w:rsidRPr="00721603" w:rsidDel="00A17017">
          <w:rPr>
            <w:noProof/>
          </w:rPr>
          <w:delText>[18]</w:delText>
        </w:r>
        <w:r w:rsidR="00091398" w:rsidDel="00A17017">
          <w:fldChar w:fldCharType="end"/>
        </w:r>
        <w:r w:rsidR="00091398" w:rsidDel="00A17017">
          <w:delText xml:space="preserve">, helping to avoid time lost understanding how the lower level systems operate, further accelerating the development process. </w:delText>
        </w:r>
        <w:bookmarkStart w:id="2872" w:name="_Toc40639194"/>
        <w:bookmarkEnd w:id="2872"/>
      </w:del>
    </w:p>
    <w:p w14:paraId="54BBDD40" w14:textId="6C5CD0E1" w:rsidR="003A1C53" w:rsidDel="00A17017" w:rsidRDefault="003A1C53">
      <w:pPr>
        <w:pStyle w:val="Heading1"/>
        <w:rPr>
          <w:del w:id="2873" w:author="Luke Slemon" w:date="2020-04-14T18:55:00Z"/>
        </w:rPr>
        <w:pPrChange w:id="2874" w:author="Luke Slemon" w:date="2020-05-17T20:15:00Z">
          <w:pPr>
            <w:pStyle w:val="TextSub2"/>
          </w:pPr>
        </w:pPrChange>
      </w:pPr>
      <w:del w:id="2875" w:author="Luke Slemon" w:date="2020-04-14T18:55:00Z">
        <w:r w:rsidDel="00A17017">
          <w:rPr>
            <w:noProof/>
          </w:rPr>
          <w:drawing>
            <wp:inline distT="0" distB="0" distL="0" distR="0" wp14:anchorId="639876AC" wp14:editId="17B81C8D">
              <wp:extent cx="5691116" cy="449686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YNQ architecure 2.jpg"/>
                      <pic:cNvPicPr/>
                    </pic:nvPicPr>
                    <pic:blipFill rotWithShape="1">
                      <a:blip r:embed="rId33">
                        <a:extLst>
                          <a:ext uri="{28A0092B-C50C-407E-A947-70E740481C1C}">
                            <a14:useLocalDpi xmlns:a14="http://schemas.microsoft.com/office/drawing/2010/main" val="0"/>
                          </a:ext>
                        </a:extLst>
                      </a:blip>
                      <a:srcRect l="4167" t="2486" r="3910" b="2693"/>
                      <a:stretch/>
                    </pic:blipFill>
                    <pic:spPr bwMode="auto">
                      <a:xfrm>
                        <a:off x="0" y="0"/>
                        <a:ext cx="5713049" cy="4514197"/>
                      </a:xfrm>
                      <a:prstGeom prst="rect">
                        <a:avLst/>
                      </a:prstGeom>
                      <a:ln>
                        <a:noFill/>
                      </a:ln>
                      <a:extLst>
                        <a:ext uri="{53640926-AAD7-44D8-BBD7-CCE9431645EC}">
                          <a14:shadowObscured xmlns:a14="http://schemas.microsoft.com/office/drawing/2010/main"/>
                        </a:ext>
                      </a:extLst>
                    </pic:spPr>
                  </pic:pic>
                </a:graphicData>
              </a:graphic>
            </wp:inline>
          </w:drawing>
        </w:r>
        <w:bookmarkStart w:id="2876" w:name="_Toc40639195"/>
        <w:bookmarkEnd w:id="2876"/>
      </w:del>
    </w:p>
    <w:p w14:paraId="1DC2C993" w14:textId="47DB11B3" w:rsidR="003A1C53" w:rsidDel="00A17017" w:rsidRDefault="003A1C53">
      <w:pPr>
        <w:pStyle w:val="Heading1"/>
        <w:rPr>
          <w:del w:id="2877" w:author="Luke Slemon" w:date="2020-04-14T18:55:00Z"/>
        </w:rPr>
        <w:pPrChange w:id="2878" w:author="Luke Slemon" w:date="2020-05-17T20:15:00Z">
          <w:pPr>
            <w:pStyle w:val="FigureAnnotation"/>
          </w:pPr>
        </w:pPrChange>
      </w:pPr>
      <w:del w:id="2879" w:author="Luke Slemon" w:date="2020-04-14T18:55:00Z">
        <w:r w:rsidDel="00A17017">
          <w:delText xml:space="preserve">Figure </w:delText>
        </w:r>
        <w:r w:rsidR="00156422" w:rsidDel="00A17017">
          <w:delText>9</w:delText>
        </w:r>
        <w:r w:rsidDel="00A17017">
          <w:delText xml:space="preserve">.4 Lower Level ZYNQ SoC Processing System Architecture </w:delText>
        </w:r>
        <w:r w:rsidDel="00A17017">
          <w:fldChar w:fldCharType="begin" w:fldLock="1"/>
        </w:r>
        <w:r w:rsidR="00721603" w:rsidDel="00A17017">
          <w:del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delInstrText>
        </w:r>
        <w:r w:rsidDel="00A17017">
          <w:fldChar w:fldCharType="separate"/>
        </w:r>
        <w:r w:rsidR="00721603" w:rsidRPr="00721603" w:rsidDel="00A17017">
          <w:rPr>
            <w:b/>
            <w:noProof/>
          </w:rPr>
          <w:delText>[18]</w:delText>
        </w:r>
        <w:r w:rsidDel="00A17017">
          <w:fldChar w:fldCharType="end"/>
        </w:r>
        <w:bookmarkStart w:id="2880" w:name="_Toc40639196"/>
        <w:bookmarkEnd w:id="2880"/>
      </w:del>
    </w:p>
    <w:p w14:paraId="6B3BF22D" w14:textId="646E5C40" w:rsidR="003A1C53" w:rsidDel="00A17017" w:rsidRDefault="00947488">
      <w:pPr>
        <w:pStyle w:val="Heading1"/>
        <w:rPr>
          <w:del w:id="2881" w:author="Luke Slemon" w:date="2020-04-14T18:55:00Z"/>
        </w:rPr>
        <w:pPrChange w:id="2882" w:author="Luke Slemon" w:date="2020-05-17T20:15:00Z">
          <w:pPr>
            <w:pStyle w:val="TextSub2"/>
          </w:pPr>
        </w:pPrChange>
      </w:pPr>
      <w:del w:id="2883" w:author="Luke Slemon" w:date="2020-04-14T18:55:00Z">
        <w:r w:rsidDel="00A17017">
          <w:delText xml:space="preserve">Looking at the ZYNQ SoC </w:delText>
        </w:r>
        <w:r w:rsidR="003A1C53" w:rsidDel="00A17017">
          <w:delText>PS</w:delText>
        </w:r>
        <w:r w:rsidDel="00A17017">
          <w:delText xml:space="preserve"> in Figure </w:delText>
        </w:r>
        <w:r w:rsidR="00156422" w:rsidDel="00A17017">
          <w:delText>9</w:delText>
        </w:r>
        <w:r w:rsidDel="00A17017">
          <w:delText>.4, it is clear that the chip itself is a complex collection of cores, memory caches, memory cores, interconnects, external peripheral interfaces, and clock generation circuitry.</w:delText>
        </w:r>
        <w:r w:rsidR="003A1C53" w:rsidDel="00A17017">
          <w:delText xml:space="preserve"> </w:delText>
        </w:r>
        <w:bookmarkStart w:id="2884" w:name="_Toc40639197"/>
        <w:bookmarkEnd w:id="2884"/>
      </w:del>
    </w:p>
    <w:p w14:paraId="50A05B6C" w14:textId="3632A0E9" w:rsidR="0060732E" w:rsidDel="00A17017" w:rsidRDefault="003A1C53">
      <w:pPr>
        <w:pStyle w:val="Heading1"/>
        <w:rPr>
          <w:del w:id="2885" w:author="Luke Slemon" w:date="2020-04-14T18:55:00Z"/>
        </w:rPr>
        <w:pPrChange w:id="2886" w:author="Luke Slemon" w:date="2020-05-17T20:15:00Z">
          <w:pPr>
            <w:pStyle w:val="TextSub2"/>
          </w:pPr>
        </w:pPrChange>
      </w:pPr>
      <w:del w:id="2887" w:author="Luke Slemon" w:date="2020-04-14T18:55:00Z">
        <w:r w:rsidDel="00A17017">
          <w:delText>The primary component in this system is the Application Processing Unit which is hosts the two cores that run the OS and all software applications.</w:delText>
        </w:r>
        <w:r w:rsidR="00C834EA" w:rsidDel="00A17017">
          <w:delText xml:space="preserve"> This core is where all system configurations like clock frequencies, memory allocations, and instruction sets are created using the dedicated SDK which provides all the necessary components for developing software to be deployed on the ARM. </w:delText>
        </w:r>
        <w:r w:rsidR="0060732E" w:rsidDel="00A17017">
          <w:delText>Luckily, the PYNQ framework (discussed next) handles this for us, further abstracting the lower level functionality.</w:delText>
        </w:r>
        <w:bookmarkStart w:id="2888" w:name="_Toc40639198"/>
        <w:bookmarkEnd w:id="2888"/>
      </w:del>
    </w:p>
    <w:p w14:paraId="721B01AC" w14:textId="40E1116C" w:rsidR="0060732E" w:rsidDel="00A17017" w:rsidRDefault="0060732E">
      <w:pPr>
        <w:pStyle w:val="Heading1"/>
        <w:rPr>
          <w:del w:id="2889" w:author="Luke Slemon" w:date="2020-04-14T18:55:00Z"/>
        </w:rPr>
        <w:pPrChange w:id="2890" w:author="Luke Slemon" w:date="2020-05-17T20:15:00Z">
          <w:pPr>
            <w:pStyle w:val="TextSub2"/>
          </w:pPr>
        </w:pPrChange>
      </w:pPr>
      <w:del w:id="2891" w:author="Luke Slemon" w:date="2020-04-14T18:55:00Z">
        <w:r w:rsidDel="00A17017">
          <w:delText>The external interfaces provided by ZYNQ for interfacing the PL with PS and PL with external components help to make communication easier and remove the need to create dedicated drivers. Primarily the Multiplexed Input/Output (MIO) is utilised for interfacing the PS with external peripherals such as USB and Ethernet</w:delText>
        </w:r>
        <w:r w:rsidR="0004420B" w:rsidDel="00A17017">
          <w:delText xml:space="preserve">, and the Extended MIO (EMIO) is utilised to as a path from the external component </w:delText>
        </w:r>
        <w:r w:rsidR="006651EC" w:rsidDel="00A17017">
          <w:delText xml:space="preserve">directly to the PL, to avoid latencies caused by waiting for the PS to pass the data to the PL. </w:delText>
        </w:r>
        <w:bookmarkStart w:id="2892" w:name="_Toc40639199"/>
        <w:bookmarkEnd w:id="2892"/>
      </w:del>
    </w:p>
    <w:p w14:paraId="64C75699" w14:textId="1647DCB5" w:rsidR="006651EC" w:rsidDel="00A17017" w:rsidRDefault="000B013E">
      <w:pPr>
        <w:pStyle w:val="Heading1"/>
        <w:rPr>
          <w:del w:id="2893" w:author="Luke Slemon" w:date="2020-04-14T18:55:00Z"/>
          <w:noProof/>
        </w:rPr>
        <w:pPrChange w:id="2894" w:author="Luke Slemon" w:date="2020-05-17T20:15:00Z">
          <w:pPr>
            <w:pStyle w:val="TextSub2"/>
          </w:pPr>
        </w:pPrChange>
      </w:pPr>
      <w:del w:id="2895" w:author="Luke Slemon" w:date="2020-04-14T18:55:00Z">
        <w:r w:rsidDel="00A17017">
          <w:delText xml:space="preserve">The Programmable Logic in the ZYNQ ecosystem is composed primarily of </w:delText>
        </w:r>
        <w:r w:rsidR="00F13C44" w:rsidDel="00A17017">
          <w:delText xml:space="preserve">Combinational Logic Blocks, Slices, and IO Blocks as seen in Figure </w:delText>
        </w:r>
        <w:r w:rsidR="00156422" w:rsidDel="00A17017">
          <w:delText>9</w:delText>
        </w:r>
        <w:r w:rsidR="00F13C44" w:rsidDel="00A17017">
          <w:delText xml:space="preserve">.5. Combinational Logic Blocks (CLB) are composed of two Logic Slices, with an interconnect </w:delText>
        </w:r>
        <w:r w:rsidR="002D1ED8" w:rsidDel="00A17017">
          <w:delText>interfacing all elements. Logic Slices hold the resources for implementing the combinational and sequential logic circuits implemented in the PL. Each Slice comprises 4 6 input lookup tables (LUT) and 8 flip-flops.</w:delText>
        </w:r>
        <w:r w:rsidR="00F40700" w:rsidRPr="00F40700" w:rsidDel="00A17017">
          <w:rPr>
            <w:noProof/>
          </w:rPr>
          <w:delText xml:space="preserve"> </w:delText>
        </w:r>
        <w:r w:rsidR="00F40700" w:rsidDel="00A17017">
          <w:rPr>
            <w:noProof/>
          </w:rPr>
          <w:drawing>
            <wp:inline distT="0" distB="0" distL="0" distR="0" wp14:anchorId="753C4CF5" wp14:editId="25614379">
              <wp:extent cx="5694923" cy="4149306"/>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grammable Logic.JPG"/>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10487" cy="4160646"/>
                      </a:xfrm>
                      <a:prstGeom prst="rect">
                        <a:avLst/>
                      </a:prstGeom>
                      <a:ln>
                        <a:noFill/>
                      </a:ln>
                      <a:extLst>
                        <a:ext uri="{53640926-AAD7-44D8-BBD7-CCE9431645EC}">
                          <a14:shadowObscured xmlns:a14="http://schemas.microsoft.com/office/drawing/2010/main"/>
                        </a:ext>
                      </a:extLst>
                    </pic:spPr>
                  </pic:pic>
                </a:graphicData>
              </a:graphic>
            </wp:inline>
          </w:drawing>
        </w:r>
        <w:bookmarkStart w:id="2896" w:name="_Toc40639200"/>
        <w:bookmarkEnd w:id="2896"/>
      </w:del>
    </w:p>
    <w:p w14:paraId="59BF34AE" w14:textId="76FFAE3E" w:rsidR="00F40700" w:rsidDel="00A17017" w:rsidRDefault="00F40700">
      <w:pPr>
        <w:pStyle w:val="Heading1"/>
        <w:rPr>
          <w:del w:id="2897" w:author="Luke Slemon" w:date="2020-04-14T18:55:00Z"/>
        </w:rPr>
        <w:pPrChange w:id="2898" w:author="Luke Slemon" w:date="2020-05-17T20:15:00Z">
          <w:pPr>
            <w:pStyle w:val="FigureAnnotation"/>
          </w:pPr>
        </w:pPrChange>
      </w:pPr>
      <w:del w:id="2899" w:author="Luke Slemon" w:date="2020-04-14T18:55:00Z">
        <w:r w:rsidDel="00A17017">
          <w:delText xml:space="preserve">Figure </w:delText>
        </w:r>
        <w:r w:rsidR="00156422" w:rsidDel="00A17017">
          <w:delText>9</w:delText>
        </w:r>
        <w:r w:rsidDel="00A17017">
          <w:delText xml:space="preserve">.5 Programmable Logic Slice </w:delText>
        </w:r>
        <w:r w:rsidDel="00A17017">
          <w:fldChar w:fldCharType="begin" w:fldLock="1"/>
        </w:r>
        <w:r w:rsidR="00721603" w:rsidDel="00A17017">
          <w:del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delInstrText>
        </w:r>
        <w:r w:rsidDel="00A17017">
          <w:fldChar w:fldCharType="separate"/>
        </w:r>
        <w:r w:rsidR="00721603" w:rsidRPr="00721603" w:rsidDel="00A17017">
          <w:rPr>
            <w:b/>
            <w:noProof/>
          </w:rPr>
          <w:delText>[18]</w:delText>
        </w:r>
        <w:r w:rsidDel="00A17017">
          <w:fldChar w:fldCharType="end"/>
        </w:r>
        <w:r w:rsidDel="00A17017">
          <w:delText>.</w:delText>
        </w:r>
        <w:bookmarkStart w:id="2900" w:name="_Toc40639201"/>
        <w:bookmarkEnd w:id="2900"/>
      </w:del>
    </w:p>
    <w:p w14:paraId="26ADA4F5" w14:textId="242A9EA7" w:rsidR="008D01C6" w:rsidDel="00A17017" w:rsidRDefault="008D01C6">
      <w:pPr>
        <w:pStyle w:val="Heading1"/>
        <w:rPr>
          <w:del w:id="2901" w:author="Luke Slemon" w:date="2020-04-14T18:55:00Z"/>
        </w:rPr>
        <w:pPrChange w:id="2902" w:author="Luke Slemon" w:date="2020-05-17T20:15:00Z">
          <w:pPr>
            <w:pStyle w:val="TextSub2"/>
          </w:pPr>
        </w:pPrChange>
      </w:pPr>
      <w:del w:id="2903" w:author="Luke Slemon" w:date="2020-04-14T18:55:00Z">
        <w:r w:rsidDel="00A17017">
          <w:delText>Coupled with the general logic fabric there are the special Block RAM (BRAM) and DSP</w:delText>
        </w:r>
        <w:r w:rsidR="0023573C" w:rsidDel="00A17017">
          <w:delText>48</w:delText>
        </w:r>
        <w:r w:rsidDel="00A17017">
          <w:delText xml:space="preserve"> blocks which are utilised for more specialised tasks than the logic slices.</w:delText>
        </w:r>
        <w:bookmarkStart w:id="2904" w:name="_Toc40639202"/>
        <w:bookmarkEnd w:id="2904"/>
      </w:del>
    </w:p>
    <w:p w14:paraId="3AA565EF" w14:textId="3EE18848" w:rsidR="002D1ED8" w:rsidDel="00A17017" w:rsidRDefault="008D01C6">
      <w:pPr>
        <w:pStyle w:val="Heading1"/>
        <w:rPr>
          <w:del w:id="2905" w:author="Luke Slemon" w:date="2020-04-14T18:55:00Z"/>
        </w:rPr>
        <w:pPrChange w:id="2906" w:author="Luke Slemon" w:date="2020-05-17T20:15:00Z">
          <w:pPr>
            <w:pStyle w:val="TextSub2"/>
          </w:pPr>
        </w:pPrChange>
      </w:pPr>
      <w:del w:id="2907" w:author="Luke Slemon" w:date="2020-04-14T18:55:00Z">
        <w:r w:rsidDel="00A17017">
          <w:delText>The BRAM resources are utilised for applications with more dense memory requirements and have the ability to be implemented as Random Access Memory(RAM) blocks, Read Only Memory(ROM) blocks, or First in First out(FIFO) buffers</w:delText>
        </w:r>
        <w:r w:rsidDel="00A17017">
          <w:fldChar w:fldCharType="begin" w:fldLock="1"/>
        </w:r>
        <w:r w:rsidR="00721603" w:rsidDel="00A17017">
          <w:del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delInstrText>
        </w:r>
        <w:r w:rsidDel="00A17017">
          <w:fldChar w:fldCharType="separate"/>
        </w:r>
        <w:r w:rsidR="00721603" w:rsidRPr="00721603" w:rsidDel="00A17017">
          <w:rPr>
            <w:noProof/>
          </w:rPr>
          <w:delText>[18]</w:delText>
        </w:r>
        <w:r w:rsidDel="00A17017">
          <w:fldChar w:fldCharType="end"/>
        </w:r>
        <w:r w:rsidDel="00A17017">
          <w:delText>. Utilising BRAM allows for large amounts of data to be stored locally on the device, allowing for faster data transactions between components as opposed to using the external memory. Larger capacity BRAMs can be created by combining two or more BRAM resources.</w:delText>
        </w:r>
        <w:bookmarkStart w:id="2908" w:name="_Toc40639203"/>
        <w:bookmarkEnd w:id="2908"/>
      </w:del>
    </w:p>
    <w:p w14:paraId="1CD87E4D" w14:textId="6A7AA5C9" w:rsidR="008D01C6" w:rsidDel="00A17017" w:rsidRDefault="008D01C6">
      <w:pPr>
        <w:pStyle w:val="Heading1"/>
        <w:rPr>
          <w:del w:id="2909" w:author="Luke Slemon" w:date="2020-04-14T18:55:00Z"/>
        </w:rPr>
        <w:pPrChange w:id="2910" w:author="Luke Slemon" w:date="2020-05-17T20:15:00Z">
          <w:pPr>
            <w:pStyle w:val="TextSub2"/>
          </w:pPr>
        </w:pPrChange>
      </w:pPr>
      <w:del w:id="2911" w:author="Luke Slemon" w:date="2020-04-14T18:55:00Z">
        <w:r w:rsidDel="00A17017">
          <w:delText>The DSP</w:delText>
        </w:r>
        <w:r w:rsidR="0023573C" w:rsidDel="00A17017">
          <w:delText>48</w:delText>
        </w:r>
        <w:r w:rsidDel="00A17017">
          <w:delText xml:space="preserve"> resources are utilised for high-speed arithmetic</w:delText>
        </w:r>
        <w:r w:rsidR="0023573C" w:rsidDel="00A17017">
          <w:delText xml:space="preserve"> on medium-long word lengths. The standard layout of the DSP48 supports pre-adders/subtractors, multipliers, post-adders/subtractors or logic, and a pattern detector depending on the configurations used. </w:delText>
        </w:r>
        <w:r w:rsidR="00E27234" w:rsidDel="00A17017">
          <w:delText xml:space="preserve">Each slice as seen in Figure </w:delText>
        </w:r>
        <w:r w:rsidR="00156422" w:rsidDel="00A17017">
          <w:delText>9</w:delText>
        </w:r>
        <w:r w:rsidR="00E27234" w:rsidDel="00A17017">
          <w:delText>.6 has a set word length which can be reshaped for smaller word lengths, or similar to the BRAM, more than two DSP48 resources can be combined to handle Complex arithmetic</w:delText>
        </w:r>
        <w:r w:rsidR="00A84B89" w:rsidDel="00A17017">
          <w:delText xml:space="preserve"> and DSP filters</w:delText>
        </w:r>
        <w:r w:rsidR="00A84B89" w:rsidDel="00A17017">
          <w:fldChar w:fldCharType="begin" w:fldLock="1"/>
        </w:r>
        <w:r w:rsidR="00721603" w:rsidDel="00A17017">
          <w:delInstrText>ADDIN CSL_CITATION {"citationItems":[{"id":"ITEM-1","itemData":{"author":[{"dropping-particle":"","family":"Xilinx Inc.","given":"","non-dropping-particle":"","parse-names":false,"suffix":""}],"container-title":"Xilinx","id":"ITEM-1","issued":{"date-parts":[["2017"]]},"page":"1-56","title":"DSP48E1 Slice User Guide","type":"article-journal","volume":"479"},"uris":["http://www.mendeley.com/documents/?uuid=82b95318-9719-4553-8469-9b4ec25a2a35"]}],"mendeley":{"formattedCitation":"[20]","plainTextFormattedCitation":"[20]","previouslyFormattedCitation":"[19]"},"properties":{"noteIndex":0},"schema":"https://github.com/citation-style-language/schema/raw/master/csl-citation.json"}</w:delInstrText>
        </w:r>
        <w:r w:rsidR="00A84B89" w:rsidDel="00A17017">
          <w:fldChar w:fldCharType="separate"/>
        </w:r>
        <w:r w:rsidR="00721603" w:rsidRPr="00721603" w:rsidDel="00A17017">
          <w:rPr>
            <w:noProof/>
          </w:rPr>
          <w:delText>[20]</w:delText>
        </w:r>
        <w:r w:rsidR="00A84B89" w:rsidDel="00A17017">
          <w:fldChar w:fldCharType="end"/>
        </w:r>
        <w:r w:rsidR="00E27234" w:rsidDel="00A17017">
          <w:delText xml:space="preserve">. </w:delText>
        </w:r>
        <w:bookmarkStart w:id="2912" w:name="_Toc40639204"/>
        <w:bookmarkEnd w:id="2912"/>
      </w:del>
    </w:p>
    <w:p w14:paraId="083B145E" w14:textId="7E370760" w:rsidR="00947488" w:rsidDel="00A17017" w:rsidRDefault="00947488">
      <w:pPr>
        <w:pStyle w:val="Heading1"/>
        <w:rPr>
          <w:del w:id="2913" w:author="Luke Slemon" w:date="2020-04-14T18:55:00Z"/>
        </w:rPr>
        <w:pPrChange w:id="2914" w:author="Luke Slemon" w:date="2020-05-17T20:15:00Z">
          <w:pPr>
            <w:pStyle w:val="TextSub2"/>
          </w:pPr>
        </w:pPrChange>
      </w:pPr>
      <w:bookmarkStart w:id="2915" w:name="_Toc40639205"/>
      <w:bookmarkEnd w:id="2915"/>
    </w:p>
    <w:p w14:paraId="5B84BADC" w14:textId="36FB2F5E" w:rsidR="006E186A" w:rsidDel="00A17017" w:rsidRDefault="006E186A">
      <w:pPr>
        <w:pStyle w:val="Heading1"/>
        <w:rPr>
          <w:del w:id="2916" w:author="Luke Slemon" w:date="2020-04-14T18:55:00Z"/>
        </w:rPr>
        <w:pPrChange w:id="2917" w:author="Luke Slemon" w:date="2020-05-17T20:15:00Z">
          <w:pPr>
            <w:pStyle w:val="TextSub2"/>
          </w:pPr>
        </w:pPrChange>
      </w:pPr>
      <w:del w:id="2918" w:author="Luke Slemon" w:date="2020-04-14T18:55:00Z">
        <w:r w:rsidDel="00A17017">
          <w:rPr>
            <w:noProof/>
          </w:rPr>
          <w:drawing>
            <wp:inline distT="0" distB="0" distL="0" distR="0" wp14:anchorId="14876137" wp14:editId="1B4A065C">
              <wp:extent cx="5658928" cy="28096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P.JPG"/>
                      <pic:cNvPicPr/>
                    </pic:nvPicPr>
                    <pic:blipFill>
                      <a:blip r:embed="rId35">
                        <a:extLst>
                          <a:ext uri="{28A0092B-C50C-407E-A947-70E740481C1C}">
                            <a14:useLocalDpi xmlns:a14="http://schemas.microsoft.com/office/drawing/2010/main" val="0"/>
                          </a:ext>
                        </a:extLst>
                      </a:blip>
                      <a:stretch>
                        <a:fillRect/>
                      </a:stretch>
                    </pic:blipFill>
                    <pic:spPr>
                      <a:xfrm>
                        <a:off x="0" y="0"/>
                        <a:ext cx="5669479" cy="2814861"/>
                      </a:xfrm>
                      <a:prstGeom prst="rect">
                        <a:avLst/>
                      </a:prstGeom>
                    </pic:spPr>
                  </pic:pic>
                </a:graphicData>
              </a:graphic>
            </wp:inline>
          </w:drawing>
        </w:r>
        <w:bookmarkStart w:id="2919" w:name="_Toc40639206"/>
        <w:bookmarkEnd w:id="2919"/>
      </w:del>
    </w:p>
    <w:p w14:paraId="0812D2FA" w14:textId="3CF49FF4" w:rsidR="00A84B89" w:rsidDel="00A17017" w:rsidRDefault="006E186A">
      <w:pPr>
        <w:pStyle w:val="Heading1"/>
        <w:rPr>
          <w:del w:id="2920" w:author="Luke Slemon" w:date="2020-04-14T18:55:00Z"/>
        </w:rPr>
        <w:pPrChange w:id="2921" w:author="Luke Slemon" w:date="2020-05-17T20:15:00Z">
          <w:pPr>
            <w:pStyle w:val="FigureAnnotation"/>
          </w:pPr>
        </w:pPrChange>
      </w:pPr>
      <w:del w:id="2922" w:author="Luke Slemon" w:date="2020-04-14T18:55:00Z">
        <w:r w:rsidDel="00A17017">
          <w:delText xml:space="preserve">Figure </w:delText>
        </w:r>
        <w:r w:rsidR="00156422" w:rsidDel="00A17017">
          <w:delText>9</w:delText>
        </w:r>
        <w:r w:rsidDel="00A17017">
          <w:delText xml:space="preserve">.6 </w:delText>
        </w:r>
        <w:r w:rsidR="00F40700" w:rsidDel="00A17017">
          <w:delText>DSP48E1 Resource Slice</w:delText>
        </w:r>
        <w:r w:rsidR="00F40700" w:rsidDel="00A17017">
          <w:fldChar w:fldCharType="begin" w:fldLock="1"/>
        </w:r>
        <w:r w:rsidR="00721603" w:rsidDel="00A17017">
          <w:delInstrText>ADDIN CSL_CITATION {"citationItems":[{"id":"ITEM-1","itemData":{"author":[{"dropping-particle":"","family":"Xilinx Inc.","given":"","non-dropping-particle":"","parse-names":false,"suffix":""}],"container-title":"Xilinx","id":"ITEM-1","issued":{"date-parts":[["2017"]]},"page":"1-56","title":"DSP48E1 Slice User Guide","type":"article-journal","volume":"479"},"uris":["http://www.mendeley.com/documents/?uuid=82b95318-9719-4553-8469-9b4ec25a2a35"]}],"mendeley":{"formattedCitation":"[20]","plainTextFormattedCitation":"[20]","previouslyFormattedCitation":"[19]"},"properties":{"noteIndex":0},"schema":"https://github.com/citation-style-language/schema/raw/master/csl-citation.json"}</w:delInstrText>
        </w:r>
        <w:r w:rsidR="00F40700" w:rsidDel="00A17017">
          <w:fldChar w:fldCharType="separate"/>
        </w:r>
        <w:r w:rsidR="00721603" w:rsidRPr="00721603" w:rsidDel="00A17017">
          <w:rPr>
            <w:b/>
            <w:noProof/>
          </w:rPr>
          <w:delText>[20]</w:delText>
        </w:r>
        <w:r w:rsidR="00F40700" w:rsidDel="00A17017">
          <w:fldChar w:fldCharType="end"/>
        </w:r>
        <w:bookmarkStart w:id="2923" w:name="_Toc40639207"/>
        <w:bookmarkEnd w:id="2923"/>
      </w:del>
    </w:p>
    <w:p w14:paraId="2AE6C65D" w14:textId="15E673A6" w:rsidR="00A84B89" w:rsidRPr="00A84B89" w:rsidDel="00A17017" w:rsidRDefault="00A84B89">
      <w:pPr>
        <w:pStyle w:val="Heading1"/>
        <w:rPr>
          <w:del w:id="2924" w:author="Luke Slemon" w:date="2020-04-14T18:55:00Z"/>
        </w:rPr>
        <w:pPrChange w:id="2925" w:author="Luke Slemon" w:date="2020-05-17T20:15:00Z">
          <w:pPr>
            <w:pStyle w:val="TextSub2"/>
          </w:pPr>
        </w:pPrChange>
      </w:pPr>
      <w:del w:id="2926" w:author="Luke Slemon" w:date="2020-04-14T18:55:00Z">
        <w:r w:rsidDel="00A17017">
          <w:delText>When developing systems with SoC resources, it is best to identify the computationally complex operations with the potential for parallel computing and have these operations implemented within the Programmable Logic.</w:delText>
        </w:r>
        <w:bookmarkStart w:id="2927" w:name="_Toc40639208"/>
        <w:bookmarkEnd w:id="2927"/>
      </w:del>
    </w:p>
    <w:p w14:paraId="0C131E1B" w14:textId="3C56CF47" w:rsidR="008A78B3" w:rsidDel="00A17017" w:rsidRDefault="008A78B3">
      <w:pPr>
        <w:pStyle w:val="Heading1"/>
        <w:rPr>
          <w:del w:id="2928" w:author="Luke Slemon" w:date="2020-04-14T18:55:00Z"/>
          <w:moveFrom w:id="2929" w:author="Luke Slemon" w:date="2020-04-14T18:55:00Z"/>
        </w:rPr>
        <w:pPrChange w:id="2930" w:author="Luke Slemon" w:date="2020-05-17T20:15:00Z">
          <w:pPr>
            <w:pStyle w:val="Heading2"/>
          </w:pPr>
        </w:pPrChange>
      </w:pPr>
      <w:bookmarkStart w:id="2931" w:name="_Toc39090781"/>
      <w:moveFromRangeStart w:id="2932" w:author="Luke Slemon" w:date="2020-04-14T18:55:00Z" w:name="move37782919"/>
      <w:moveFrom w:id="2933" w:author="Luke Slemon" w:date="2020-04-14T18:55:00Z">
        <w:del w:id="2934" w:author="Luke Slemon" w:date="2020-04-14T18:55:00Z">
          <w:r w:rsidDel="00A17017">
            <w:delText>P</w:delText>
          </w:r>
          <w:r w:rsidR="005E0CA6" w:rsidDel="00A17017">
            <w:delText xml:space="preserve">YNQ </w:delText>
          </w:r>
          <w:r w:rsidDel="00A17017">
            <w:delText>Framework</w:delText>
          </w:r>
          <w:bookmarkStart w:id="2935" w:name="_Toc40639209"/>
          <w:bookmarkEnd w:id="2931"/>
          <w:bookmarkEnd w:id="2935"/>
        </w:del>
      </w:moveFrom>
    </w:p>
    <w:p w14:paraId="1BA99DB2" w14:textId="22308FFC" w:rsidR="001520AB" w:rsidRPr="006E7EFE" w:rsidDel="00A17017" w:rsidRDefault="00BC7AC7">
      <w:pPr>
        <w:pStyle w:val="Heading1"/>
        <w:rPr>
          <w:del w:id="2936" w:author="Luke Slemon" w:date="2020-04-14T18:55:00Z"/>
          <w:moveFrom w:id="2937" w:author="Luke Slemon" w:date="2020-04-14T18:55:00Z"/>
        </w:rPr>
        <w:pPrChange w:id="2938" w:author="Luke Slemon" w:date="2020-05-17T20:15:00Z">
          <w:pPr>
            <w:pStyle w:val="TextSub2"/>
          </w:pPr>
        </w:pPrChange>
      </w:pPr>
      <w:moveFrom w:id="2939" w:author="Luke Slemon" w:date="2020-04-14T18:55:00Z">
        <w:del w:id="2940" w:author="Luke Slemon" w:date="2020-04-14T18:55:00Z">
          <w:r w:rsidRPr="006E7EFE" w:rsidDel="00A17017">
            <w:delText>PYNQ is an open source framework</w:delText>
          </w:r>
          <w:r w:rsidR="006940BA" w:rsidRPr="006E7EFE" w:rsidDel="00A17017">
            <w:delText xml:space="preserve"> developed by Xilinx which combines the productivity of Python with the acceleration provided by the Programmable Logic fabric in the ZYNQ System on Chip.</w:delText>
          </w:r>
          <w:r w:rsidRPr="006E7EFE" w:rsidDel="00A17017">
            <w:delText xml:space="preserve"> </w:delText>
          </w:r>
          <w:r w:rsidR="001520AB" w:rsidRPr="006E7EFE" w:rsidDel="00A17017">
            <w:delText>By coupling the Processing System(PS) with the Programmable Logic(PL), allows the creation of more efficient, deterministic, and responsive systems</w:delText>
          </w:r>
          <w:r w:rsidR="001520AB" w:rsidRPr="006E7EFE" w:rsidDel="00A17017">
            <w:fldChar w:fldCharType="begin" w:fldLock="1"/>
          </w:r>
          <w:r w:rsidR="00721603" w:rsidDel="00A17017">
            <w:delInstrText>ADDIN CSL_CITATION {"citationItems":[{"id":"ITEM-1","itemData":{"URL":"https://www.hackster.io/news/hello-pynq-the-pynq-edition-of-the-microzed-chronicles-55353a56c678","accessed":{"date-parts":[["2020","1","7"]]},"id":"ITEM-1","issued":{"date-parts":[["0"]]},"title":"Hello PYNQ — The PYNQ Edition of the MicroZed Chronicles! - Hackster.io","type":"webpage"},"uris":["http://www.mendeley.com/documents/?uuid=72d0de48-06fb-301d-af2e-b46000fc59c3"]}],"mendeley":{"formattedCitation":"[21]","plainTextFormattedCitation":"[21]","previouslyFormattedCitation":"[20]"},"properties":{"noteIndex":0},"schema":"https://github.com/citation-style-language/schema/raw/master/csl-citation.json"}</w:delInstrText>
          </w:r>
          <w:r w:rsidR="001520AB" w:rsidRPr="006E7EFE" w:rsidDel="00A17017">
            <w:fldChar w:fldCharType="separate"/>
          </w:r>
          <w:r w:rsidR="00721603" w:rsidRPr="00721603" w:rsidDel="00A17017">
            <w:rPr>
              <w:noProof/>
            </w:rPr>
            <w:delText>[21]</w:delText>
          </w:r>
          <w:r w:rsidR="001520AB" w:rsidRPr="006E7EFE" w:rsidDel="00A17017">
            <w:fldChar w:fldCharType="end"/>
          </w:r>
          <w:r w:rsidR="001520AB" w:rsidRPr="006E7EFE" w:rsidDel="00A17017">
            <w:delText xml:space="preserve">. To abstract the lower level hardware and intra-chip communications, Python has been utilised because of its ease of use. Python has numerous libraries which can make prototyping hardware-based applications far easier. </w:delText>
          </w:r>
          <w:bookmarkStart w:id="2941" w:name="_Toc40639210"/>
          <w:bookmarkEnd w:id="2941"/>
        </w:del>
      </w:moveFrom>
    </w:p>
    <w:p w14:paraId="32A62074" w14:textId="27FD2A26" w:rsidR="001520AB" w:rsidRPr="006E7EFE" w:rsidDel="00A17017" w:rsidRDefault="00177579">
      <w:pPr>
        <w:pStyle w:val="Heading1"/>
        <w:rPr>
          <w:del w:id="2942" w:author="Luke Slemon" w:date="2020-04-14T18:55:00Z"/>
          <w:moveFrom w:id="2943" w:author="Luke Slemon" w:date="2020-04-14T18:55:00Z"/>
        </w:rPr>
        <w:pPrChange w:id="2944" w:author="Luke Slemon" w:date="2020-05-17T20:15:00Z">
          <w:pPr>
            <w:pStyle w:val="TextSub2"/>
          </w:pPr>
        </w:pPrChange>
      </w:pPr>
      <w:moveFrom w:id="2945" w:author="Luke Slemon" w:date="2020-04-14T18:55:00Z">
        <w:del w:id="2946" w:author="Luke Slemon" w:date="2020-04-14T18:55:00Z">
          <w:r w:rsidRPr="006E7EFE" w:rsidDel="00A17017">
            <w:delText>All Python applications utilising PYNQ are developed in a Web-based editor called Jupytr Notebooks which uses an IPython kernel built on a Ubuntu based image running on the ZYNQ Processing System</w:delText>
          </w:r>
          <w:r w:rsidRPr="006E7EFE" w:rsidDel="00A17017">
            <w:fldChar w:fldCharType="begin" w:fldLock="1"/>
          </w:r>
          <w:r w:rsidR="00721603" w:rsidDel="00A17017">
            <w:delInstrText>ADDIN CSL_CITATION {"citationItems":[{"id":"ITEM-1","itemData":{"URL":"https://www.hackster.io/news/hello-pynq-the-pynq-edition-of-the-microzed-chronicles-55353a56c678","accessed":{"date-parts":[["2020","1","7"]]},"id":"ITEM-1","issued":{"date-parts":[["0"]]},"title":"Hello PYNQ — The PYNQ Edition of the MicroZed Chronicles! - Hackster.io","type":"webpage"},"uris":["http://www.mendeley.com/documents/?uuid=72d0de48-06fb-301d-af2e-b46000fc59c3"]}],"mendeley":{"formattedCitation":"[21]","plainTextFormattedCitation":"[21]","previouslyFormattedCitation":"[20]"},"properties":{"noteIndex":0},"schema":"https://github.com/citation-style-language/schema/raw/master/csl-citation.json"}</w:delInstrText>
          </w:r>
          <w:r w:rsidRPr="006E7EFE" w:rsidDel="00A17017">
            <w:fldChar w:fldCharType="separate"/>
          </w:r>
          <w:r w:rsidR="00721603" w:rsidRPr="00721603" w:rsidDel="00A17017">
            <w:rPr>
              <w:noProof/>
            </w:rPr>
            <w:delText>[21]</w:delText>
          </w:r>
          <w:r w:rsidRPr="006E7EFE" w:rsidDel="00A17017">
            <w:fldChar w:fldCharType="end"/>
          </w:r>
          <w:r w:rsidRPr="006E7EFE" w:rsidDel="00A17017">
            <w:delText xml:space="preserve">. In order to access this web-based editor, a remote connection is made to the device either over ethernet or wireless as long as the device is connected via ethernet to the router. </w:delText>
          </w:r>
          <w:r w:rsidR="0081054B" w:rsidRPr="006E7EFE" w:rsidDel="00A17017">
            <w:delText>By navigating to the IP address or hostname of the device in a web browser, a Jupytr Notebooks Python IDE is opened as seen in Figure</w:delText>
          </w:r>
          <w:r w:rsidR="00156422" w:rsidDel="00A17017">
            <w:delText xml:space="preserve"> 9.7</w:delText>
          </w:r>
          <w:r w:rsidR="0081054B" w:rsidRPr="006E7EFE" w:rsidDel="00A17017">
            <w:delText xml:space="preserve">. </w:delText>
          </w:r>
          <w:bookmarkStart w:id="2947" w:name="_Toc40639211"/>
          <w:bookmarkEnd w:id="2947"/>
        </w:del>
      </w:moveFrom>
    </w:p>
    <w:p w14:paraId="46FD6642" w14:textId="51D6AC72" w:rsidR="0081054B" w:rsidDel="00A17017" w:rsidRDefault="0081054B">
      <w:pPr>
        <w:pStyle w:val="Heading1"/>
        <w:rPr>
          <w:del w:id="2948" w:author="Luke Slemon" w:date="2020-04-14T18:55:00Z"/>
          <w:moveFrom w:id="2949" w:author="Luke Slemon" w:date="2020-04-14T18:55:00Z"/>
        </w:rPr>
        <w:pPrChange w:id="2950" w:author="Luke Slemon" w:date="2020-05-17T20:15:00Z">
          <w:pPr>
            <w:pStyle w:val="TextSub2"/>
            <w:ind w:left="0"/>
            <w:jc w:val="center"/>
          </w:pPr>
        </w:pPrChange>
      </w:pPr>
      <w:moveFrom w:id="2951" w:author="Luke Slemon" w:date="2020-04-14T18:55:00Z">
        <w:del w:id="2952" w:author="Luke Slemon" w:date="2020-04-14T18:55:00Z">
          <w:r w:rsidDel="00A17017">
            <w:rPr>
              <w:noProof/>
            </w:rPr>
            <w:drawing>
              <wp:inline distT="0" distB="0" distL="0" distR="0" wp14:anchorId="536C2B71" wp14:editId="0AE58160">
                <wp:extent cx="6181822" cy="33914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432" t="3926" r="16439" b="25724"/>
                        <a:stretch/>
                      </pic:blipFill>
                      <pic:spPr bwMode="auto">
                        <a:xfrm>
                          <a:off x="0" y="0"/>
                          <a:ext cx="6225136" cy="3415232"/>
                        </a:xfrm>
                        <a:prstGeom prst="rect">
                          <a:avLst/>
                        </a:prstGeom>
                        <a:ln>
                          <a:noFill/>
                        </a:ln>
                        <a:extLst>
                          <a:ext uri="{53640926-AAD7-44D8-BBD7-CCE9431645EC}">
                            <a14:shadowObscured xmlns:a14="http://schemas.microsoft.com/office/drawing/2010/main"/>
                          </a:ext>
                        </a:extLst>
                      </pic:spPr>
                    </pic:pic>
                  </a:graphicData>
                </a:graphic>
              </wp:inline>
            </w:drawing>
          </w:r>
          <w:bookmarkStart w:id="2953" w:name="_Toc40639212"/>
          <w:bookmarkEnd w:id="2953"/>
        </w:del>
      </w:moveFrom>
    </w:p>
    <w:p w14:paraId="5B1E90D5" w14:textId="2C0B03A7" w:rsidR="0081054B" w:rsidDel="00A17017" w:rsidRDefault="0081054B">
      <w:pPr>
        <w:pStyle w:val="Heading1"/>
        <w:rPr>
          <w:del w:id="2954" w:author="Luke Slemon" w:date="2020-04-14T18:55:00Z"/>
          <w:moveFrom w:id="2955" w:author="Luke Slemon" w:date="2020-04-14T18:55:00Z"/>
        </w:rPr>
        <w:pPrChange w:id="2956" w:author="Luke Slemon" w:date="2020-05-17T20:15:00Z">
          <w:pPr>
            <w:pStyle w:val="FigureAnnotation"/>
          </w:pPr>
        </w:pPrChange>
      </w:pPr>
      <w:moveFrom w:id="2957" w:author="Luke Slemon" w:date="2020-04-14T18:55:00Z">
        <w:del w:id="2958" w:author="Luke Slemon" w:date="2020-04-14T18:55:00Z">
          <w:r w:rsidDel="00A17017">
            <w:delText>Fig</w:delText>
          </w:r>
          <w:r w:rsidR="00156422" w:rsidDel="00A17017">
            <w:delText>ure 9.7</w:delText>
          </w:r>
          <w:r w:rsidDel="00A17017">
            <w:delText>. Jupytr Notebooks webserver hosted on the PYNQ board.</w:delText>
          </w:r>
          <w:bookmarkStart w:id="2959" w:name="_Toc40639213"/>
          <w:bookmarkEnd w:id="2959"/>
        </w:del>
      </w:moveFrom>
    </w:p>
    <w:p w14:paraId="75F4E20A" w14:textId="663326B5" w:rsidR="00842B80" w:rsidDel="00A17017" w:rsidRDefault="0081054B">
      <w:pPr>
        <w:pStyle w:val="Heading1"/>
        <w:rPr>
          <w:del w:id="2960" w:author="Luke Slemon" w:date="2020-04-14T18:55:00Z"/>
          <w:moveFrom w:id="2961" w:author="Luke Slemon" w:date="2020-04-14T18:55:00Z"/>
        </w:rPr>
        <w:pPrChange w:id="2962" w:author="Luke Slemon" w:date="2020-05-17T20:15:00Z">
          <w:pPr>
            <w:pStyle w:val="TextSub2"/>
          </w:pPr>
        </w:pPrChange>
      </w:pPr>
      <w:moveFrom w:id="2963" w:author="Luke Slemon" w:date="2020-04-14T18:55:00Z">
        <w:del w:id="2964" w:author="Luke Slemon" w:date="2020-04-14T18:55:00Z">
          <w:r w:rsidRPr="006E7EFE" w:rsidDel="00A17017">
            <w:delText>When transferring files to and from the Device, PYNQ comes with a samba server which provides file transfers and access to printers for Windows Client</w:delText>
          </w:r>
          <w:r w:rsidR="006E7EFE" w:rsidRPr="006E7EFE" w:rsidDel="00A17017">
            <w:delText>s. This service makes it easy to create hardware files and send them to the board without needing to open an SSH connection. However, if necessary an SSH connection can be very useful for gaining access to the underlying Linux OS</w:delText>
          </w:r>
          <w:r w:rsidR="00A07458" w:rsidDel="00A17017">
            <w:delText xml:space="preserve"> as seen in figure </w:delText>
          </w:r>
          <w:r w:rsidR="001E423F" w:rsidDel="00A17017">
            <w:delText>9.8</w:delText>
          </w:r>
          <w:r w:rsidR="006E7EFE" w:rsidDel="00A17017">
            <w:delText xml:space="preserve">. </w:delText>
          </w:r>
          <w:bookmarkStart w:id="2965" w:name="_Toc40639214"/>
          <w:bookmarkEnd w:id="2965"/>
        </w:del>
      </w:moveFrom>
    </w:p>
    <w:p w14:paraId="3DE127AA" w14:textId="42ECE2DB" w:rsidR="00111FA4" w:rsidDel="00A17017" w:rsidRDefault="00842B80">
      <w:pPr>
        <w:pStyle w:val="Heading1"/>
        <w:rPr>
          <w:del w:id="2966" w:author="Luke Slemon" w:date="2020-04-14T18:55:00Z"/>
          <w:moveFrom w:id="2967" w:author="Luke Slemon" w:date="2020-04-14T18:55:00Z"/>
        </w:rPr>
        <w:pPrChange w:id="2968" w:author="Luke Slemon" w:date="2020-05-17T20:15:00Z">
          <w:pPr>
            <w:jc w:val="center"/>
          </w:pPr>
        </w:pPrChange>
      </w:pPr>
      <w:moveFrom w:id="2969" w:author="Luke Slemon" w:date="2020-04-14T18:55:00Z">
        <w:del w:id="2970" w:author="Luke Slemon" w:date="2020-04-14T18:55:00Z">
          <w:r w:rsidDel="00A17017">
            <w:rPr>
              <w:noProof/>
            </w:rPr>
            <w:drawing>
              <wp:inline distT="0" distB="0" distL="0" distR="0" wp14:anchorId="6E2B910F" wp14:editId="1A5B4EA5">
                <wp:extent cx="4885899" cy="315550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75" t="26676" r="41542" b="33960"/>
                        <a:stretch/>
                      </pic:blipFill>
                      <pic:spPr bwMode="auto">
                        <a:xfrm>
                          <a:off x="0" y="0"/>
                          <a:ext cx="4941351" cy="3191315"/>
                        </a:xfrm>
                        <a:prstGeom prst="rect">
                          <a:avLst/>
                        </a:prstGeom>
                        <a:ln>
                          <a:noFill/>
                        </a:ln>
                        <a:extLst>
                          <a:ext uri="{53640926-AAD7-44D8-BBD7-CCE9431645EC}">
                            <a14:shadowObscured xmlns:a14="http://schemas.microsoft.com/office/drawing/2010/main"/>
                          </a:ext>
                        </a:extLst>
                      </pic:spPr>
                    </pic:pic>
                  </a:graphicData>
                </a:graphic>
              </wp:inline>
            </w:drawing>
          </w:r>
          <w:bookmarkStart w:id="2971" w:name="_Toc40639215"/>
          <w:bookmarkEnd w:id="2971"/>
        </w:del>
      </w:moveFrom>
    </w:p>
    <w:p w14:paraId="09C47B04" w14:textId="1D100754" w:rsidR="00842B80" w:rsidRPr="00111FA4" w:rsidDel="00A17017" w:rsidRDefault="00842B80">
      <w:pPr>
        <w:pStyle w:val="Heading1"/>
        <w:rPr>
          <w:del w:id="2972" w:author="Luke Slemon" w:date="2020-04-14T18:55:00Z"/>
          <w:moveFrom w:id="2973" w:author="Luke Slemon" w:date="2020-04-14T18:55:00Z"/>
        </w:rPr>
        <w:pPrChange w:id="2974" w:author="Luke Slemon" w:date="2020-05-17T20:15:00Z">
          <w:pPr>
            <w:pStyle w:val="FigureAnnotation"/>
          </w:pPr>
        </w:pPrChange>
      </w:pPr>
      <w:moveFrom w:id="2975" w:author="Luke Slemon" w:date="2020-04-14T18:55:00Z">
        <w:del w:id="2976" w:author="Luke Slemon" w:date="2020-04-14T18:55:00Z">
          <w:r w:rsidRPr="00111FA4" w:rsidDel="00A17017">
            <w:delText>Fig</w:delText>
          </w:r>
          <w:r w:rsidR="001E423F" w:rsidDel="00A17017">
            <w:delText>ure 9.8</w:delText>
          </w:r>
          <w:r w:rsidRPr="00111FA4" w:rsidDel="00A17017">
            <w:delText xml:space="preserve">. </w:delText>
          </w:r>
          <w:r w:rsidR="00111FA4" w:rsidRPr="00111FA4" w:rsidDel="00A17017">
            <w:delText>Putty SSH connection to PYNQ OS</w:delText>
          </w:r>
          <w:bookmarkStart w:id="2977" w:name="_Toc40639216"/>
          <w:bookmarkEnd w:id="2977"/>
        </w:del>
      </w:moveFrom>
    </w:p>
    <w:p w14:paraId="19BC6D03" w14:textId="72D1DEF6" w:rsidR="00111FA4" w:rsidRPr="00111FA4" w:rsidDel="00A17017" w:rsidRDefault="00111FA4">
      <w:pPr>
        <w:pStyle w:val="Heading1"/>
        <w:rPr>
          <w:del w:id="2978" w:author="Luke Slemon" w:date="2020-04-14T18:55:00Z"/>
          <w:moveFrom w:id="2979" w:author="Luke Slemon" w:date="2020-04-14T18:55:00Z"/>
        </w:rPr>
        <w:pPrChange w:id="2980" w:author="Luke Slemon" w:date="2020-05-17T20:15:00Z">
          <w:pPr/>
        </w:pPrChange>
      </w:pPr>
      <w:moveFrom w:id="2981" w:author="Luke Slemon" w:date="2020-04-14T18:55:00Z">
        <w:del w:id="2982" w:author="Luke Slemon" w:date="2020-04-14T18:55:00Z">
          <w:r w:rsidDel="00A17017">
            <w:delText>When creating Python applications as mentioned before, a browser-based editor is used for development. For accessing the underlying hardware within the programmable logic, an Overlay is created</w:delText>
          </w:r>
          <w:r w:rsidR="004A1D68" w:rsidDel="00A17017">
            <w:delText xml:space="preserve">, which is a </w:delText>
          </w:r>
          <w:r w:rsidDel="00A17017">
            <w:delText xml:space="preserve">Python object </w:delText>
          </w:r>
          <w:r w:rsidR="007513B1" w:rsidDel="00A17017">
            <w:delText xml:space="preserve">that </w:delText>
          </w:r>
          <w:r w:rsidDel="00A17017">
            <w:delText xml:space="preserve">reads in the bit and TCL files generated in Vivado. These Objects </w:delText>
          </w:r>
          <w:r w:rsidR="004A1D68" w:rsidDel="00A17017">
            <w:delText>are utilised to abstract the hardware from the higher-level code, allowing software designers to access th</w:delText>
          </w:r>
          <w:r w:rsidR="007513B1" w:rsidDel="00A17017">
            <w:delText>e Hardware components like Python methods within an Object</w:delText>
          </w:r>
          <w:r w:rsidR="007513B1" w:rsidDel="00A17017">
            <w:fldChar w:fldCharType="begin" w:fldLock="1"/>
          </w:r>
          <w:r w:rsidR="00721603" w:rsidDel="00A17017">
            <w:delInstrText>ADDIN CSL_CITATION {"citationItems":[{"id":"ITEM-1","itemData":{"URL":"https://pynq.readthedocs.io/en/v1.3/10_creating_overlays.html","accessed":{"date-parts":[["2020","1","7"]]},"id":"ITEM-1","issued":{"date-parts":[["0"]]},"title":"Creating Overlays — Python productivity for Zynq (Pynq) v1.0","type":"webpage"},"uris":["http://www.mendeley.com/documents/?uuid=d2c7c24a-7737-39a6-8e50-1000e4b6bbc3"]}],"mendeley":{"formattedCitation":"[22]","plainTextFormattedCitation":"[22]","previouslyFormattedCitation":"[21]"},"properties":{"noteIndex":0},"schema":"https://github.com/citation-style-language/schema/raw/master/csl-citation.json"}</w:delInstrText>
          </w:r>
          <w:r w:rsidR="007513B1" w:rsidDel="00A17017">
            <w:fldChar w:fldCharType="separate"/>
          </w:r>
          <w:r w:rsidR="00721603" w:rsidRPr="00721603" w:rsidDel="00A17017">
            <w:rPr>
              <w:noProof/>
            </w:rPr>
            <w:delText>[22]</w:delText>
          </w:r>
          <w:r w:rsidR="007513B1" w:rsidDel="00A17017">
            <w:fldChar w:fldCharType="end"/>
          </w:r>
          <w:r w:rsidR="007513B1" w:rsidDel="00A17017">
            <w:delText>. ZYNQ based projects require both a binary/bit file from Vivado, and PS configuration settings for system clock and clocks within the PL. PYNQ projects don’t require the PS to be configured because the PYNQ image which is used to boot the board configures the PS at runtime</w:delText>
          </w:r>
          <w:r w:rsidR="007513B1" w:rsidDel="00A17017">
            <w:fldChar w:fldCharType="begin" w:fldLock="1"/>
          </w:r>
          <w:r w:rsidR="00721603" w:rsidDel="00A17017">
            <w:delInstrText>ADDIN CSL_CITATION {"citationItems":[{"id":"ITEM-1","itemData":{"URL":"https://pynq.readthedocs.io/en/v1.3/10_creating_overlays.html","accessed":{"date-parts":[["2020","1","7"]]},"id":"ITEM-1","issued":{"date-parts":[["0"]]},"title":"Creating Overlays — Python productivity for Zynq (Pynq) v1.0","type":"webpage"},"uris":["http://www.mendeley.com/documents/?uuid=d2c7c24a-7737-39a6-8e50-1000e4b6bbc3"]}],"mendeley":{"formattedCitation":"[22]","plainTextFormattedCitation":"[22]","previouslyFormattedCitation":"[21]"},"properties":{"noteIndex":0},"schema":"https://github.com/citation-style-language/schema/raw/master/csl-citation.json"}</w:delInstrText>
          </w:r>
          <w:r w:rsidR="007513B1" w:rsidDel="00A17017">
            <w:fldChar w:fldCharType="separate"/>
          </w:r>
          <w:r w:rsidR="00721603" w:rsidRPr="00721603" w:rsidDel="00A17017">
            <w:rPr>
              <w:noProof/>
            </w:rPr>
            <w:delText>[22]</w:delText>
          </w:r>
          <w:r w:rsidR="007513B1" w:rsidDel="00A17017">
            <w:fldChar w:fldCharType="end"/>
          </w:r>
          <w:r w:rsidR="007513B1" w:rsidDel="00A17017">
            <w:delText>.</w:delText>
          </w:r>
          <w:bookmarkStart w:id="2983" w:name="_Toc40639217"/>
          <w:bookmarkEnd w:id="2983"/>
        </w:del>
      </w:moveFrom>
    </w:p>
    <w:p w14:paraId="5B00089F" w14:textId="18FB34FC" w:rsidR="00842B80" w:rsidDel="00A17017" w:rsidRDefault="0040136A">
      <w:pPr>
        <w:pStyle w:val="Heading1"/>
        <w:rPr>
          <w:del w:id="2984" w:author="Luke Slemon" w:date="2020-04-14T18:55:00Z"/>
          <w:moveFrom w:id="2985" w:author="Luke Slemon" w:date="2020-04-14T18:55:00Z"/>
        </w:rPr>
        <w:pPrChange w:id="2986" w:author="Luke Slemon" w:date="2020-05-17T20:15:00Z">
          <w:pPr>
            <w:jc w:val="center"/>
          </w:pPr>
        </w:pPrChange>
      </w:pPr>
      <w:moveFrom w:id="2987" w:author="Luke Slemon" w:date="2020-04-14T18:55:00Z">
        <w:del w:id="2988" w:author="Luke Slemon" w:date="2020-04-14T18:55:00Z">
          <w:r w:rsidDel="00A17017">
            <w:rPr>
              <w:noProof/>
            </w:rPr>
            <w:drawing>
              <wp:inline distT="0" distB="0" distL="0" distR="0" wp14:anchorId="73FE0C03" wp14:editId="40467B1B">
                <wp:extent cx="2773680" cy="6203950"/>
                <wp:effectExtent l="0" t="635" r="698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 overlay.png"/>
                        <pic:cNvPicPr/>
                      </pic:nvPicPr>
                      <pic:blipFill rotWithShape="1">
                        <a:blip r:embed="rId38" cstate="print">
                          <a:extLst>
                            <a:ext uri="{28A0092B-C50C-407E-A947-70E740481C1C}">
                              <a14:useLocalDpi xmlns:a14="http://schemas.microsoft.com/office/drawing/2010/main" val="0"/>
                            </a:ext>
                          </a:extLst>
                        </a:blip>
                        <a:srcRect l="23463" t="4615" r="23588" b="3883"/>
                        <a:stretch/>
                      </pic:blipFill>
                      <pic:spPr bwMode="auto">
                        <a:xfrm rot="5400000">
                          <a:off x="0" y="0"/>
                          <a:ext cx="2773680" cy="6203950"/>
                        </a:xfrm>
                        <a:prstGeom prst="rect">
                          <a:avLst/>
                        </a:prstGeom>
                        <a:ln>
                          <a:noFill/>
                        </a:ln>
                        <a:extLst>
                          <a:ext uri="{53640926-AAD7-44D8-BBD7-CCE9431645EC}">
                            <a14:shadowObscured xmlns:a14="http://schemas.microsoft.com/office/drawing/2010/main"/>
                          </a:ext>
                        </a:extLst>
                      </pic:spPr>
                    </pic:pic>
                  </a:graphicData>
                </a:graphic>
              </wp:inline>
            </w:drawing>
          </w:r>
          <w:bookmarkStart w:id="2989" w:name="_Toc40639218"/>
          <w:bookmarkEnd w:id="2989"/>
        </w:del>
      </w:moveFrom>
    </w:p>
    <w:p w14:paraId="0C202FF2" w14:textId="353FE831" w:rsidR="0040136A" w:rsidDel="00A17017" w:rsidRDefault="001E423F">
      <w:pPr>
        <w:pStyle w:val="Heading1"/>
        <w:rPr>
          <w:del w:id="2990" w:author="Luke Slemon" w:date="2020-04-14T18:55:00Z"/>
          <w:moveFrom w:id="2991" w:author="Luke Slemon" w:date="2020-04-14T18:55:00Z"/>
        </w:rPr>
        <w:pPrChange w:id="2992" w:author="Luke Slemon" w:date="2020-05-17T20:15:00Z">
          <w:pPr>
            <w:pStyle w:val="FigureAnnotation"/>
          </w:pPr>
        </w:pPrChange>
      </w:pPr>
      <w:moveFrom w:id="2993" w:author="Luke Slemon" w:date="2020-04-14T18:55:00Z">
        <w:del w:id="2994" w:author="Luke Slemon" w:date="2020-04-14T18:55:00Z">
          <w:r w:rsidDel="00A17017">
            <w:delText>Figure 9</w:delText>
          </w:r>
          <w:r w:rsidR="005F261B" w:rsidDel="00A17017">
            <w:delText>.</w:delText>
          </w:r>
          <w:r w:rsidDel="00A17017">
            <w:delText>9</w:delText>
          </w:r>
          <w:r w:rsidR="0040136A" w:rsidDel="00A17017">
            <w:delText>. Example Hardware Overlay demonstrating Hardware structure</w:delText>
          </w:r>
          <w:bookmarkStart w:id="2995" w:name="_Toc40639219"/>
          <w:bookmarkEnd w:id="2995"/>
        </w:del>
      </w:moveFrom>
    </w:p>
    <w:p w14:paraId="6B8C4EF4" w14:textId="47700AAA" w:rsidR="00665283" w:rsidDel="00A17017" w:rsidRDefault="00A239A6">
      <w:pPr>
        <w:pStyle w:val="Heading1"/>
        <w:rPr>
          <w:del w:id="2996" w:author="Luke Slemon" w:date="2020-04-14T18:55:00Z"/>
          <w:moveFrom w:id="2997" w:author="Luke Slemon" w:date="2020-04-14T18:55:00Z"/>
          <w:noProof/>
        </w:rPr>
        <w:pPrChange w:id="2998" w:author="Luke Slemon" w:date="2020-05-17T20:15:00Z">
          <w:pPr>
            <w:pStyle w:val="TextSub2"/>
          </w:pPr>
        </w:pPrChange>
      </w:pPr>
      <w:moveFrom w:id="2999" w:author="Luke Slemon" w:date="2020-04-14T18:55:00Z">
        <w:del w:id="3000" w:author="Luke Slemon" w:date="2020-04-14T18:55:00Z">
          <w:r w:rsidDel="00A17017">
            <w:delText>For communicating between the PS and PL, there are a range of interfaces supplied by the PYNQ framework</w:delText>
          </w:r>
          <w:r w:rsidR="00A07458" w:rsidDel="00A17017">
            <w:delText xml:space="preserve">. </w:delText>
          </w:r>
          <w:r w:rsidR="00665283" w:rsidDel="00A17017">
            <w:delText xml:space="preserve">The </w:delText>
          </w:r>
          <w:r w:rsidR="003019EA" w:rsidDel="00A17017">
            <w:delText xml:space="preserve">simplest </w:delText>
          </w:r>
          <w:r w:rsidR="00665283" w:rsidDel="00A17017">
            <w:delText>interface to utilise is the GPIO which allows communication with the PL without adding the IP to the system memory, unlike memory mapped IO, another interface, which requires each IP component to be assigned a range of addresses.</w:delText>
          </w:r>
          <w:r w:rsidR="003019EA" w:rsidDel="00A17017">
            <w:delText xml:space="preserve"> Similar to GPIO, Interrupts are another method of interface which requires no memory mapping, but it is not bi-directional. The PS can only receive interrupts from devices within the PL to work as events alerting the PS that a process has finished, or an error has occurred. Finally, there is a streaming interface which makes use of a Direct Memory Access (DMA) component for handling the data transfer between the PS DRAM and the IP</w:delText>
          </w:r>
          <w:r w:rsidR="002430B9" w:rsidDel="00A17017">
            <w:delText xml:space="preserve"> as seen in figure </w:delText>
          </w:r>
          <w:r w:rsidR="001E423F" w:rsidDel="00A17017">
            <w:delText>9.10</w:delText>
          </w:r>
          <w:r w:rsidR="003019EA" w:rsidDel="00A17017">
            <w:delText>.</w:delText>
          </w:r>
          <w:r w:rsidR="002430B9" w:rsidDel="00A17017">
            <w:delText xml:space="preserve"> For large amounts of data, the DMA streaming interface is the preferred method of communication because the transmission of data is offloaded to the DMA, allowing the PS to continue with other tasks, and therefore will not slow down the system. </w:delText>
          </w:r>
          <w:bookmarkStart w:id="3001" w:name="_Toc40639220"/>
          <w:bookmarkEnd w:id="3001"/>
        </w:del>
      </w:moveFrom>
    </w:p>
    <w:p w14:paraId="1643B16E" w14:textId="6C1AC77E" w:rsidR="003019EA" w:rsidDel="00A17017" w:rsidRDefault="003019EA">
      <w:pPr>
        <w:pStyle w:val="Heading1"/>
        <w:rPr>
          <w:del w:id="3002" w:author="Luke Slemon" w:date="2020-04-14T18:55:00Z"/>
          <w:moveFrom w:id="3003" w:author="Luke Slemon" w:date="2020-04-14T18:55:00Z"/>
        </w:rPr>
        <w:pPrChange w:id="3004" w:author="Luke Slemon" w:date="2020-05-17T20:15:00Z">
          <w:pPr>
            <w:pStyle w:val="FigureAnnotation"/>
          </w:pPr>
        </w:pPrChange>
      </w:pPr>
      <w:moveFrom w:id="3005" w:author="Luke Slemon" w:date="2020-04-14T18:55:00Z">
        <w:del w:id="3006" w:author="Luke Slemon" w:date="2020-04-14T18:55:00Z">
          <w:r w:rsidDel="00A17017">
            <w:rPr>
              <w:noProof/>
            </w:rPr>
            <w:drawing>
              <wp:inline distT="0" distB="0" distL="0" distR="0" wp14:anchorId="68FB463A" wp14:editId="07FCFE4E">
                <wp:extent cx="4353636" cy="2439202"/>
                <wp:effectExtent l="0" t="0" r="8890" b="0"/>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A.jpg"/>
                        <pic:cNvPicPr/>
                      </pic:nvPicPr>
                      <pic:blipFill>
                        <a:blip r:embed="rId39">
                          <a:extLst>
                            <a:ext uri="{28A0092B-C50C-407E-A947-70E740481C1C}">
                              <a14:useLocalDpi xmlns:a14="http://schemas.microsoft.com/office/drawing/2010/main" val="0"/>
                            </a:ext>
                          </a:extLst>
                        </a:blip>
                        <a:stretch>
                          <a:fillRect/>
                        </a:stretch>
                      </pic:blipFill>
                      <pic:spPr>
                        <a:xfrm>
                          <a:off x="0" y="0"/>
                          <a:ext cx="4374467" cy="2450873"/>
                        </a:xfrm>
                        <a:prstGeom prst="rect">
                          <a:avLst/>
                        </a:prstGeom>
                      </pic:spPr>
                    </pic:pic>
                  </a:graphicData>
                </a:graphic>
              </wp:inline>
            </w:drawing>
          </w:r>
          <w:bookmarkStart w:id="3007" w:name="_Toc40639221"/>
          <w:bookmarkEnd w:id="3007"/>
        </w:del>
      </w:moveFrom>
    </w:p>
    <w:p w14:paraId="399CB82A" w14:textId="57039BBD" w:rsidR="003019EA" w:rsidRPr="003019EA" w:rsidDel="00A17017" w:rsidRDefault="003019EA">
      <w:pPr>
        <w:pStyle w:val="Heading1"/>
        <w:rPr>
          <w:del w:id="3008" w:author="Luke Slemon" w:date="2020-04-14T18:55:00Z"/>
          <w:moveFrom w:id="3009" w:author="Luke Slemon" w:date="2020-04-14T18:55:00Z"/>
        </w:rPr>
        <w:pPrChange w:id="3010" w:author="Luke Slemon" w:date="2020-05-17T20:15:00Z">
          <w:pPr>
            <w:pStyle w:val="FigureAnnotation"/>
          </w:pPr>
        </w:pPrChange>
      </w:pPr>
      <w:moveFrom w:id="3011" w:author="Luke Slemon" w:date="2020-04-14T18:55:00Z">
        <w:del w:id="3012" w:author="Luke Slemon" w:date="2020-04-14T18:55:00Z">
          <w:r w:rsidDel="00A17017">
            <w:delText>Figure</w:delText>
          </w:r>
          <w:r w:rsidR="001E423F" w:rsidDel="00A17017">
            <w:delText xml:space="preserve"> 9.10</w:delText>
          </w:r>
          <w:r w:rsidDel="00A17017">
            <w:delText xml:space="preserve">. Example of DMA </w:delText>
          </w:r>
          <w:r w:rsidR="00954057" w:rsidDel="00A17017">
            <w:delText>Interface</w:delText>
          </w:r>
          <w:bookmarkStart w:id="3013" w:name="_Toc40639222"/>
          <w:bookmarkEnd w:id="3013"/>
        </w:del>
      </w:moveFrom>
    </w:p>
    <w:p w14:paraId="3FCF919F" w14:textId="41F2C2CC" w:rsidR="00A84B89" w:rsidDel="00A17017" w:rsidRDefault="00111FA4">
      <w:pPr>
        <w:pStyle w:val="Heading1"/>
        <w:rPr>
          <w:moveFrom w:id="3014" w:author="Luke Slemon" w:date="2020-04-14T18:55:00Z"/>
        </w:rPr>
        <w:pPrChange w:id="3015" w:author="Luke Slemon" w:date="2020-05-17T20:15:00Z">
          <w:pPr>
            <w:pStyle w:val="Heading2"/>
          </w:pPr>
        </w:pPrChange>
      </w:pPr>
      <w:bookmarkStart w:id="3016" w:name="_Toc39090782"/>
      <w:moveFromRangeStart w:id="3017" w:author="Luke Slemon" w:date="2020-04-14T18:55:00Z" w:name="move37782924"/>
      <w:moveFromRangeEnd w:id="2932"/>
      <w:moveFrom w:id="3018" w:author="Luke Slemon" w:date="2020-04-14T18:55:00Z">
        <w:r w:rsidDel="00A17017">
          <w:t>AXI Interface</w:t>
        </w:r>
        <w:bookmarkStart w:id="3019" w:name="_Toc40639223"/>
        <w:bookmarkEnd w:id="3016"/>
        <w:bookmarkEnd w:id="3019"/>
      </w:moveFrom>
    </w:p>
    <w:p w14:paraId="4A9DDF0C" w14:textId="3DBBE78E" w:rsidR="00EF35E5" w:rsidDel="00A17017" w:rsidRDefault="00925D3A">
      <w:pPr>
        <w:pStyle w:val="Heading1"/>
        <w:rPr>
          <w:moveFrom w:id="3020" w:author="Luke Slemon" w:date="2020-04-14T18:55:00Z"/>
        </w:rPr>
        <w:pPrChange w:id="3021" w:author="Luke Slemon" w:date="2020-05-17T20:15:00Z">
          <w:pPr>
            <w:pStyle w:val="TextSub2"/>
          </w:pPr>
        </w:pPrChange>
      </w:pPr>
      <w:moveFrom w:id="3022" w:author="Luke Slemon" w:date="2020-04-14T18:55:00Z">
        <w:r w:rsidDel="00A17017">
          <w:t>The</w:t>
        </w:r>
        <w:r w:rsidR="00C748B7" w:rsidDel="00A17017">
          <w:t xml:space="preserve"> Advanced eXtensible Interface(AXI) is microcontroller bus </w:t>
        </w:r>
        <w:r w:rsidR="00EF35E5" w:rsidDel="00A17017">
          <w:t xml:space="preserve">protocol </w:t>
        </w:r>
        <w:r w:rsidR="00C748B7" w:rsidDel="00A17017">
          <w:t>based on the AMBA protocol</w:t>
        </w:r>
        <w:r w:rsidR="00C748B7" w:rsidDel="00A17017">
          <w:fldChar w:fldCharType="begin" w:fldLock="1"/>
        </w:r>
        <w:r w:rsidR="00721603" w:rsidDel="00A17017">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instrText>
        </w:r>
        <w:r w:rsidR="00C748B7" w:rsidDel="00A17017">
          <w:fldChar w:fldCharType="separate"/>
        </w:r>
        <w:r w:rsidR="00721603" w:rsidRPr="00721603" w:rsidDel="00A17017">
          <w:rPr>
            <w:noProof/>
          </w:rPr>
          <w:t>[18]</w:t>
        </w:r>
        <w:r w:rsidR="00C748B7" w:rsidDel="00A17017">
          <w:fldChar w:fldCharType="end"/>
        </w:r>
        <w:r w:rsidR="00EF35E5" w:rsidDel="00A17017">
          <w:t xml:space="preserve"> developed by ARM in 1996. The newest variation,</w:t>
        </w:r>
        <w:r w:rsidR="00C748B7" w:rsidDel="00A17017">
          <w:t xml:space="preserve"> </w:t>
        </w:r>
        <w:r w:rsidR="00EF35E5" w:rsidDel="00A17017">
          <w:t>AXI4,</w:t>
        </w:r>
        <w:r w:rsidR="00C748B7" w:rsidDel="00A17017">
          <w:t xml:space="preserve"> is utilised in the PYNQ framework for interfacing between IP blocks within the Programmable Logic fabric, as well as handling the interface between the Processing System and the Programmable Logic.</w:t>
        </w:r>
        <w:r w:rsidR="00EF35E5" w:rsidDel="00A17017">
          <w:t xml:space="preserve"> </w:t>
        </w:r>
        <w:bookmarkStart w:id="3023" w:name="_Toc40639224"/>
        <w:bookmarkEnd w:id="3023"/>
      </w:moveFrom>
    </w:p>
    <w:p w14:paraId="13743FA0" w14:textId="4571EA13" w:rsidR="00925D3A" w:rsidDel="00A17017" w:rsidRDefault="00EF35E5">
      <w:pPr>
        <w:pStyle w:val="Heading1"/>
        <w:rPr>
          <w:moveFrom w:id="3024" w:author="Luke Slemon" w:date="2020-04-14T18:55:00Z"/>
        </w:rPr>
        <w:pPrChange w:id="3025" w:author="Luke Slemon" w:date="2020-05-17T20:15:00Z">
          <w:pPr>
            <w:pStyle w:val="TextSub2"/>
          </w:pPr>
        </w:pPrChange>
      </w:pPr>
      <w:moveFrom w:id="3026" w:author="Luke Slemon" w:date="2020-04-14T18:55:00Z">
        <w:r w:rsidDel="00A17017">
          <w:t>AXI4 has 3 different variations</w:t>
        </w:r>
        <w:r w:rsidDel="00A17017">
          <w:fldChar w:fldCharType="begin" w:fldLock="1"/>
        </w:r>
        <w:r w:rsidR="00721603" w:rsidDel="00A17017">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[23]","plainTextFormattedCitation":"[23]","previouslyFormattedCitation":"[22]"},"properties":{"noteIndex":0},"schema":"https://github.com/citation-style-language/schema/raw/master/csl-citation.json"}</w:instrText>
        </w:r>
        <w:r w:rsidDel="00A17017">
          <w:fldChar w:fldCharType="separate"/>
        </w:r>
        <w:r w:rsidR="00721603" w:rsidRPr="00721603" w:rsidDel="00A17017">
          <w:rPr>
            <w:noProof/>
          </w:rPr>
          <w:t>[23]</w:t>
        </w:r>
        <w:r w:rsidDel="00A17017">
          <w:fldChar w:fldCharType="end"/>
        </w:r>
        <w:r w:rsidDel="00A17017">
          <w:t>;</w:t>
        </w:r>
        <w:bookmarkStart w:id="3027" w:name="_Toc40639225"/>
        <w:bookmarkEnd w:id="3027"/>
      </w:moveFrom>
    </w:p>
    <w:p w14:paraId="6281054B" w14:textId="32F048DA" w:rsidR="00EF35E5" w:rsidDel="00A17017" w:rsidRDefault="00EF35E5">
      <w:pPr>
        <w:pStyle w:val="Heading1"/>
        <w:rPr>
          <w:moveFrom w:id="3028" w:author="Luke Slemon" w:date="2020-04-14T18:55:00Z"/>
        </w:rPr>
        <w:pPrChange w:id="3029" w:author="Luke Slemon" w:date="2020-05-17T20:15:00Z">
          <w:pPr>
            <w:pStyle w:val="TextSub2"/>
            <w:numPr>
              <w:numId w:val="19"/>
            </w:numPr>
            <w:ind w:left="1168" w:hanging="454"/>
          </w:pPr>
        </w:pPrChange>
      </w:pPr>
      <w:moveFrom w:id="3030" w:author="Luke Slemon" w:date="2020-04-14T18:55:00Z">
        <w:r w:rsidDel="00A17017">
          <w:t xml:space="preserve">AXI4 </w:t>
        </w:r>
        <w:r w:rsidDel="00A17017">
          <w:br/>
          <w:t>Ideal for high performance bursts of memory mapped transactions.</w:t>
        </w:r>
        <w:bookmarkStart w:id="3031" w:name="_Toc40639226"/>
        <w:bookmarkEnd w:id="3031"/>
      </w:moveFrom>
    </w:p>
    <w:p w14:paraId="401D542B" w14:textId="570690DF" w:rsidR="00EF35E5" w:rsidDel="00A17017" w:rsidRDefault="00EF35E5">
      <w:pPr>
        <w:pStyle w:val="Heading1"/>
        <w:rPr>
          <w:moveFrom w:id="3032" w:author="Luke Slemon" w:date="2020-04-14T18:55:00Z"/>
        </w:rPr>
        <w:pPrChange w:id="3033" w:author="Luke Slemon" w:date="2020-05-17T20:15:00Z">
          <w:pPr>
            <w:pStyle w:val="TextSub2"/>
            <w:numPr>
              <w:numId w:val="19"/>
            </w:numPr>
            <w:ind w:left="1168" w:hanging="454"/>
          </w:pPr>
        </w:pPrChange>
      </w:pPr>
      <w:moveFrom w:id="3034" w:author="Luke Slemon" w:date="2020-04-14T18:55:00Z">
        <w:r w:rsidDel="00A17017">
          <w:t>AXI4-Lite</w:t>
        </w:r>
        <w:r w:rsidDel="00A17017">
          <w:br/>
          <w:t>Ideal for single burst memory mapped transactions.</w:t>
        </w:r>
        <w:bookmarkStart w:id="3035" w:name="_Toc40639227"/>
        <w:bookmarkEnd w:id="3035"/>
      </w:moveFrom>
    </w:p>
    <w:p w14:paraId="0D1247A1" w14:textId="15231126" w:rsidR="00EF35E5" w:rsidDel="00A17017" w:rsidRDefault="00EF35E5">
      <w:pPr>
        <w:pStyle w:val="Heading1"/>
        <w:rPr>
          <w:moveFrom w:id="3036" w:author="Luke Slemon" w:date="2020-04-14T18:55:00Z"/>
        </w:rPr>
        <w:pPrChange w:id="3037" w:author="Luke Slemon" w:date="2020-05-17T20:15:00Z">
          <w:pPr>
            <w:pStyle w:val="TextSub2"/>
            <w:numPr>
              <w:numId w:val="19"/>
            </w:numPr>
            <w:ind w:left="1168" w:hanging="454"/>
          </w:pPr>
        </w:pPrChange>
      </w:pPr>
      <w:moveFrom w:id="3038" w:author="Luke Slemon" w:date="2020-04-14T18:55:00Z">
        <w:r w:rsidDel="00A17017">
          <w:t>AXI4-Stream</w:t>
        </w:r>
        <w:r w:rsidDel="00A17017">
          <w:br/>
          <w:t>Ideal for high-speed data streaming without an address channel. Allows for unlimited bursts of data to be transferred from master to slave only, not vice versa.</w:t>
        </w:r>
        <w:bookmarkStart w:id="3039" w:name="_Toc40639228"/>
        <w:bookmarkEnd w:id="3039"/>
      </w:moveFrom>
    </w:p>
    <w:p w14:paraId="3ADE2027" w14:textId="718B5C75" w:rsidR="00F96B49" w:rsidDel="00A17017" w:rsidRDefault="00F96B49">
      <w:pPr>
        <w:pStyle w:val="Heading1"/>
        <w:rPr>
          <w:moveFrom w:id="3040" w:author="Luke Slemon" w:date="2020-04-14T18:55:00Z"/>
        </w:rPr>
        <w:pPrChange w:id="3041" w:author="Luke Slemon" w:date="2020-05-17T20:15:00Z">
          <w:pPr>
            <w:pStyle w:val="TextSub2"/>
          </w:pPr>
        </w:pPrChange>
      </w:pPr>
      <w:moveFrom w:id="3042" w:author="Luke Slemon" w:date="2020-04-14T18:55:00Z">
        <w:r w:rsidDel="00A17017">
          <w:t>These three variations are implemented upon a set of key features</w:t>
        </w:r>
        <w:r w:rsidDel="00A17017">
          <w:fldChar w:fldCharType="begin" w:fldLock="1"/>
        </w:r>
        <w:r w:rsidR="00721603" w:rsidDel="00A17017">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instrText>
        </w:r>
        <w:r w:rsidDel="00A17017">
          <w:fldChar w:fldCharType="separate"/>
        </w:r>
        <w:r w:rsidR="00721603" w:rsidRPr="00721603" w:rsidDel="00A17017">
          <w:rPr>
            <w:noProof/>
          </w:rPr>
          <w:t>[18]</w:t>
        </w:r>
        <w:r w:rsidDel="00A17017">
          <w:fldChar w:fldCharType="end"/>
        </w:r>
        <w:r w:rsidDel="00A17017">
          <w:t>:</w:t>
        </w:r>
        <w:bookmarkStart w:id="3043" w:name="_Toc40639229"/>
        <w:bookmarkEnd w:id="3043"/>
      </w:moveFrom>
    </w:p>
    <w:p w14:paraId="698C7AF2" w14:textId="29831596" w:rsidR="00F96B49" w:rsidDel="00A17017" w:rsidRDefault="00F96B49">
      <w:pPr>
        <w:pStyle w:val="Heading1"/>
        <w:rPr>
          <w:moveFrom w:id="3044" w:author="Luke Slemon" w:date="2020-04-14T18:55:00Z"/>
        </w:rPr>
        <w:pPrChange w:id="3045" w:author="Luke Slemon" w:date="2020-05-17T20:15:00Z">
          <w:pPr>
            <w:pStyle w:val="TextSub2"/>
            <w:numPr>
              <w:numId w:val="20"/>
            </w:numPr>
            <w:ind w:left="1077" w:hanging="360"/>
          </w:pPr>
        </w:pPrChange>
      </w:pPr>
      <w:moveFrom w:id="3046" w:author="Luke Slemon" w:date="2020-04-14T18:55:00Z">
        <w:r w:rsidDel="00A17017">
          <w:t>Addressing and control phases are performed on separate channels to the data phase.</w:t>
        </w:r>
        <w:bookmarkStart w:id="3047" w:name="_Toc40639230"/>
        <w:bookmarkEnd w:id="3047"/>
      </w:moveFrom>
    </w:p>
    <w:p w14:paraId="0C0ABFB0" w14:textId="39758D5F" w:rsidR="00F96B49" w:rsidDel="00A17017" w:rsidRDefault="00F96B49">
      <w:pPr>
        <w:pStyle w:val="Heading1"/>
        <w:rPr>
          <w:moveFrom w:id="3048" w:author="Luke Slemon" w:date="2020-04-14T18:55:00Z"/>
        </w:rPr>
        <w:pPrChange w:id="3049" w:author="Luke Slemon" w:date="2020-05-17T20:15:00Z">
          <w:pPr>
            <w:pStyle w:val="TextSub2"/>
            <w:numPr>
              <w:numId w:val="20"/>
            </w:numPr>
            <w:ind w:left="1077" w:hanging="360"/>
          </w:pPr>
        </w:pPrChange>
      </w:pPr>
      <w:moveFrom w:id="3050" w:author="Luke Slemon" w:date="2020-04-14T18:55:00Z">
        <w:r w:rsidDel="00A17017">
          <w:t>Bursts of bytes allow unaligned data transfers.</w:t>
        </w:r>
        <w:bookmarkStart w:id="3051" w:name="_Toc40639231"/>
        <w:bookmarkEnd w:id="3051"/>
      </w:moveFrom>
    </w:p>
    <w:p w14:paraId="4998CA5C" w14:textId="43AEA9DD" w:rsidR="00F96B49" w:rsidDel="00A17017" w:rsidRDefault="00F96B49">
      <w:pPr>
        <w:pStyle w:val="Heading1"/>
        <w:rPr>
          <w:moveFrom w:id="3052" w:author="Luke Slemon" w:date="2020-04-14T18:55:00Z"/>
        </w:rPr>
        <w:pPrChange w:id="3053" w:author="Luke Slemon" w:date="2020-05-17T20:15:00Z">
          <w:pPr>
            <w:pStyle w:val="TextSub2"/>
            <w:numPr>
              <w:numId w:val="20"/>
            </w:numPr>
            <w:ind w:left="1077" w:hanging="360"/>
          </w:pPr>
        </w:pPrChange>
      </w:pPr>
      <w:moveFrom w:id="3054" w:author="Luke Slemon" w:date="2020-04-14T18:55:00Z">
        <w:r w:rsidDel="00A17017">
          <w:t>Define base address and perform burst transactions to following addressed locations.</w:t>
        </w:r>
        <w:bookmarkStart w:id="3055" w:name="_Toc40639232"/>
        <w:bookmarkEnd w:id="3055"/>
      </w:moveFrom>
    </w:p>
    <w:p w14:paraId="6FAC62C6" w14:textId="23D8478B" w:rsidR="00F96B49" w:rsidDel="00A17017" w:rsidRDefault="00F96B49">
      <w:pPr>
        <w:pStyle w:val="Heading1"/>
        <w:rPr>
          <w:moveFrom w:id="3056" w:author="Luke Slemon" w:date="2020-04-14T18:55:00Z"/>
        </w:rPr>
        <w:pPrChange w:id="3057" w:author="Luke Slemon" w:date="2020-05-17T20:15:00Z">
          <w:pPr>
            <w:pStyle w:val="TextSub2"/>
            <w:numPr>
              <w:numId w:val="20"/>
            </w:numPr>
            <w:ind w:left="1077" w:hanging="360"/>
          </w:pPr>
        </w:pPrChange>
      </w:pPr>
      <w:moveFrom w:id="3058" w:author="Luke Slemon" w:date="2020-04-14T18:55:00Z">
        <w:r w:rsidDel="00A17017">
          <w:t xml:space="preserve">Read and Write channels are kept separate allowing for </w:t>
        </w:r>
        <w:r w:rsidR="00E17236" w:rsidDel="00A17017">
          <w:t>bi-directional duplexing.</w:t>
        </w:r>
        <w:bookmarkStart w:id="3059" w:name="_Toc40639233"/>
        <w:bookmarkEnd w:id="3059"/>
      </w:moveFrom>
    </w:p>
    <w:p w14:paraId="1841BC24" w14:textId="0AD22A5D" w:rsidR="00EF35E5" w:rsidDel="00A17017" w:rsidRDefault="004C3676">
      <w:pPr>
        <w:pStyle w:val="Heading1"/>
        <w:rPr>
          <w:moveFrom w:id="3060" w:author="Luke Slemon" w:date="2020-04-14T18:55:00Z"/>
        </w:rPr>
        <w:pPrChange w:id="3061" w:author="Luke Slemon" w:date="2020-05-17T20:15:00Z">
          <w:pPr>
            <w:pStyle w:val="TextSub2"/>
          </w:pPr>
        </w:pPrChange>
      </w:pPr>
      <w:moveFrom w:id="3062" w:author="Luke Slemon" w:date="2020-04-14T18:55:00Z">
        <w:r w:rsidDel="00A17017">
          <w:t>AXI provides enhanced flexibility to projects utilising its protocols because there isn’t just a general protocol, there is a different variation for different applications, as stated above. The AXI4-Lite interface</w:t>
        </w:r>
        <w:r w:rsidR="00AA4952" w:rsidDel="00A17017">
          <w:t>,</w:t>
        </w:r>
        <w:r w:rsidDel="00A17017">
          <w:t xml:space="preserve"> </w:t>
        </w:r>
        <w:r w:rsidR="00AA4952" w:rsidDel="00A17017">
          <w:t xml:space="preserve">for example, </w:t>
        </w:r>
        <w:r w:rsidDel="00A17017">
          <w:t xml:space="preserve">can be utilised </w:t>
        </w:r>
        <w:r w:rsidR="00AA4952" w:rsidDel="00A17017">
          <w:t>to send</w:t>
        </w:r>
        <w:r w:rsidDel="00A17017">
          <w:t xml:space="preserve"> single bursts of data to control registers within a DMA, whereas the AXI4 interface can be utilise for writing bursts of data to </w:t>
        </w:r>
        <w:r w:rsidR="00AA4952" w:rsidDel="00A17017">
          <w:t xml:space="preserve">memory mapped </w:t>
        </w:r>
        <w:r w:rsidDel="00A17017">
          <w:t>locations within a BRAM</w:t>
        </w:r>
        <w:r w:rsidR="00AA4952" w:rsidDel="00A17017">
          <w:t xml:space="preserve">. Both of these interfaces require an address channel, </w:t>
        </w:r>
        <w:r w:rsidR="00C85683" w:rsidDel="00A17017">
          <w:t>however the AXI4-Lite interface only reads from or writes to a single memory mapped location, whereas the AXI4 interface will provide the base address for the first word and the slave must calculate the addresses for the words that follow</w:t>
        </w:r>
        <w:r w:rsidR="00C85683" w:rsidDel="00A17017">
          <w:fldChar w:fldCharType="begin" w:fldLock="1"/>
        </w:r>
        <w:r w:rsidR="00721603" w:rsidDel="00A17017">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instrText>
        </w:r>
        <w:r w:rsidR="00C85683" w:rsidDel="00A17017">
          <w:fldChar w:fldCharType="separate"/>
        </w:r>
        <w:r w:rsidR="00721603" w:rsidRPr="00721603" w:rsidDel="00A17017">
          <w:rPr>
            <w:noProof/>
          </w:rPr>
          <w:t>[18]</w:t>
        </w:r>
        <w:r w:rsidR="00C85683" w:rsidDel="00A17017">
          <w:fldChar w:fldCharType="end"/>
        </w:r>
        <w:r w:rsidR="00C85683" w:rsidDel="00A17017">
          <w:t>.</w:t>
        </w:r>
        <w:r w:rsidR="00AA4952" w:rsidDel="00A17017">
          <w:t xml:space="preserve"> </w:t>
        </w:r>
        <w:bookmarkStart w:id="3063" w:name="_Toc40639234"/>
        <w:bookmarkEnd w:id="3063"/>
      </w:moveFrom>
    </w:p>
    <w:p w14:paraId="13506D3E" w14:textId="43FBC9DA" w:rsidR="00AA4952" w:rsidDel="00A17017" w:rsidRDefault="00AA4952">
      <w:pPr>
        <w:pStyle w:val="Heading1"/>
        <w:rPr>
          <w:moveFrom w:id="3064" w:author="Luke Slemon" w:date="2020-04-14T18:55:00Z"/>
        </w:rPr>
        <w:pPrChange w:id="3065" w:author="Luke Slemon" w:date="2020-05-17T20:15:00Z">
          <w:pPr>
            <w:pStyle w:val="TextSub2"/>
          </w:pPr>
        </w:pPrChange>
      </w:pPr>
      <w:moveFrom w:id="3066" w:author="Luke Slemon" w:date="2020-04-14T18:55:00Z">
        <w:r w:rsidDel="00A17017">
          <w:t xml:space="preserve">By standardizing all IP blocks in a development environment to utilise the AXI4 interface, developers need only understand a single protocol for developing their systems. </w:t>
        </w:r>
        <w:bookmarkStart w:id="3067" w:name="_Toc40639235"/>
        <w:bookmarkEnd w:id="3067"/>
      </w:moveFrom>
    </w:p>
    <w:p w14:paraId="683A2F2D" w14:textId="06642685" w:rsidR="00F96B49" w:rsidDel="00A17017" w:rsidRDefault="00AA4952">
      <w:pPr>
        <w:pStyle w:val="Heading1"/>
        <w:rPr>
          <w:moveFrom w:id="3068" w:author="Luke Slemon" w:date="2020-04-14T18:55:00Z"/>
        </w:rPr>
        <w:pPrChange w:id="3069" w:author="Luke Slemon" w:date="2020-05-17T20:15:00Z">
          <w:pPr>
            <w:pStyle w:val="TextSub2"/>
          </w:pPr>
        </w:pPrChange>
      </w:pPr>
      <w:moveFrom w:id="3070" w:author="Luke Slemon" w:date="2020-04-14T18:55:00Z">
        <w:r w:rsidDel="00A17017">
          <w:t xml:space="preserve">AXI offers greater availability to developers because not only do they have access to </w:t>
        </w:r>
        <w:r w:rsidR="00F96B49" w:rsidDel="00A17017">
          <w:t>IP resources developed Xilinx, they can also share IP resources to a wide community of ARM developers.</w:t>
        </w:r>
        <w:bookmarkStart w:id="3071" w:name="_Toc40639236"/>
        <w:bookmarkEnd w:id="3071"/>
      </w:moveFrom>
    </w:p>
    <w:p w14:paraId="1921017E" w14:textId="78D2DE77" w:rsidR="00E17236" w:rsidDel="00A17017" w:rsidRDefault="00E17236">
      <w:pPr>
        <w:pStyle w:val="Heading1"/>
        <w:rPr>
          <w:moveFrom w:id="3072" w:author="Luke Slemon" w:date="2020-04-14T18:55:00Z"/>
        </w:rPr>
        <w:pPrChange w:id="3073" w:author="Luke Slemon" w:date="2020-05-17T20:15:00Z">
          <w:pPr>
            <w:pStyle w:val="TextSub2"/>
          </w:pPr>
        </w:pPrChange>
      </w:pPr>
      <w:moveFrom w:id="3074" w:author="Luke Slemon" w:date="2020-04-14T18:55:00Z">
        <w:r w:rsidDel="00A17017">
          <w:t>AXI4 is described as an interface between Master and Slave IP Blocks</w:t>
        </w:r>
        <w:r w:rsidR="00705BDF" w:rsidDel="00A17017">
          <w:t xml:space="preserve"> which are connected together using a single interconnect</w:t>
        </w:r>
        <w:r w:rsidR="009244EE" w:rsidDel="00A17017">
          <w:t>. Interconnects are responsible for:</w:t>
        </w:r>
        <w:bookmarkStart w:id="3075" w:name="_Toc40639237"/>
        <w:bookmarkEnd w:id="3075"/>
      </w:moveFrom>
    </w:p>
    <w:p w14:paraId="514D365C" w14:textId="701C216C" w:rsidR="009244EE" w:rsidDel="00A17017" w:rsidRDefault="009244EE">
      <w:pPr>
        <w:pStyle w:val="Heading1"/>
        <w:rPr>
          <w:moveFrom w:id="3076" w:author="Luke Slemon" w:date="2020-04-14T18:55:00Z"/>
        </w:rPr>
        <w:pPrChange w:id="3077" w:author="Luke Slemon" w:date="2020-05-17T20:15:00Z">
          <w:pPr>
            <w:pStyle w:val="TextSub2"/>
            <w:numPr>
              <w:numId w:val="21"/>
            </w:numPr>
            <w:ind w:left="1077" w:hanging="360"/>
          </w:pPr>
        </w:pPrChange>
      </w:pPr>
      <w:moveFrom w:id="3078" w:author="Luke Slemon" w:date="2020-04-14T18:55:00Z">
        <w:r w:rsidDel="00A17017">
          <w:t>Handling data width conversions when the input for a slave is smaller than the bus transferring the data from the PS to the Interconnect.</w:t>
        </w:r>
        <w:bookmarkStart w:id="3079" w:name="_Toc40639238"/>
        <w:bookmarkEnd w:id="3079"/>
      </w:moveFrom>
    </w:p>
    <w:p w14:paraId="778A02F9" w14:textId="306A15C9" w:rsidR="00EE5CD4" w:rsidDel="00A17017" w:rsidRDefault="00EE5CD4">
      <w:pPr>
        <w:pStyle w:val="Heading1"/>
        <w:rPr>
          <w:moveFrom w:id="3080" w:author="Luke Slemon" w:date="2020-04-14T18:55:00Z"/>
        </w:rPr>
        <w:pPrChange w:id="3081" w:author="Luke Slemon" w:date="2020-05-17T20:15:00Z">
          <w:pPr>
            <w:pStyle w:val="TextSub2"/>
            <w:numPr>
              <w:numId w:val="21"/>
            </w:numPr>
            <w:ind w:left="1077" w:hanging="360"/>
          </w:pPr>
        </w:pPrChange>
      </w:pPr>
      <w:moveFrom w:id="3082" w:author="Luke Slemon" w:date="2020-04-14T18:55:00Z">
        <w:r w:rsidDel="00A17017">
          <w:t>Clock rate conversion for scenarios when the Slave operates at a slower rate than the PS.</w:t>
        </w:r>
        <w:bookmarkStart w:id="3083" w:name="_Toc40639239"/>
        <w:bookmarkEnd w:id="3083"/>
      </w:moveFrom>
    </w:p>
    <w:p w14:paraId="206B0851" w14:textId="2474DF42" w:rsidR="00EE5CD4" w:rsidDel="00A17017" w:rsidRDefault="009244EE">
      <w:pPr>
        <w:pStyle w:val="Heading1"/>
        <w:rPr>
          <w:moveFrom w:id="3084" w:author="Luke Slemon" w:date="2020-04-14T18:55:00Z"/>
        </w:rPr>
        <w:pPrChange w:id="3085" w:author="Luke Slemon" w:date="2020-05-17T20:15:00Z">
          <w:pPr>
            <w:pStyle w:val="TextSub2"/>
            <w:numPr>
              <w:numId w:val="21"/>
            </w:numPr>
            <w:ind w:left="1077" w:hanging="360"/>
          </w:pPr>
        </w:pPrChange>
      </w:pPr>
      <w:moveFrom w:id="3086" w:author="Luke Slemon" w:date="2020-04-14T18:55:00Z">
        <w:r w:rsidDel="00A17017">
          <w:t>Handling Ad</w:t>
        </w:r>
        <w:r w:rsidR="00EE5CD4" w:rsidDel="00A17017">
          <w:t>dressing between Slaves and Masters</w:t>
        </w:r>
        <w:r w:rsidR="00C85683" w:rsidDel="00A17017">
          <w:t xml:space="preserve"> as seen in Figure </w:t>
        </w:r>
        <w:r w:rsidR="001E423F" w:rsidDel="00A17017">
          <w:t>9.</w:t>
        </w:r>
        <w:r w:rsidR="00C85683" w:rsidDel="00A17017">
          <w:t>11</w:t>
        </w:r>
        <w:r w:rsidR="00EE5CD4" w:rsidDel="00A17017">
          <w:t>.</w:t>
        </w:r>
        <w:bookmarkStart w:id="3087" w:name="_Toc40639240"/>
        <w:bookmarkEnd w:id="3087"/>
      </w:moveFrom>
    </w:p>
    <w:p w14:paraId="17C868C7" w14:textId="39409B18" w:rsidR="00C85683" w:rsidDel="00A17017" w:rsidRDefault="00EE5CD4">
      <w:pPr>
        <w:pStyle w:val="Heading1"/>
        <w:rPr>
          <w:moveFrom w:id="3088" w:author="Luke Slemon" w:date="2020-04-14T18:55:00Z"/>
        </w:rPr>
        <w:pPrChange w:id="3089" w:author="Luke Slemon" w:date="2020-05-17T20:15:00Z">
          <w:pPr>
            <w:pStyle w:val="TextSub2"/>
            <w:numPr>
              <w:numId w:val="21"/>
            </w:numPr>
            <w:ind w:left="1077" w:hanging="360"/>
          </w:pPr>
        </w:pPrChange>
      </w:pPr>
      <w:moveFrom w:id="3090" w:author="Luke Slemon" w:date="2020-04-14T18:55:00Z">
        <w:r w:rsidDel="00A17017">
          <w:t>FIFO buffering up t0 512 bytes utilising Block RAM</w:t>
        </w:r>
        <w:r w:rsidR="001C2F6E" w:rsidDel="00A17017">
          <w:t>.</w:t>
        </w:r>
        <w:bookmarkStart w:id="3091" w:name="_Toc40639241"/>
        <w:bookmarkEnd w:id="3091"/>
      </w:moveFrom>
    </w:p>
    <w:p w14:paraId="12E9B435" w14:textId="2975DC0D" w:rsidR="001C2F6E" w:rsidDel="00A17017" w:rsidRDefault="001C2F6E">
      <w:pPr>
        <w:pStyle w:val="Heading1"/>
        <w:rPr>
          <w:moveFrom w:id="3092" w:author="Luke Slemon" w:date="2020-04-14T18:55:00Z"/>
        </w:rPr>
        <w:pPrChange w:id="3093" w:author="Luke Slemon" w:date="2020-05-17T20:15:00Z">
          <w:pPr>
            <w:pStyle w:val="TextSub2"/>
            <w:numPr>
              <w:numId w:val="21"/>
            </w:numPr>
            <w:ind w:left="1077" w:hanging="360"/>
          </w:pPr>
        </w:pPrChange>
      </w:pPr>
      <w:moveFrom w:id="3094" w:author="Luke Slemon" w:date="2020-04-14T18:55:00Z">
        <w:r w:rsidDel="00A17017">
          <w:t>Handling protocol conversion between AXI4 and AXI4-Lite.</w:t>
        </w:r>
        <w:bookmarkStart w:id="3095" w:name="_Toc40639242"/>
        <w:bookmarkEnd w:id="3095"/>
      </w:moveFrom>
    </w:p>
    <w:p w14:paraId="4B8F10F2" w14:textId="44124DBB" w:rsidR="00705BDF" w:rsidDel="00A17017" w:rsidRDefault="00705BDF">
      <w:pPr>
        <w:pStyle w:val="Heading1"/>
        <w:rPr>
          <w:moveFrom w:id="3096" w:author="Luke Slemon" w:date="2020-04-14T18:55:00Z"/>
        </w:rPr>
        <w:pPrChange w:id="3097" w:author="Luke Slemon" w:date="2020-05-17T20:15:00Z">
          <w:pPr>
            <w:pStyle w:val="TextSub2"/>
            <w:jc w:val="center"/>
          </w:pPr>
        </w:pPrChange>
      </w:pPr>
      <w:moveFrom w:id="3098" w:author="Luke Slemon" w:date="2020-04-14T18:55:00Z">
        <w:r w:rsidDel="00A17017">
          <w:rPr>
            <w:noProof/>
          </w:rPr>
          <w:drawing>
            <wp:inline distT="0" distB="0" distL="0" distR="0" wp14:anchorId="1349EAB8" wp14:editId="65E60B5A">
              <wp:extent cx="5353050" cy="3067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XI_Interconnect.jpg"/>
                      <pic:cNvPicPr/>
                    </pic:nvPicPr>
                    <pic:blipFill>
                      <a:blip r:embed="rId40">
                        <a:extLst>
                          <a:ext uri="{28A0092B-C50C-407E-A947-70E740481C1C}">
                            <a14:useLocalDpi xmlns:a14="http://schemas.microsoft.com/office/drawing/2010/main" val="0"/>
                          </a:ext>
                        </a:extLst>
                      </a:blip>
                      <a:stretch>
                        <a:fillRect/>
                      </a:stretch>
                    </pic:blipFill>
                    <pic:spPr>
                      <a:xfrm>
                        <a:off x="0" y="0"/>
                        <a:ext cx="5353050" cy="3067050"/>
                      </a:xfrm>
                      <a:prstGeom prst="rect">
                        <a:avLst/>
                      </a:prstGeom>
                    </pic:spPr>
                  </pic:pic>
                </a:graphicData>
              </a:graphic>
            </wp:inline>
          </w:drawing>
        </w:r>
        <w:bookmarkStart w:id="3099" w:name="_Toc40639243"/>
        <w:bookmarkEnd w:id="3099"/>
      </w:moveFrom>
    </w:p>
    <w:p w14:paraId="13C4154C" w14:textId="3F31E9A9" w:rsidR="00705BDF" w:rsidDel="00A17017" w:rsidRDefault="00705BDF">
      <w:pPr>
        <w:pStyle w:val="Heading1"/>
        <w:rPr>
          <w:moveFrom w:id="3100" w:author="Luke Slemon" w:date="2020-04-14T18:55:00Z"/>
        </w:rPr>
        <w:pPrChange w:id="3101" w:author="Luke Slemon" w:date="2020-05-17T20:15:00Z">
          <w:pPr>
            <w:pStyle w:val="FigureAnnotation"/>
          </w:pPr>
        </w:pPrChange>
      </w:pPr>
      <w:moveFrom w:id="3102" w:author="Luke Slemon" w:date="2020-04-14T18:55:00Z">
        <w:r w:rsidDel="00A17017">
          <w:t xml:space="preserve">Figure </w:t>
        </w:r>
        <w:r w:rsidR="001E423F" w:rsidDel="00A17017">
          <w:t>9.</w:t>
        </w:r>
        <w:r w:rsidDel="00A17017">
          <w:t>11. AXI Interconnect Multi</w:t>
        </w:r>
        <w:r w:rsidR="009244EE" w:rsidDel="00A17017">
          <w:t>-Master/Multi-Slave</w:t>
        </w:r>
        <w:bookmarkStart w:id="3103" w:name="_Toc40639244"/>
        <w:bookmarkEnd w:id="3103"/>
      </w:moveFrom>
    </w:p>
    <w:p w14:paraId="78CB4016" w14:textId="369AFECF" w:rsidR="00576F32" w:rsidDel="00A17017" w:rsidRDefault="00D840F6">
      <w:pPr>
        <w:pStyle w:val="Heading1"/>
        <w:rPr>
          <w:moveFrom w:id="3104" w:author="Luke Slemon" w:date="2020-04-14T18:55:00Z"/>
        </w:rPr>
        <w:pPrChange w:id="3105" w:author="Luke Slemon" w:date="2020-05-17T20:15:00Z">
          <w:pPr>
            <w:pStyle w:val="TextSub2"/>
          </w:pPr>
        </w:pPrChange>
      </w:pPr>
      <w:moveFrom w:id="3106" w:author="Luke Slemon" w:date="2020-04-14T18:55:00Z">
        <w:r w:rsidDel="00A17017">
          <w:t>AXI interfaces are used within the Processing System and APU for communications between the various memory controllers, cores, MIO interfaces, and most importantly for developers they are used for interfacing the PS to the PL</w:t>
        </w:r>
        <w:r w:rsidDel="00A17017">
          <w:fldChar w:fldCharType="begin" w:fldLock="1"/>
        </w:r>
        <w:r w:rsidR="00721603" w:rsidDel="00A17017">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instrText>
        </w:r>
        <w:r w:rsidDel="00A17017">
          <w:fldChar w:fldCharType="separate"/>
        </w:r>
        <w:r w:rsidR="00721603" w:rsidRPr="00721603" w:rsidDel="00A17017">
          <w:rPr>
            <w:noProof/>
          </w:rPr>
          <w:t>[18]</w:t>
        </w:r>
        <w:r w:rsidDel="00A17017">
          <w:fldChar w:fldCharType="end"/>
        </w:r>
        <w:r w:rsidDel="00A17017">
          <w:t xml:space="preserve">. </w:t>
        </w:r>
        <w:r w:rsidR="001C2F6E" w:rsidDel="00A17017">
          <w:t xml:space="preserve">The interconnects shown in Figure </w:t>
        </w:r>
        <w:r w:rsidR="001E423F" w:rsidDel="00A17017">
          <w:t>9.</w:t>
        </w:r>
        <w:r w:rsidR="001C2F6E" w:rsidDel="00A17017">
          <w:t>12 are each assigned to a different type of P</w:t>
        </w:r>
        <w:r w:rsidR="00E428B1" w:rsidDel="00A17017">
          <w:t>S</w:t>
        </w:r>
        <w:r w:rsidR="001C2F6E" w:rsidDel="00A17017">
          <w:t>-P</w:t>
        </w:r>
        <w:r w:rsidR="00E428B1" w:rsidDel="00A17017">
          <w:t>L</w:t>
        </w:r>
        <w:r w:rsidR="001C2F6E" w:rsidDel="00A17017">
          <w:t xml:space="preserve"> interface port and are connected </w:t>
        </w:r>
        <w:r w:rsidR="00F574E7" w:rsidDel="00A17017">
          <w:t xml:space="preserve"> </w:t>
        </w:r>
        <w:r w:rsidR="001C2F6E" w:rsidDel="00A17017">
          <w:t>to a central interconnect within the PS which handles the memory mapping transfers.</w:t>
        </w:r>
        <w:bookmarkStart w:id="3107" w:name="_Toc40639245"/>
        <w:bookmarkEnd w:id="3107"/>
      </w:moveFrom>
    </w:p>
    <w:p w14:paraId="67495100" w14:textId="4D441750" w:rsidR="001C2F6E" w:rsidDel="00A17017" w:rsidRDefault="001C2F6E">
      <w:pPr>
        <w:pStyle w:val="Heading1"/>
        <w:rPr>
          <w:moveFrom w:id="3108" w:author="Luke Slemon" w:date="2020-04-14T18:55:00Z"/>
        </w:rPr>
        <w:pPrChange w:id="3109" w:author="Luke Slemon" w:date="2020-05-17T20:15:00Z">
          <w:pPr>
            <w:pStyle w:val="TextSub2"/>
          </w:pPr>
        </w:pPrChange>
      </w:pPr>
      <w:moveFrom w:id="3110" w:author="Luke Slemon" w:date="2020-04-14T18:55:00Z">
        <w:r w:rsidDel="00A17017">
          <w:t>The ports for the PL-PS interface are;</w:t>
        </w:r>
        <w:bookmarkStart w:id="3111" w:name="_Toc40639246"/>
        <w:bookmarkEnd w:id="3111"/>
      </w:moveFrom>
    </w:p>
    <w:p w14:paraId="67FC7565" w14:textId="26541E84" w:rsidR="00613A5B" w:rsidDel="00A17017" w:rsidRDefault="001C2F6E">
      <w:pPr>
        <w:pStyle w:val="Heading1"/>
        <w:rPr>
          <w:moveFrom w:id="3112" w:author="Luke Slemon" w:date="2020-04-14T18:55:00Z"/>
        </w:rPr>
        <w:pPrChange w:id="3113" w:author="Luke Slemon" w:date="2020-05-17T20:15:00Z">
          <w:pPr>
            <w:pStyle w:val="TextSub2"/>
            <w:numPr>
              <w:numId w:val="22"/>
            </w:numPr>
            <w:ind w:left="1077" w:hanging="360"/>
          </w:pPr>
        </w:pPrChange>
      </w:pPr>
      <w:moveFrom w:id="3114" w:author="Luke Slemon" w:date="2020-04-14T18:55:00Z">
        <w:r w:rsidDel="00A17017">
          <w:t>AXI_GP</w:t>
        </w:r>
        <w:r w:rsidR="00613A5B" w:rsidDel="00A17017">
          <w:br/>
          <w:t>General purpose 32 bit data ports for handling low transfer rates between the PL and PS. There are 2 Master ports and 2 Slave ports</w:t>
        </w:r>
        <w:bookmarkStart w:id="3115" w:name="_Toc40639247"/>
        <w:bookmarkEnd w:id="3115"/>
      </w:moveFrom>
    </w:p>
    <w:p w14:paraId="38ABD576" w14:textId="28126D42" w:rsidR="001C2F6E" w:rsidDel="00A17017" w:rsidRDefault="001C2F6E">
      <w:pPr>
        <w:pStyle w:val="Heading1"/>
        <w:rPr>
          <w:moveFrom w:id="3116" w:author="Luke Slemon" w:date="2020-04-14T18:55:00Z"/>
        </w:rPr>
        <w:pPrChange w:id="3117" w:author="Luke Slemon" w:date="2020-05-17T20:15:00Z">
          <w:pPr>
            <w:pStyle w:val="TextSub2"/>
            <w:numPr>
              <w:numId w:val="22"/>
            </w:numPr>
            <w:ind w:left="1077" w:hanging="360"/>
          </w:pPr>
        </w:pPrChange>
      </w:pPr>
      <w:moveFrom w:id="3118" w:author="Luke Slemon" w:date="2020-04-14T18:55:00Z">
        <w:r w:rsidDel="00A17017">
          <w:t>AXI_HP</w:t>
        </w:r>
        <w:r w:rsidR="00613A5B" w:rsidDel="00A17017">
          <w:br/>
          <w:t>High performance Port ideal for high transfer rates between the PL and memory elements in the PS, as well as the DDR memory interface. Utilises FIFO buffers for handling bursts.</w:t>
        </w:r>
        <w:bookmarkStart w:id="3119" w:name="_Toc40639248"/>
        <w:bookmarkEnd w:id="3119"/>
      </w:moveFrom>
    </w:p>
    <w:p w14:paraId="5EFE7E00" w14:textId="36A3FF24" w:rsidR="00613A5B" w:rsidRPr="00576F32" w:rsidDel="00A17017" w:rsidRDefault="00613A5B">
      <w:pPr>
        <w:pStyle w:val="Heading1"/>
        <w:rPr>
          <w:moveFrom w:id="3120" w:author="Luke Slemon" w:date="2020-04-14T18:55:00Z"/>
        </w:rPr>
        <w:pPrChange w:id="3121" w:author="Luke Slemon" w:date="2020-05-17T20:15:00Z">
          <w:pPr>
            <w:pStyle w:val="TextSub2"/>
            <w:numPr>
              <w:numId w:val="22"/>
            </w:numPr>
            <w:ind w:left="1077" w:hanging="360"/>
          </w:pPr>
        </w:pPrChange>
      </w:pPr>
      <w:moveFrom w:id="3122" w:author="Luke Slemon" w:date="2020-04-14T18:55:00Z">
        <w:r w:rsidDel="00A17017">
          <w:t>AXI_ACP</w:t>
        </w:r>
        <w:r w:rsidDel="00A17017">
          <w:br/>
          <w:t xml:space="preserve">A single asynchronous connection between the PL and PS allowing the PL access to the APU caches. </w:t>
        </w:r>
        <w:bookmarkStart w:id="3123" w:name="_Toc40639249"/>
        <w:bookmarkEnd w:id="3123"/>
      </w:moveFrom>
    </w:p>
    <w:p w14:paraId="62E97010" w14:textId="33C5C407" w:rsidR="00AA4952" w:rsidDel="00A17017" w:rsidRDefault="00F96B49">
      <w:pPr>
        <w:pStyle w:val="Heading1"/>
        <w:rPr>
          <w:moveFrom w:id="3124" w:author="Luke Slemon" w:date="2020-04-14T18:55:00Z"/>
        </w:rPr>
        <w:pPrChange w:id="3125" w:author="Luke Slemon" w:date="2020-05-17T20:15:00Z">
          <w:pPr>
            <w:pStyle w:val="TextSub2"/>
          </w:pPr>
        </w:pPrChange>
      </w:pPr>
      <w:moveFrom w:id="3126" w:author="Luke Slemon" w:date="2020-04-14T18:55:00Z">
        <w:r w:rsidDel="00A17017">
          <w:t xml:space="preserve"> </w:t>
        </w:r>
        <w:r w:rsidR="00C85683" w:rsidDel="00A17017">
          <w:rPr>
            <w:noProof/>
          </w:rPr>
          <w:drawing>
            <wp:inline distT="0" distB="0" distL="0" distR="0" wp14:anchorId="23349CA6" wp14:editId="2C0A0E52">
              <wp:extent cx="5591175" cy="4848225"/>
              <wp:effectExtent l="0" t="0" r="9525" b="952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XI_Interface_Ports.JPG"/>
                      <pic:cNvPicPr/>
                    </pic:nvPicPr>
                    <pic:blipFill>
                      <a:blip r:embed="rId41">
                        <a:extLst>
                          <a:ext uri="{28A0092B-C50C-407E-A947-70E740481C1C}">
                            <a14:useLocalDpi xmlns:a14="http://schemas.microsoft.com/office/drawing/2010/main" val="0"/>
                          </a:ext>
                        </a:extLst>
                      </a:blip>
                      <a:stretch>
                        <a:fillRect/>
                      </a:stretch>
                    </pic:blipFill>
                    <pic:spPr>
                      <a:xfrm>
                        <a:off x="0" y="0"/>
                        <a:ext cx="5591175" cy="4848225"/>
                      </a:xfrm>
                      <a:prstGeom prst="rect">
                        <a:avLst/>
                      </a:prstGeom>
                    </pic:spPr>
                  </pic:pic>
                </a:graphicData>
              </a:graphic>
            </wp:inline>
          </w:drawing>
        </w:r>
        <w:bookmarkStart w:id="3127" w:name="_Toc40639250"/>
        <w:bookmarkEnd w:id="3127"/>
      </w:moveFrom>
    </w:p>
    <w:p w14:paraId="1C91D6C1" w14:textId="0E3B0C75" w:rsidR="00C85683" w:rsidDel="00A17017" w:rsidRDefault="00C85683">
      <w:pPr>
        <w:pStyle w:val="Heading1"/>
        <w:rPr>
          <w:moveFrom w:id="3128" w:author="Luke Slemon" w:date="2020-04-14T18:55:00Z"/>
        </w:rPr>
        <w:pPrChange w:id="3129" w:author="Luke Slemon" w:date="2020-05-17T20:15:00Z">
          <w:pPr>
            <w:pStyle w:val="FigureAnnotation"/>
          </w:pPr>
        </w:pPrChange>
      </w:pPr>
      <w:moveFrom w:id="3130" w:author="Luke Slemon" w:date="2020-04-14T18:55:00Z">
        <w:r w:rsidDel="00A17017">
          <w:t xml:space="preserve">Figure </w:t>
        </w:r>
        <w:r w:rsidR="001E423F" w:rsidDel="00A17017">
          <w:t>9.</w:t>
        </w:r>
        <w:r w:rsidDel="00A17017">
          <w:t>12. Processing System AXI Interface Ports</w:t>
        </w:r>
        <w:r w:rsidR="001C2F6E" w:rsidDel="00A17017">
          <w:fldChar w:fldCharType="begin" w:fldLock="1"/>
        </w:r>
        <w:r w:rsidR="00721603" w:rsidDel="00A17017">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[18]","plainTextFormattedCitation":"[18]","previouslyFormattedCitation":"[17]"},"properties":{"noteIndex":0},"schema":"https://github.com/citation-style-language/schema/raw/master/csl-citation.json"}</w:instrText>
        </w:r>
        <w:r w:rsidR="001C2F6E" w:rsidDel="00A17017">
          <w:fldChar w:fldCharType="separate"/>
        </w:r>
        <w:r w:rsidR="00721603" w:rsidRPr="00721603" w:rsidDel="00A17017">
          <w:rPr>
            <w:noProof/>
          </w:rPr>
          <w:t>[18]</w:t>
        </w:r>
        <w:r w:rsidR="001C2F6E" w:rsidDel="00A17017">
          <w:fldChar w:fldCharType="end"/>
        </w:r>
        <w:r w:rsidR="00576F32" w:rsidDel="00A17017">
          <w:t>.</w:t>
        </w:r>
        <w:bookmarkStart w:id="3131" w:name="_Toc40639251"/>
        <w:bookmarkEnd w:id="3131"/>
      </w:moveFrom>
    </w:p>
    <w:p w14:paraId="568F8D80" w14:textId="16D1DA4D" w:rsidR="00F20121" w:rsidDel="00A17017" w:rsidRDefault="00F20121">
      <w:pPr>
        <w:pStyle w:val="Heading1"/>
        <w:rPr>
          <w:moveFrom w:id="3132" w:author="Luke Slemon" w:date="2020-04-14T18:55:00Z"/>
        </w:rPr>
        <w:pPrChange w:id="3133" w:author="Luke Slemon" w:date="2020-05-17T20:15:00Z">
          <w:pPr>
            <w:pStyle w:val="TextSub2"/>
          </w:pPr>
        </w:pPrChange>
      </w:pPr>
      <w:moveFrom w:id="3134" w:author="Luke Slemon" w:date="2020-04-14T18:55:00Z">
        <w:r w:rsidDel="00A17017">
          <w:t>The AXI4 and AXI4-Lite interfaces consists of 5 channels, three of which belong to the Writing operations and the remaining two belong to the Reading operations, allowing for full duplexed, bi-directional data transfers</w:t>
        </w:r>
        <w:r w:rsidDel="00A17017">
          <w:fldChar w:fldCharType="begin" w:fldLock="1"/>
        </w:r>
        <w:r w:rsidR="00721603" w:rsidDel="00A17017">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[23]","plainTextFormattedCitation":"[23]","previouslyFormattedCitation":"[22]"},"properties":{"noteIndex":0},"schema":"https://github.com/citation-style-language/schema/raw/master/csl-citation.json"}</w:instrText>
        </w:r>
        <w:r w:rsidDel="00A17017">
          <w:fldChar w:fldCharType="separate"/>
        </w:r>
        <w:r w:rsidR="00721603" w:rsidRPr="00721603" w:rsidDel="00A17017">
          <w:rPr>
            <w:noProof/>
          </w:rPr>
          <w:t>[23]</w:t>
        </w:r>
        <w:r w:rsidDel="00A17017">
          <w:fldChar w:fldCharType="end"/>
        </w:r>
        <w:r w:rsidDel="00A17017">
          <w:t>.</w:t>
        </w:r>
        <w:bookmarkStart w:id="3135" w:name="_Toc40639252"/>
        <w:bookmarkEnd w:id="3135"/>
      </w:moveFrom>
    </w:p>
    <w:p w14:paraId="0BD2CF6B" w14:textId="0B9C15D9" w:rsidR="00F20121" w:rsidDel="00A17017" w:rsidRDefault="00F20121">
      <w:pPr>
        <w:pStyle w:val="Heading1"/>
        <w:rPr>
          <w:moveFrom w:id="3136" w:author="Luke Slemon" w:date="2020-04-14T18:55:00Z"/>
        </w:rPr>
        <w:pPrChange w:id="3137" w:author="Luke Slemon" w:date="2020-05-17T20:15:00Z">
          <w:pPr>
            <w:pStyle w:val="TextSub2"/>
          </w:pPr>
        </w:pPrChange>
      </w:pPr>
      <w:moveFrom w:id="3138" w:author="Luke Slemon" w:date="2020-04-14T18:55:00Z">
        <w:r w:rsidDel="00A17017">
          <w:t>Writing Data;</w:t>
        </w:r>
        <w:bookmarkStart w:id="3139" w:name="_Toc40639253"/>
        <w:bookmarkEnd w:id="3139"/>
      </w:moveFrom>
    </w:p>
    <w:p w14:paraId="0825E474" w14:textId="7E8CBAEB" w:rsidR="00E428B1" w:rsidDel="00A17017" w:rsidRDefault="00F20121">
      <w:pPr>
        <w:pStyle w:val="Heading1"/>
        <w:rPr>
          <w:moveFrom w:id="3140" w:author="Luke Slemon" w:date="2020-04-14T18:55:00Z"/>
        </w:rPr>
        <w:pPrChange w:id="3141" w:author="Luke Slemon" w:date="2020-05-17T20:15:00Z">
          <w:pPr>
            <w:pStyle w:val="TextSub2"/>
            <w:numPr>
              <w:numId w:val="23"/>
            </w:numPr>
            <w:ind w:left="1200" w:hanging="360"/>
          </w:pPr>
        </w:pPrChange>
      </w:pPr>
      <w:moveFrom w:id="3142" w:author="Luke Slemon" w:date="2020-04-14T18:55:00Z">
        <w:r w:rsidDel="00A17017">
          <w:t>Address Channel</w:t>
        </w:r>
        <w:r w:rsidDel="00A17017">
          <w:br/>
          <w:t>Sent at the</w:t>
        </w:r>
        <w:r w:rsidR="00400065" w:rsidDel="00A17017">
          <w:t xml:space="preserve"> beginning of the transaction, specifying base address for communications, the number of data transfers in the transaction, and the number of bytes in each transfer.</w:t>
        </w:r>
        <w:bookmarkStart w:id="3143" w:name="_Toc40639254"/>
        <w:bookmarkEnd w:id="3143"/>
      </w:moveFrom>
    </w:p>
    <w:p w14:paraId="5C88DD5E" w14:textId="549D97B9" w:rsidR="00F20121" w:rsidDel="00A17017" w:rsidRDefault="00F20121">
      <w:pPr>
        <w:pStyle w:val="Heading1"/>
        <w:rPr>
          <w:moveFrom w:id="3144" w:author="Luke Slemon" w:date="2020-04-14T18:55:00Z"/>
        </w:rPr>
        <w:pPrChange w:id="3145" w:author="Luke Slemon" w:date="2020-05-17T20:15:00Z">
          <w:pPr>
            <w:pStyle w:val="TextSub2"/>
            <w:numPr>
              <w:numId w:val="23"/>
            </w:numPr>
            <w:ind w:left="1200" w:hanging="360"/>
          </w:pPr>
        </w:pPrChange>
      </w:pPr>
      <w:moveFrom w:id="3146" w:author="Luke Slemon" w:date="2020-04-14T18:55:00Z">
        <w:r w:rsidDel="00A17017">
          <w:t>Data Channel</w:t>
        </w:r>
        <w:r w:rsidDel="00A17017">
          <w:br/>
        </w:r>
        <w:r w:rsidR="00400065" w:rsidDel="00A17017">
          <w:t xml:space="preserve">Begins after address transaction terminates. Sends data to the Slave device, and will flag </w:t>
        </w:r>
        <w:r w:rsidR="0014546D" w:rsidDel="00A17017">
          <w:t>WLAST when the final transfer has begun.</w:t>
        </w:r>
        <w:bookmarkStart w:id="3147" w:name="_Toc40639255"/>
        <w:bookmarkEnd w:id="3147"/>
      </w:moveFrom>
    </w:p>
    <w:p w14:paraId="6E8B14E4" w14:textId="0CF486E9" w:rsidR="00E66B48" w:rsidDel="00A17017" w:rsidRDefault="00F20121">
      <w:pPr>
        <w:pStyle w:val="Heading1"/>
        <w:rPr>
          <w:moveFrom w:id="3148" w:author="Luke Slemon" w:date="2020-04-14T18:55:00Z"/>
        </w:rPr>
        <w:pPrChange w:id="3149" w:author="Luke Slemon" w:date="2020-05-17T20:15:00Z">
          <w:pPr>
            <w:pStyle w:val="TextSub2"/>
            <w:numPr>
              <w:numId w:val="23"/>
            </w:numPr>
            <w:ind w:left="1200" w:hanging="360"/>
          </w:pPr>
        </w:pPrChange>
      </w:pPr>
      <w:moveFrom w:id="3150" w:author="Luke Slemon" w:date="2020-04-14T18:55:00Z">
        <w:r w:rsidDel="00A17017">
          <w:t>Response Channel</w:t>
        </w:r>
        <w:r w:rsidR="0014546D" w:rsidDel="00A17017">
          <w:br/>
          <w:t>Informs the master of transaction status.</w:t>
        </w:r>
        <w:r w:rsidDel="00A17017">
          <w:br/>
        </w:r>
        <w:bookmarkStart w:id="3151" w:name="_Toc40639256"/>
        <w:bookmarkEnd w:id="3151"/>
      </w:moveFrom>
    </w:p>
    <w:p w14:paraId="0F50F1DC" w14:textId="46FA28ED" w:rsidR="00E66B48" w:rsidDel="00A17017" w:rsidRDefault="00E66B48">
      <w:pPr>
        <w:pStyle w:val="Heading1"/>
        <w:rPr>
          <w:moveFrom w:id="3152" w:author="Luke Slemon" w:date="2020-04-14T18:55:00Z"/>
        </w:rPr>
        <w:pPrChange w:id="3153" w:author="Luke Slemon" w:date="2020-05-17T20:15:00Z">
          <w:pPr/>
        </w:pPrChange>
      </w:pPr>
      <w:moveFrom w:id="3154" w:author="Luke Slemon" w:date="2020-04-14T18:55:00Z">
        <w:r w:rsidDel="00A17017">
          <w:rPr>
            <w:noProof/>
          </w:rPr>
          <w:drawing>
            <wp:inline distT="0" distB="0" distL="0" distR="0" wp14:anchorId="280C904F" wp14:editId="641595A1">
              <wp:extent cx="5731510" cy="3091815"/>
              <wp:effectExtent l="0" t="0" r="254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ing Channel.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91815"/>
                      </a:xfrm>
                      <a:prstGeom prst="rect">
                        <a:avLst/>
                      </a:prstGeom>
                    </pic:spPr>
                  </pic:pic>
                </a:graphicData>
              </a:graphic>
            </wp:inline>
          </w:drawing>
        </w:r>
        <w:bookmarkStart w:id="3155" w:name="_Toc40639257"/>
        <w:bookmarkEnd w:id="3155"/>
      </w:moveFrom>
    </w:p>
    <w:p w14:paraId="264302DF" w14:textId="7B9387D6" w:rsidR="00E66B48" w:rsidDel="00A17017" w:rsidRDefault="00E66B48">
      <w:pPr>
        <w:pStyle w:val="Heading1"/>
        <w:rPr>
          <w:moveFrom w:id="3156" w:author="Luke Slemon" w:date="2020-04-14T18:55:00Z"/>
        </w:rPr>
        <w:pPrChange w:id="3157" w:author="Luke Slemon" w:date="2020-05-17T20:15:00Z">
          <w:pPr>
            <w:pStyle w:val="FigureAnnotation"/>
          </w:pPr>
        </w:pPrChange>
      </w:pPr>
      <w:moveFrom w:id="3158" w:author="Luke Slemon" w:date="2020-04-14T18:55:00Z">
        <w:r w:rsidDel="00A17017">
          <w:t>Figure</w:t>
        </w:r>
        <w:r w:rsidR="001E423F" w:rsidDel="00A17017">
          <w:t xml:space="preserve"> 9.</w:t>
        </w:r>
        <w:r w:rsidDel="00A17017">
          <w:t>1</w:t>
        </w:r>
        <w:r w:rsidR="001E423F" w:rsidDel="00A17017">
          <w:t>3</w:t>
        </w:r>
        <w:r w:rsidDel="00A17017">
          <w:t>. AXI Writing Transaction between Master and Slave</w:t>
        </w:r>
        <w:r w:rsidDel="00A17017">
          <w:fldChar w:fldCharType="begin" w:fldLock="1"/>
        </w:r>
        <w:r w:rsidR="00721603" w:rsidDel="00A17017">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[23]","plainTextFormattedCitation":"[23]","previouslyFormattedCitation":"[22]"},"properties":{"noteIndex":0},"schema":"https://github.com/citation-style-language/schema/raw/master/csl-citation.json"}</w:instrText>
        </w:r>
        <w:r w:rsidDel="00A17017">
          <w:fldChar w:fldCharType="separate"/>
        </w:r>
        <w:r w:rsidR="00721603" w:rsidRPr="00721603" w:rsidDel="00A17017">
          <w:rPr>
            <w:noProof/>
          </w:rPr>
          <w:t>[23]</w:t>
        </w:r>
        <w:r w:rsidDel="00A17017">
          <w:fldChar w:fldCharType="end"/>
        </w:r>
        <w:r w:rsidDel="00A17017">
          <w:t>.</w:t>
        </w:r>
        <w:bookmarkStart w:id="3159" w:name="_Toc40639258"/>
        <w:bookmarkEnd w:id="3159"/>
      </w:moveFrom>
    </w:p>
    <w:p w14:paraId="5504F0F0" w14:textId="53239DDA" w:rsidR="00E66B48" w:rsidDel="00A17017" w:rsidRDefault="00E66B48">
      <w:pPr>
        <w:pStyle w:val="Heading1"/>
        <w:rPr>
          <w:moveFrom w:id="3160" w:author="Luke Slemon" w:date="2020-04-14T18:55:00Z"/>
        </w:rPr>
        <w:pPrChange w:id="3161" w:author="Luke Slemon" w:date="2020-05-17T20:15:00Z">
          <w:pPr>
            <w:pStyle w:val="TextSub2"/>
          </w:pPr>
        </w:pPrChange>
      </w:pPr>
      <w:moveFrom w:id="3162" w:author="Luke Slemon" w:date="2020-04-14T18:55:00Z">
        <w:r w:rsidDel="00A17017">
          <w:t>Reading Data;</w:t>
        </w:r>
        <w:bookmarkStart w:id="3163" w:name="_Toc40639259"/>
        <w:bookmarkEnd w:id="3163"/>
      </w:moveFrom>
    </w:p>
    <w:p w14:paraId="196A4C1F" w14:textId="356356F6" w:rsidR="0014546D" w:rsidDel="00A17017" w:rsidRDefault="00E66B48">
      <w:pPr>
        <w:pStyle w:val="Heading1"/>
        <w:rPr>
          <w:moveFrom w:id="3164" w:author="Luke Slemon" w:date="2020-04-14T18:55:00Z"/>
        </w:rPr>
        <w:pPrChange w:id="3165" w:author="Luke Slemon" w:date="2020-05-17T20:15:00Z">
          <w:pPr>
            <w:pStyle w:val="TextSub2"/>
            <w:numPr>
              <w:numId w:val="24"/>
            </w:numPr>
            <w:ind w:left="1077" w:hanging="360"/>
          </w:pPr>
        </w:pPrChange>
      </w:pPr>
      <w:moveFrom w:id="3166" w:author="Luke Slemon" w:date="2020-04-14T18:55:00Z">
        <w:r w:rsidDel="00A17017">
          <w:t>Address Channel</w:t>
        </w:r>
        <w:r w:rsidR="0014546D" w:rsidDel="00A17017">
          <w:br/>
          <w:t>Same as writing data.</w:t>
        </w:r>
        <w:bookmarkStart w:id="3167" w:name="_Toc40639260"/>
        <w:bookmarkEnd w:id="3167"/>
      </w:moveFrom>
    </w:p>
    <w:p w14:paraId="18C76B7B" w14:textId="2666C606" w:rsidR="0014546D" w:rsidDel="00A17017" w:rsidRDefault="00E66B48">
      <w:pPr>
        <w:pStyle w:val="Heading1"/>
        <w:rPr>
          <w:moveFrom w:id="3168" w:author="Luke Slemon" w:date="2020-04-14T18:55:00Z"/>
        </w:rPr>
        <w:pPrChange w:id="3169" w:author="Luke Slemon" w:date="2020-05-17T20:15:00Z">
          <w:pPr>
            <w:pStyle w:val="TextSub2"/>
            <w:numPr>
              <w:numId w:val="24"/>
            </w:numPr>
            <w:ind w:left="1077" w:hanging="360"/>
          </w:pPr>
        </w:pPrChange>
      </w:pPr>
      <w:moveFrom w:id="3170" w:author="Luke Slemon" w:date="2020-04-14T18:55:00Z">
        <w:r w:rsidDel="00A17017">
          <w:t>Data Channel</w:t>
        </w:r>
        <w:r w:rsidR="0014546D" w:rsidDel="00A17017">
          <w:br/>
          <w:t>Same as writing data.</w:t>
        </w:r>
        <w:bookmarkStart w:id="3171" w:name="_Toc40639261"/>
        <w:bookmarkEnd w:id="3171"/>
      </w:moveFrom>
    </w:p>
    <w:p w14:paraId="25EFBF44" w14:textId="67F1F676" w:rsidR="00E66B48" w:rsidDel="00A17017" w:rsidRDefault="00E66B48">
      <w:pPr>
        <w:pStyle w:val="Heading1"/>
        <w:rPr>
          <w:moveFrom w:id="3172" w:author="Luke Slemon" w:date="2020-04-14T18:55:00Z"/>
        </w:rPr>
        <w:pPrChange w:id="3173" w:author="Luke Slemon" w:date="2020-05-17T20:15:00Z">
          <w:pPr>
            <w:pStyle w:val="FigureAnnotation"/>
          </w:pPr>
        </w:pPrChange>
      </w:pPr>
      <w:moveFrom w:id="3174" w:author="Luke Slemon" w:date="2020-04-14T18:55:00Z">
        <w:r w:rsidDel="00A17017">
          <w:rPr>
            <w:noProof/>
          </w:rPr>
          <w:drawing>
            <wp:inline distT="0" distB="0" distL="0" distR="0" wp14:anchorId="6B81DA67" wp14:editId="1A4BE6D0">
              <wp:extent cx="5731510" cy="2479675"/>
              <wp:effectExtent l="0" t="0" r="254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ad Channel.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inline>
          </w:drawing>
        </w:r>
        <w:bookmarkStart w:id="3175" w:name="_Toc40639262"/>
        <w:bookmarkEnd w:id="3175"/>
      </w:moveFrom>
    </w:p>
    <w:p w14:paraId="35E9E947" w14:textId="4B91ADD0" w:rsidR="0014546D" w:rsidDel="00A17017" w:rsidRDefault="00E66B48">
      <w:pPr>
        <w:pStyle w:val="Heading1"/>
        <w:rPr>
          <w:moveFrom w:id="3176" w:author="Luke Slemon" w:date="2020-04-14T18:55:00Z"/>
        </w:rPr>
        <w:pPrChange w:id="3177" w:author="Luke Slemon" w:date="2020-05-17T20:15:00Z">
          <w:pPr>
            <w:pStyle w:val="FigureAnnotation"/>
          </w:pPr>
        </w:pPrChange>
      </w:pPr>
      <w:moveFrom w:id="3178" w:author="Luke Slemon" w:date="2020-04-14T18:55:00Z">
        <w:r w:rsidDel="00A17017">
          <w:t xml:space="preserve">Figure </w:t>
        </w:r>
        <w:r w:rsidR="001E423F" w:rsidDel="00A17017">
          <w:t>9.</w:t>
        </w:r>
        <w:r w:rsidDel="00A17017">
          <w:t>1</w:t>
        </w:r>
        <w:r w:rsidR="001E423F" w:rsidDel="00A17017">
          <w:t>4</w:t>
        </w:r>
        <w:r w:rsidDel="00A17017">
          <w:t>. AXI Reading Transaction between Master and Slave</w:t>
        </w:r>
        <w:bookmarkStart w:id="3179" w:name="_Toc40639263"/>
        <w:bookmarkEnd w:id="3179"/>
      </w:moveFrom>
    </w:p>
    <w:p w14:paraId="159DD491" w14:textId="21F90EDE" w:rsidR="0014546D" w:rsidDel="00A17017" w:rsidRDefault="0014546D">
      <w:pPr>
        <w:pStyle w:val="Heading1"/>
        <w:rPr>
          <w:moveFrom w:id="3180" w:author="Luke Slemon" w:date="2020-04-14T18:55:00Z"/>
        </w:rPr>
        <w:pPrChange w:id="3181" w:author="Luke Slemon" w:date="2020-05-17T20:15:00Z">
          <w:pPr>
            <w:pStyle w:val="TextSub2"/>
          </w:pPr>
        </w:pPrChange>
      </w:pPr>
      <w:moveFrom w:id="3182" w:author="Luke Slemon" w:date="2020-04-14T18:55:00Z">
        <w:r w:rsidDel="00A17017">
          <w:t xml:space="preserve">All channel transactions require a handshake sequence in order to proceed. </w:t>
        </w:r>
        <w:r w:rsidR="001730C8" w:rsidDel="00A17017">
          <w:t>The handshake allows both the Master and the Slave to control the initiation of the transaction utilising the VALID/READY signals. The Master generates the VALID signal alerting the Slave that it is ready to begin transferring data. The Slave generates the READY signal alerting the Master that it is ready to begin transferring data. The transaction will only begin when both signals are asserte</w:t>
        </w:r>
        <w:r w:rsidR="005800E0" w:rsidDel="00A17017">
          <w:t xml:space="preserve">d. Figure </w:t>
        </w:r>
        <w:r w:rsidR="001E423F" w:rsidDel="00A17017">
          <w:t>9.</w:t>
        </w:r>
        <w:r w:rsidR="005800E0" w:rsidDel="00A17017">
          <w:t>1</w:t>
        </w:r>
        <w:r w:rsidR="001E423F" w:rsidDel="00A17017">
          <w:t>5</w:t>
        </w:r>
        <w:r w:rsidR="005800E0" w:rsidDel="00A17017">
          <w:t xml:space="preserve"> shows a Master presenting data and asserting VALID, and it must remain unchanged until the Slave finally asserts READY, allowing the data transfer to begin</w:t>
        </w:r>
        <w:r w:rsidR="005800E0" w:rsidDel="00A17017">
          <w:fldChar w:fldCharType="begin" w:fldLock="1"/>
        </w:r>
        <w:r w:rsidR="00721603" w:rsidDel="00A17017">
          <w:instrText>ADDIN CSL_CITATION {"citationItems":[{"id":"ITEM-1","itemData":{"author":[{"dropping-particle":"","family":"Limited","given":"A R M","non-dropping-particle":"","parse-names":false,"suffix":""}],"container-title":"Change","id":"ITEM-1","issued":{"date-parts":[["2004"]]},"title":"AMBA AXI Protocol Specification","type":"article-journal"},"uris":["http://www.mendeley.com/documents/?uuid=8d4a5d2b-635a-4551-916c-6f9f0900652a"]}],"mendeley":{"formattedCitation":"[24]","plainTextFormattedCitation":"[24]","previouslyFormattedCitation":"[23]"},"properties":{"noteIndex":0},"schema":"https://github.com/citation-style-language/schema/raw/master/csl-citation.json"}</w:instrText>
        </w:r>
        <w:r w:rsidR="005800E0" w:rsidDel="00A17017">
          <w:fldChar w:fldCharType="separate"/>
        </w:r>
        <w:r w:rsidR="00721603" w:rsidRPr="00721603" w:rsidDel="00A17017">
          <w:rPr>
            <w:noProof/>
          </w:rPr>
          <w:t>[24]</w:t>
        </w:r>
        <w:r w:rsidR="005800E0" w:rsidDel="00A17017">
          <w:fldChar w:fldCharType="end"/>
        </w:r>
        <w:r w:rsidR="005800E0" w:rsidDel="00A17017">
          <w:t>.</w:t>
        </w:r>
        <w:r w:rsidR="001730C8" w:rsidDel="00A17017">
          <w:t xml:space="preserve"> </w:t>
        </w:r>
        <w:bookmarkStart w:id="3183" w:name="_Toc40639264"/>
        <w:bookmarkEnd w:id="3183"/>
      </w:moveFrom>
    </w:p>
    <w:p w14:paraId="55A5E1AC" w14:textId="3311D98B" w:rsidR="001730C8" w:rsidDel="00A17017" w:rsidRDefault="001730C8">
      <w:pPr>
        <w:pStyle w:val="Heading1"/>
        <w:rPr>
          <w:moveFrom w:id="3184" w:author="Luke Slemon" w:date="2020-04-14T18:55:00Z"/>
        </w:rPr>
        <w:pPrChange w:id="3185" w:author="Luke Slemon" w:date="2020-05-17T20:15:00Z">
          <w:pPr>
            <w:pStyle w:val="TextSub2"/>
            <w:jc w:val="center"/>
          </w:pPr>
        </w:pPrChange>
      </w:pPr>
      <w:moveFrom w:id="3186" w:author="Luke Slemon" w:date="2020-04-14T18:55:00Z">
        <w:r w:rsidDel="00A17017">
          <w:rPr>
            <w:noProof/>
          </w:rPr>
          <w:drawing>
            <wp:inline distT="0" distB="0" distL="0" distR="0" wp14:anchorId="604C6EF7" wp14:editId="0951DCD0">
              <wp:extent cx="4245077" cy="16764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andshake.JPG"/>
                      <pic:cNvPicPr/>
                    </pic:nvPicPr>
                    <pic:blipFill>
                      <a:blip r:embed="rId44">
                        <a:extLst>
                          <a:ext uri="{28A0092B-C50C-407E-A947-70E740481C1C}">
                            <a14:useLocalDpi xmlns:a14="http://schemas.microsoft.com/office/drawing/2010/main" val="0"/>
                          </a:ext>
                        </a:extLst>
                      </a:blip>
                      <a:stretch>
                        <a:fillRect/>
                      </a:stretch>
                    </pic:blipFill>
                    <pic:spPr>
                      <a:xfrm>
                        <a:off x="0" y="0"/>
                        <a:ext cx="4251545" cy="1678954"/>
                      </a:xfrm>
                      <a:prstGeom prst="rect">
                        <a:avLst/>
                      </a:prstGeom>
                    </pic:spPr>
                  </pic:pic>
                </a:graphicData>
              </a:graphic>
            </wp:inline>
          </w:drawing>
        </w:r>
        <w:bookmarkStart w:id="3187" w:name="_Toc40639265"/>
        <w:bookmarkEnd w:id="3187"/>
      </w:moveFrom>
    </w:p>
    <w:p w14:paraId="646D91E9" w14:textId="6D6B1ADA" w:rsidR="001730C8" w:rsidRPr="0014546D" w:rsidDel="00A17017" w:rsidRDefault="001730C8">
      <w:pPr>
        <w:pStyle w:val="Heading1"/>
        <w:rPr>
          <w:moveFrom w:id="3188" w:author="Luke Slemon" w:date="2020-04-14T18:55:00Z"/>
        </w:rPr>
        <w:pPrChange w:id="3189" w:author="Luke Slemon" w:date="2020-05-17T20:15:00Z">
          <w:pPr>
            <w:pStyle w:val="FigureAnnotation"/>
          </w:pPr>
        </w:pPrChange>
      </w:pPr>
      <w:moveFrom w:id="3190" w:author="Luke Slemon" w:date="2020-04-14T18:55:00Z">
        <w:r w:rsidDel="00A17017">
          <w:t>Figure</w:t>
        </w:r>
        <w:r w:rsidR="005800E0" w:rsidDel="00A17017">
          <w:t xml:space="preserve"> </w:t>
        </w:r>
        <w:r w:rsidR="001E423F" w:rsidDel="00A17017">
          <w:t>9.</w:t>
        </w:r>
        <w:r w:rsidR="005800E0" w:rsidDel="00A17017">
          <w:t>1</w:t>
        </w:r>
        <w:r w:rsidR="001E423F" w:rsidDel="00A17017">
          <w:t>5</w:t>
        </w:r>
        <w:r w:rsidR="005800E0" w:rsidDel="00A17017">
          <w:t xml:space="preserve"> AXI VALID/READY handshake.</w:t>
        </w:r>
        <w:bookmarkStart w:id="3191" w:name="_Toc40639266"/>
        <w:bookmarkEnd w:id="3191"/>
      </w:moveFrom>
    </w:p>
    <w:p w14:paraId="62DAAB8F" w14:textId="4AC41A43" w:rsidR="006E7EFE" w:rsidDel="000B5C0E" w:rsidRDefault="006E7EFE">
      <w:pPr>
        <w:pStyle w:val="Heading1"/>
        <w:rPr>
          <w:del w:id="3192" w:author="Luke Slemon" w:date="2020-04-26T14:19:00Z"/>
        </w:rPr>
        <w:pPrChange w:id="3193" w:author="Luke Slemon" w:date="2020-05-17T20:15:00Z">
          <w:pPr>
            <w:pStyle w:val="Heading2"/>
          </w:pPr>
        </w:pPrChange>
      </w:pPr>
      <w:bookmarkStart w:id="3194" w:name="_Toc39090783"/>
      <w:moveFromRangeEnd w:id="3017"/>
      <w:del w:id="3195" w:author="Luke Slemon" w:date="2020-04-26T14:19:00Z">
        <w:r w:rsidDel="000B5C0E">
          <w:delText>Emotiv Epoc EEG</w:delText>
        </w:r>
        <w:bookmarkStart w:id="3196" w:name="_Toc40639267"/>
        <w:bookmarkEnd w:id="3194"/>
        <w:bookmarkEnd w:id="3196"/>
      </w:del>
    </w:p>
    <w:p w14:paraId="5A795447" w14:textId="6A1F365C" w:rsidR="00757E43" w:rsidDel="000B5C0E" w:rsidRDefault="008A78B3">
      <w:pPr>
        <w:pStyle w:val="Heading1"/>
        <w:rPr>
          <w:del w:id="3197" w:author="Luke Slemon" w:date="2020-04-26T14:19:00Z"/>
        </w:rPr>
        <w:pPrChange w:id="3198" w:author="Luke Slemon" w:date="2020-05-17T20:15:00Z">
          <w:pPr>
            <w:pStyle w:val="Heading2"/>
          </w:pPr>
        </w:pPrChange>
      </w:pPr>
      <w:bookmarkStart w:id="3199" w:name="_Toc39090784"/>
      <w:del w:id="3200" w:author="Luke Slemon" w:date="2020-04-26T14:19:00Z">
        <w:r w:rsidDel="000B5C0E">
          <w:delText>Fundamental Designs</w:delText>
        </w:r>
        <w:bookmarkStart w:id="3201" w:name="_Toc40639268"/>
        <w:bookmarkEnd w:id="3199"/>
        <w:bookmarkEnd w:id="3201"/>
      </w:del>
    </w:p>
    <w:p w14:paraId="1CA84FF1" w14:textId="018A59AD" w:rsidR="00757E43" w:rsidDel="000B5C0E" w:rsidRDefault="00757E43">
      <w:pPr>
        <w:pStyle w:val="Heading1"/>
        <w:rPr>
          <w:del w:id="3202" w:author="Luke Slemon" w:date="2020-04-26T14:19:00Z"/>
        </w:rPr>
        <w:pPrChange w:id="3203" w:author="Luke Slemon" w:date="2020-05-17T20:15:00Z">
          <w:pPr>
            <w:pStyle w:val="Heading3"/>
          </w:pPr>
        </w:pPrChange>
      </w:pPr>
      <w:bookmarkStart w:id="3204" w:name="_Toc39090785"/>
      <w:del w:id="3205" w:author="Luke Slemon" w:date="2020-04-26T14:19:00Z">
        <w:r w:rsidDel="000B5C0E">
          <w:delText>PS to PL BRAM</w:delText>
        </w:r>
        <w:bookmarkStart w:id="3206" w:name="_Toc40639269"/>
        <w:bookmarkEnd w:id="3204"/>
        <w:bookmarkEnd w:id="3206"/>
      </w:del>
    </w:p>
    <w:p w14:paraId="39A8331C" w14:textId="7161E36A" w:rsidR="00757E43" w:rsidRPr="00A13EC8" w:rsidDel="000B5C0E" w:rsidRDefault="002E22CD">
      <w:pPr>
        <w:pStyle w:val="Heading1"/>
        <w:rPr>
          <w:del w:id="3207" w:author="Luke Slemon" w:date="2020-04-26T14:19:00Z"/>
          <w:lang w:val="en-GB"/>
        </w:rPr>
        <w:pPrChange w:id="3208" w:author="Luke Slemon" w:date="2020-05-17T20:15:00Z">
          <w:pPr>
            <w:pStyle w:val="ListParagraph"/>
            <w:numPr>
              <w:numId w:val="11"/>
            </w:numPr>
            <w:ind w:left="1080" w:hanging="360"/>
          </w:pPr>
        </w:pPrChange>
      </w:pPr>
      <w:del w:id="3209" w:author="Luke Slemon" w:date="2020-04-26T14:19:00Z">
        <w:r w:rsidRPr="00A13EC8" w:rsidDel="000B5C0E">
          <w:rPr>
            <w:lang w:val="en-GB"/>
          </w:rPr>
          <w:delText>Understand how the PS can memory map data into the local Block RAM</w:delText>
        </w:r>
        <w:bookmarkStart w:id="3210" w:name="_Toc40639270"/>
        <w:bookmarkEnd w:id="3210"/>
      </w:del>
    </w:p>
    <w:p w14:paraId="10DE0E5C" w14:textId="61F42762" w:rsidR="002E22CD" w:rsidRPr="00A13EC8" w:rsidDel="000B5C0E" w:rsidRDefault="002E22CD">
      <w:pPr>
        <w:pStyle w:val="Heading1"/>
        <w:rPr>
          <w:del w:id="3211" w:author="Luke Slemon" w:date="2020-04-26T14:19:00Z"/>
          <w:lang w:val="en-GB"/>
        </w:rPr>
        <w:pPrChange w:id="3212" w:author="Luke Slemon" w:date="2020-05-17T20:15:00Z">
          <w:pPr>
            <w:pStyle w:val="ListParagraph"/>
            <w:numPr>
              <w:ilvl w:val="1"/>
              <w:numId w:val="11"/>
            </w:numPr>
            <w:ind w:left="1800" w:hanging="360"/>
          </w:pPr>
        </w:pPrChange>
      </w:pPr>
      <w:del w:id="3213" w:author="Luke Slemon" w:date="2020-04-26T14:19:00Z">
        <w:r w:rsidRPr="00A13EC8" w:rsidDel="000B5C0E">
          <w:rPr>
            <w:lang w:val="en-GB"/>
          </w:rPr>
          <w:delText>Block Memory Generator and BRAM Controller Interface</w:delText>
        </w:r>
        <w:bookmarkStart w:id="3214" w:name="_Toc40639271"/>
        <w:bookmarkEnd w:id="3214"/>
      </w:del>
    </w:p>
    <w:p w14:paraId="524CFB38" w14:textId="5019E062" w:rsidR="002E22CD" w:rsidRPr="00A13EC8" w:rsidDel="000B5C0E" w:rsidRDefault="002E22CD">
      <w:pPr>
        <w:pStyle w:val="Heading1"/>
        <w:rPr>
          <w:del w:id="3215" w:author="Luke Slemon" w:date="2020-04-26T14:19:00Z"/>
          <w:lang w:val="en-GB"/>
        </w:rPr>
        <w:pPrChange w:id="3216" w:author="Luke Slemon" w:date="2020-05-17T20:15:00Z">
          <w:pPr>
            <w:pStyle w:val="ListParagraph"/>
            <w:numPr>
              <w:ilvl w:val="1"/>
              <w:numId w:val="11"/>
            </w:numPr>
            <w:ind w:left="1800" w:hanging="360"/>
          </w:pPr>
        </w:pPrChange>
      </w:pPr>
      <w:del w:id="3217" w:author="Luke Slemon" w:date="2020-04-26T14:19:00Z">
        <w:r w:rsidRPr="00A13EC8" w:rsidDel="000B5C0E">
          <w:rPr>
            <w:lang w:val="en-GB"/>
          </w:rPr>
          <w:delText>Send data to BRAM Port A, read from Port B, modify data, restore, read back.</w:delText>
        </w:r>
        <w:bookmarkStart w:id="3218" w:name="_Toc40639272"/>
        <w:bookmarkEnd w:id="3218"/>
      </w:del>
    </w:p>
    <w:p w14:paraId="6549FB5F" w14:textId="2805F2A8" w:rsidR="002E22CD" w:rsidRPr="00A13EC8" w:rsidDel="000B5C0E" w:rsidRDefault="002E22CD">
      <w:pPr>
        <w:pStyle w:val="Heading1"/>
        <w:rPr>
          <w:del w:id="3219" w:author="Luke Slemon" w:date="2020-04-26T14:19:00Z"/>
          <w:lang w:val="en-GB"/>
        </w:rPr>
        <w:pPrChange w:id="3220" w:author="Luke Slemon" w:date="2020-05-17T20:15:00Z">
          <w:pPr>
            <w:pStyle w:val="ListParagraph"/>
            <w:numPr>
              <w:numId w:val="11"/>
            </w:numPr>
            <w:ind w:left="1080" w:hanging="360"/>
          </w:pPr>
        </w:pPrChange>
      </w:pPr>
      <w:del w:id="3221" w:author="Luke Slemon" w:date="2020-04-26T14:19:00Z">
        <w:r w:rsidRPr="00A13EC8" w:rsidDel="000B5C0E">
          <w:rPr>
            <w:lang w:val="en-GB"/>
          </w:rPr>
          <w:delText>Understand how different AXI connections work to send data at signal level</w:delText>
        </w:r>
        <w:bookmarkStart w:id="3222" w:name="_Toc40639273"/>
        <w:bookmarkEnd w:id="3222"/>
      </w:del>
    </w:p>
    <w:p w14:paraId="551784F9" w14:textId="79AABE87" w:rsidR="002E22CD" w:rsidRPr="00A13EC8" w:rsidDel="000B5C0E" w:rsidRDefault="002E22CD">
      <w:pPr>
        <w:pStyle w:val="Heading1"/>
        <w:rPr>
          <w:del w:id="3223" w:author="Luke Slemon" w:date="2020-04-26T14:19:00Z"/>
          <w:lang w:val="en-GB"/>
        </w:rPr>
        <w:pPrChange w:id="3224" w:author="Luke Slemon" w:date="2020-05-17T20:15:00Z">
          <w:pPr>
            <w:pStyle w:val="ListParagraph"/>
            <w:numPr>
              <w:ilvl w:val="1"/>
              <w:numId w:val="11"/>
            </w:numPr>
            <w:ind w:left="1800" w:hanging="360"/>
          </w:pPr>
        </w:pPrChange>
      </w:pPr>
      <w:del w:id="3225" w:author="Luke Slemon" w:date="2020-04-26T14:19:00Z">
        <w:r w:rsidRPr="00A13EC8" w:rsidDel="000B5C0E">
          <w:rPr>
            <w:lang w:val="en-GB"/>
          </w:rPr>
          <w:delText xml:space="preserve">Transaction Channels </w:delText>
        </w:r>
        <w:bookmarkStart w:id="3226" w:name="_Toc40639274"/>
        <w:bookmarkEnd w:id="3226"/>
      </w:del>
    </w:p>
    <w:p w14:paraId="22BA5B4C" w14:textId="1F0B74B5" w:rsidR="002E22CD" w:rsidRPr="00A13EC8" w:rsidDel="000B5C0E" w:rsidRDefault="002E22CD">
      <w:pPr>
        <w:pStyle w:val="Heading1"/>
        <w:rPr>
          <w:del w:id="3227" w:author="Luke Slemon" w:date="2020-04-26T14:19:00Z"/>
          <w:lang w:val="en-GB"/>
        </w:rPr>
        <w:pPrChange w:id="3228" w:author="Luke Slemon" w:date="2020-05-17T20:15:00Z">
          <w:pPr>
            <w:pStyle w:val="ListParagraph"/>
            <w:numPr>
              <w:ilvl w:val="2"/>
              <w:numId w:val="11"/>
            </w:numPr>
            <w:ind w:left="2520" w:hanging="360"/>
          </w:pPr>
        </w:pPrChange>
      </w:pPr>
      <w:del w:id="3229" w:author="Luke Slemon" w:date="2020-04-26T14:19:00Z">
        <w:r w:rsidRPr="00A13EC8" w:rsidDel="000B5C0E">
          <w:rPr>
            <w:lang w:val="en-GB"/>
          </w:rPr>
          <w:delText>Writing Address, Data and Response Channels</w:delText>
        </w:r>
        <w:bookmarkStart w:id="3230" w:name="_Toc40639275"/>
        <w:bookmarkEnd w:id="3230"/>
      </w:del>
    </w:p>
    <w:p w14:paraId="7E2187D2" w14:textId="464178E9" w:rsidR="002E22CD" w:rsidRPr="00A13EC8" w:rsidDel="000B5C0E" w:rsidRDefault="002E22CD">
      <w:pPr>
        <w:pStyle w:val="Heading1"/>
        <w:rPr>
          <w:del w:id="3231" w:author="Luke Slemon" w:date="2020-04-26T14:19:00Z"/>
          <w:lang w:val="en-GB"/>
        </w:rPr>
        <w:pPrChange w:id="3232" w:author="Luke Slemon" w:date="2020-05-17T20:15:00Z">
          <w:pPr>
            <w:pStyle w:val="ListParagraph"/>
            <w:numPr>
              <w:ilvl w:val="2"/>
              <w:numId w:val="11"/>
            </w:numPr>
            <w:ind w:left="2520" w:hanging="360"/>
          </w:pPr>
        </w:pPrChange>
      </w:pPr>
      <w:del w:id="3233" w:author="Luke Slemon" w:date="2020-04-26T14:19:00Z">
        <w:r w:rsidRPr="00A13EC8" w:rsidDel="000B5C0E">
          <w:rPr>
            <w:lang w:val="en-GB"/>
          </w:rPr>
          <w:delText xml:space="preserve"> Reading Address and Data Channels</w:delText>
        </w:r>
        <w:bookmarkStart w:id="3234" w:name="_Toc40639276"/>
        <w:bookmarkEnd w:id="3234"/>
      </w:del>
    </w:p>
    <w:p w14:paraId="3689BA41" w14:textId="616B468F" w:rsidR="00757E43" w:rsidDel="000B5C0E" w:rsidRDefault="00757E43">
      <w:pPr>
        <w:pStyle w:val="Heading1"/>
        <w:rPr>
          <w:del w:id="3235" w:author="Luke Slemon" w:date="2020-04-26T14:19:00Z"/>
        </w:rPr>
        <w:pPrChange w:id="3236" w:author="Luke Slemon" w:date="2020-05-17T20:15:00Z">
          <w:pPr>
            <w:pStyle w:val="Heading3"/>
          </w:pPr>
        </w:pPrChange>
      </w:pPr>
      <w:bookmarkStart w:id="3237" w:name="_Toc39090786"/>
      <w:del w:id="3238" w:author="Luke Slemon" w:date="2020-04-26T14:19:00Z">
        <w:r w:rsidDel="000B5C0E">
          <w:delText>PS to PL DMA</w:delText>
        </w:r>
        <w:bookmarkStart w:id="3239" w:name="_Toc40639277"/>
        <w:bookmarkEnd w:id="3237"/>
        <w:bookmarkEnd w:id="3239"/>
      </w:del>
    </w:p>
    <w:p w14:paraId="63EB6D3F" w14:textId="227BD8EF" w:rsidR="008427B8" w:rsidRPr="008427B8" w:rsidDel="000B5C0E" w:rsidRDefault="008427B8">
      <w:pPr>
        <w:pStyle w:val="Heading1"/>
        <w:rPr>
          <w:del w:id="3240" w:author="Luke Slemon" w:date="2020-04-26T14:19:00Z"/>
          <w:lang w:val="en-GB"/>
        </w:rPr>
        <w:pPrChange w:id="3241" w:author="Luke Slemon" w:date="2020-05-17T20:15:00Z">
          <w:pPr/>
        </w:pPrChange>
      </w:pPr>
      <w:del w:id="3242" w:author="Luke Slemon" w:date="2020-04-26T14:19:00Z">
        <w:r w:rsidDel="000B5C0E">
          <w:rPr>
            <w:noProof/>
          </w:rPr>
          <w:drawing>
            <wp:inline distT="0" distB="0" distL="0" distR="0" wp14:anchorId="17218765" wp14:editId="77D5D8E8">
              <wp:extent cx="5731510" cy="18237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bookmarkStart w:id="3243" w:name="_Toc40639278"/>
        <w:bookmarkEnd w:id="3243"/>
      </w:del>
    </w:p>
    <w:p w14:paraId="3D31AA96" w14:textId="59D6BE34" w:rsidR="00D21F8C" w:rsidRPr="006E2AA8" w:rsidDel="000B5C0E" w:rsidRDefault="00BC3343">
      <w:pPr>
        <w:pStyle w:val="Heading1"/>
        <w:rPr>
          <w:del w:id="3244" w:author="Luke Slemon" w:date="2020-04-26T14:19:00Z"/>
          <w:lang w:val="en-GB"/>
        </w:rPr>
        <w:pPrChange w:id="3245" w:author="Luke Slemon" w:date="2020-05-17T20:15:00Z">
          <w:pPr>
            <w:pStyle w:val="ListParagraph"/>
            <w:numPr>
              <w:numId w:val="12"/>
            </w:numPr>
            <w:ind w:left="1040" w:hanging="360"/>
          </w:pPr>
        </w:pPrChange>
      </w:pPr>
      <w:del w:id="3246" w:author="Luke Slemon" w:date="2020-04-26T14:19:00Z">
        <w:r w:rsidRPr="00A13EC8" w:rsidDel="000B5C0E">
          <w:rPr>
            <w:lang w:val="en-GB"/>
          </w:rPr>
          <w:delText>Write data from DDR over DMA to an IP block implementing a simple adder, multiplier, etc, and read the stream back to DDR.</w:delText>
        </w:r>
        <w:bookmarkStart w:id="3247" w:name="_Toc40639279"/>
        <w:bookmarkEnd w:id="3247"/>
      </w:del>
    </w:p>
    <w:p w14:paraId="790243AE" w14:textId="536FAE7F" w:rsidR="00BC3343" w:rsidRPr="00A13EC8" w:rsidDel="000B5C0E" w:rsidRDefault="008427B8">
      <w:pPr>
        <w:pStyle w:val="Heading1"/>
        <w:rPr>
          <w:del w:id="3248" w:author="Luke Slemon" w:date="2020-04-26T14:19:00Z"/>
          <w:lang w:val="en-GB"/>
        </w:rPr>
        <w:pPrChange w:id="3249" w:author="Luke Slemon" w:date="2020-05-17T20:15:00Z">
          <w:pPr>
            <w:pStyle w:val="ListParagraph"/>
            <w:numPr>
              <w:numId w:val="12"/>
            </w:numPr>
            <w:ind w:left="1040" w:hanging="360"/>
          </w:pPr>
        </w:pPrChange>
      </w:pPr>
      <w:del w:id="3250" w:author="Luke Slemon" w:date="2020-04-26T14:19:00Z">
        <w:r w:rsidRPr="00A13EC8" w:rsidDel="000B5C0E">
          <w:rPr>
            <w:lang w:val="en-GB"/>
          </w:rPr>
          <w:delText>Reduce system above from 2 DMA to a single DMA performing read and write operations.</w:delText>
        </w:r>
        <w:bookmarkStart w:id="3251" w:name="_Toc40639280"/>
        <w:bookmarkEnd w:id="3251"/>
      </w:del>
    </w:p>
    <w:p w14:paraId="37F02093" w14:textId="7BCB070A" w:rsidR="00C75AD4" w:rsidRPr="00A13EC8" w:rsidDel="000B5C0E" w:rsidRDefault="00C75AD4">
      <w:pPr>
        <w:pStyle w:val="Heading1"/>
        <w:rPr>
          <w:del w:id="3252" w:author="Luke Slemon" w:date="2020-04-26T14:19:00Z"/>
          <w:lang w:val="en-GB"/>
        </w:rPr>
        <w:pPrChange w:id="3253" w:author="Luke Slemon" w:date="2020-05-17T20:15:00Z">
          <w:pPr>
            <w:pStyle w:val="ListParagraph"/>
            <w:numPr>
              <w:numId w:val="12"/>
            </w:numPr>
            <w:ind w:left="1040" w:hanging="360"/>
          </w:pPr>
        </w:pPrChange>
      </w:pPr>
      <w:del w:id="3254" w:author="Luke Slemon" w:date="2020-04-26T14:19:00Z">
        <w:r w:rsidRPr="00A13EC8" w:rsidDel="000B5C0E">
          <w:rPr>
            <w:lang w:val="en-GB"/>
          </w:rPr>
          <w:delText>Understand why GP Port for AXI memory mapping is required for DMA transactions</w:delText>
        </w:r>
        <w:bookmarkStart w:id="3255" w:name="_Toc40639281"/>
        <w:bookmarkEnd w:id="3255"/>
      </w:del>
    </w:p>
    <w:p w14:paraId="08AE4090" w14:textId="622FAFE8" w:rsidR="00BC3343" w:rsidDel="000B5C0E" w:rsidRDefault="00BC3343">
      <w:pPr>
        <w:pStyle w:val="Heading1"/>
        <w:rPr>
          <w:del w:id="3256" w:author="Luke Slemon" w:date="2020-04-26T14:19:00Z"/>
        </w:rPr>
        <w:pPrChange w:id="3257" w:author="Luke Slemon" w:date="2020-05-17T20:15:00Z">
          <w:pPr>
            <w:pStyle w:val="Heading3"/>
          </w:pPr>
        </w:pPrChange>
      </w:pPr>
      <w:bookmarkStart w:id="3258" w:name="_Toc39090787"/>
      <w:del w:id="3259" w:author="Luke Slemon" w:date="2020-04-26T14:19:00Z">
        <w:r w:rsidDel="000B5C0E">
          <w:delText>PC to PS (Ethernet)</w:delText>
        </w:r>
        <w:bookmarkStart w:id="3260" w:name="_Toc40639282"/>
        <w:bookmarkEnd w:id="3258"/>
        <w:bookmarkEnd w:id="3260"/>
      </w:del>
    </w:p>
    <w:p w14:paraId="74DB93CF" w14:textId="6BC84929" w:rsidR="00BC3343" w:rsidRPr="00A13EC8" w:rsidDel="000B5C0E" w:rsidRDefault="00BC3343">
      <w:pPr>
        <w:pStyle w:val="Heading1"/>
        <w:rPr>
          <w:del w:id="3261" w:author="Luke Slemon" w:date="2020-04-26T14:19:00Z"/>
          <w:lang w:val="en-GB"/>
        </w:rPr>
        <w:pPrChange w:id="3262" w:author="Luke Slemon" w:date="2020-05-17T20:15:00Z">
          <w:pPr>
            <w:pStyle w:val="ListParagraph"/>
            <w:numPr>
              <w:numId w:val="12"/>
            </w:numPr>
            <w:ind w:left="1040" w:hanging="360"/>
          </w:pPr>
        </w:pPrChange>
      </w:pPr>
      <w:del w:id="3263" w:author="Luke Slemon" w:date="2020-04-26T14:19:00Z">
        <w:r w:rsidRPr="00A13EC8" w:rsidDel="000B5C0E">
          <w:rPr>
            <w:lang w:val="en-GB"/>
          </w:rPr>
          <w:delText>Implement PC to PS communication</w:delText>
        </w:r>
        <w:bookmarkStart w:id="3264" w:name="_Toc40639283"/>
        <w:bookmarkEnd w:id="3264"/>
      </w:del>
    </w:p>
    <w:p w14:paraId="400F2BC8" w14:textId="3C3C432E" w:rsidR="00BC3343" w:rsidRPr="00A13EC8" w:rsidDel="000B5C0E" w:rsidRDefault="00BC3343">
      <w:pPr>
        <w:pStyle w:val="Heading1"/>
        <w:rPr>
          <w:del w:id="3265" w:author="Luke Slemon" w:date="2020-04-26T14:19:00Z"/>
          <w:lang w:val="en-GB"/>
        </w:rPr>
        <w:pPrChange w:id="3266" w:author="Luke Slemon" w:date="2020-05-17T20:15:00Z">
          <w:pPr>
            <w:pStyle w:val="ListParagraph"/>
            <w:numPr>
              <w:ilvl w:val="1"/>
              <w:numId w:val="12"/>
            </w:numPr>
            <w:ind w:left="1760" w:hanging="360"/>
          </w:pPr>
        </w:pPrChange>
      </w:pPr>
      <w:del w:id="3267" w:author="Luke Slemon" w:date="2020-04-26T14:19:00Z">
        <w:r w:rsidRPr="00A13EC8" w:rsidDel="000B5C0E">
          <w:rPr>
            <w:lang w:val="en-GB"/>
          </w:rPr>
          <w:delText>Python script for reading data on PC</w:delText>
        </w:r>
        <w:bookmarkStart w:id="3268" w:name="_Toc40639284"/>
        <w:bookmarkEnd w:id="3268"/>
      </w:del>
    </w:p>
    <w:p w14:paraId="3F515021" w14:textId="232D2C36" w:rsidR="00BC3343" w:rsidRPr="00A13EC8" w:rsidDel="000B5C0E" w:rsidRDefault="00BC3343">
      <w:pPr>
        <w:pStyle w:val="Heading1"/>
        <w:rPr>
          <w:del w:id="3269" w:author="Luke Slemon" w:date="2020-04-26T14:19:00Z"/>
          <w:lang w:val="en-GB"/>
        </w:rPr>
        <w:pPrChange w:id="3270" w:author="Luke Slemon" w:date="2020-05-17T20:15:00Z">
          <w:pPr>
            <w:pStyle w:val="ListParagraph"/>
            <w:numPr>
              <w:ilvl w:val="1"/>
              <w:numId w:val="12"/>
            </w:numPr>
            <w:ind w:left="1760" w:hanging="360"/>
          </w:pPr>
        </w:pPrChange>
      </w:pPr>
      <w:del w:id="3271" w:author="Luke Slemon" w:date="2020-04-26T14:19:00Z">
        <w:r w:rsidRPr="00A13EC8" w:rsidDel="000B5C0E">
          <w:rPr>
            <w:lang w:val="en-GB"/>
          </w:rPr>
          <w:delText>TCP port code to send the data packets from the port</w:delText>
        </w:r>
        <w:bookmarkStart w:id="3272" w:name="_Toc40639285"/>
        <w:bookmarkEnd w:id="3272"/>
      </w:del>
    </w:p>
    <w:p w14:paraId="2108CEC2" w14:textId="0AAA4C3A" w:rsidR="00BC3343" w:rsidRPr="00A13EC8" w:rsidDel="000B5C0E" w:rsidRDefault="00BC3343">
      <w:pPr>
        <w:pStyle w:val="Heading1"/>
        <w:rPr>
          <w:del w:id="3273" w:author="Luke Slemon" w:date="2020-04-26T14:19:00Z"/>
          <w:lang w:val="en-GB"/>
        </w:rPr>
        <w:pPrChange w:id="3274" w:author="Luke Slemon" w:date="2020-05-17T20:15:00Z">
          <w:pPr>
            <w:pStyle w:val="ListParagraph"/>
            <w:numPr>
              <w:ilvl w:val="1"/>
              <w:numId w:val="12"/>
            </w:numPr>
            <w:ind w:left="1760" w:hanging="360"/>
          </w:pPr>
        </w:pPrChange>
      </w:pPr>
      <w:del w:id="3275" w:author="Luke Slemon" w:date="2020-04-26T14:19:00Z">
        <w:r w:rsidRPr="00A13EC8" w:rsidDel="000B5C0E">
          <w:rPr>
            <w:lang w:val="en-GB"/>
          </w:rPr>
          <w:delText>Python script on PS to read from TCP port and read the data.</w:delText>
        </w:r>
        <w:bookmarkStart w:id="3276" w:name="_Toc40639286"/>
        <w:bookmarkEnd w:id="3276"/>
      </w:del>
    </w:p>
    <w:p w14:paraId="44DE2EDE" w14:textId="6A7744B6" w:rsidR="00BC3343" w:rsidRPr="00A13EC8" w:rsidDel="000B5C0E" w:rsidRDefault="00BC3343">
      <w:pPr>
        <w:pStyle w:val="Heading1"/>
        <w:rPr>
          <w:del w:id="3277" w:author="Luke Slemon" w:date="2020-04-26T14:19:00Z"/>
          <w:lang w:val="en-GB"/>
        </w:rPr>
        <w:pPrChange w:id="3278" w:author="Luke Slemon" w:date="2020-05-17T20:15:00Z">
          <w:pPr>
            <w:pStyle w:val="ListParagraph"/>
            <w:numPr>
              <w:ilvl w:val="1"/>
              <w:numId w:val="12"/>
            </w:numPr>
            <w:ind w:left="1760" w:hanging="360"/>
          </w:pPr>
        </w:pPrChange>
      </w:pPr>
      <w:del w:id="3279" w:author="Luke Slemon" w:date="2020-04-26T14:19:00Z">
        <w:r w:rsidRPr="00A13EC8" w:rsidDel="000B5C0E">
          <w:rPr>
            <w:lang w:val="en-GB"/>
          </w:rPr>
          <w:delText>Store the data to the DDR memory.</w:delText>
        </w:r>
        <w:bookmarkStart w:id="3280" w:name="_Toc40639287"/>
        <w:bookmarkEnd w:id="3280"/>
      </w:del>
    </w:p>
    <w:p w14:paraId="3EFE6337" w14:textId="5467086B" w:rsidR="00BC3343" w:rsidRPr="00A13EC8" w:rsidDel="000B5C0E" w:rsidRDefault="00BC3343">
      <w:pPr>
        <w:pStyle w:val="Heading1"/>
        <w:rPr>
          <w:del w:id="3281" w:author="Luke Slemon" w:date="2020-04-26T14:19:00Z"/>
          <w:lang w:val="en-GB"/>
        </w:rPr>
        <w:pPrChange w:id="3282" w:author="Luke Slemon" w:date="2020-05-17T20:15:00Z">
          <w:pPr>
            <w:pStyle w:val="ListParagraph"/>
            <w:numPr>
              <w:numId w:val="12"/>
            </w:numPr>
            <w:ind w:left="1040" w:hanging="360"/>
          </w:pPr>
        </w:pPrChange>
      </w:pPr>
      <w:del w:id="3283" w:author="Luke Slemon" w:date="2020-04-26T14:19:00Z">
        <w:r w:rsidRPr="00A13EC8" w:rsidDel="000B5C0E">
          <w:rPr>
            <w:lang w:val="en-GB"/>
          </w:rPr>
          <w:delText>Main emphasis in this regard to understand which transfer protocol works best to send the data, (MQQT, HTTP, etc)</w:delText>
        </w:r>
        <w:bookmarkStart w:id="3284" w:name="_Toc40639288"/>
        <w:bookmarkEnd w:id="3284"/>
      </w:del>
    </w:p>
    <w:p w14:paraId="2D9E7268" w14:textId="3F225EC8" w:rsidR="008427B8" w:rsidRPr="008427B8" w:rsidDel="000B5C0E" w:rsidRDefault="002E22CD">
      <w:pPr>
        <w:pStyle w:val="Heading1"/>
        <w:rPr>
          <w:del w:id="3285" w:author="Luke Slemon" w:date="2020-04-26T14:19:00Z"/>
        </w:rPr>
        <w:pPrChange w:id="3286" w:author="Luke Slemon" w:date="2020-05-17T20:15:00Z">
          <w:pPr>
            <w:pStyle w:val="Heading2"/>
          </w:pPr>
        </w:pPrChange>
      </w:pPr>
      <w:bookmarkStart w:id="3287" w:name="_Toc39090788"/>
      <w:del w:id="3288" w:author="Luke Slemon" w:date="2020-04-26T14:19:00Z">
        <w:r w:rsidDel="000B5C0E">
          <w:delText>Low Level VHDL and Algorithms</w:delText>
        </w:r>
        <w:bookmarkStart w:id="3289" w:name="_Toc40639289"/>
        <w:bookmarkEnd w:id="3287"/>
        <w:bookmarkEnd w:id="3289"/>
      </w:del>
    </w:p>
    <w:p w14:paraId="15AE11D8" w14:textId="29D8F27A" w:rsidR="000B5C0E" w:rsidRDefault="00E55A53">
      <w:pPr>
        <w:pStyle w:val="Heading1"/>
        <w:rPr>
          <w:ins w:id="3290" w:author="Luke Slemon" w:date="2020-04-26T14:21:00Z"/>
        </w:rPr>
      </w:pPr>
      <w:bookmarkStart w:id="3291" w:name="_Toc40639290"/>
      <w:r>
        <w:t>Architecture</w:t>
      </w:r>
      <w:bookmarkEnd w:id="3291"/>
    </w:p>
    <w:p w14:paraId="6D5E604A" w14:textId="55B05900" w:rsidR="00E42AD6" w:rsidRDefault="00E42AD6" w:rsidP="000B5C0E">
      <w:pPr>
        <w:rPr>
          <w:ins w:id="3292" w:author="Luke Slemon" w:date="2020-04-26T14:28:00Z"/>
        </w:rPr>
      </w:pPr>
      <w:ins w:id="3293" w:author="Luke Slemon" w:date="2020-04-26T14:26:00Z">
        <w:r>
          <w:t xml:space="preserve">This chapter will </w:t>
        </w:r>
      </w:ins>
      <w:ins w:id="3294" w:author="Luke Slemon" w:date="2020-05-19T17:35:00Z">
        <w:r w:rsidR="00361660">
          <w:t>provide</w:t>
        </w:r>
      </w:ins>
      <w:ins w:id="3295" w:author="Luke Slemon" w:date="2020-04-26T14:26:00Z">
        <w:r>
          <w:t xml:space="preserve"> an outline of the </w:t>
        </w:r>
      </w:ins>
      <w:ins w:id="3296" w:author="Luke Slemon" w:date="2020-04-26T19:01:00Z">
        <w:r w:rsidR="00E11FF0">
          <w:t xml:space="preserve">System on Chip architecture for the </w:t>
        </w:r>
      </w:ins>
      <w:ins w:id="3297" w:author="Luke Slemon" w:date="2020-04-26T14:26:00Z">
        <w:r>
          <w:t>Hardware Accelerated Brain to Computer Interface detailed in this project. Starting with a high</w:t>
        </w:r>
      </w:ins>
      <w:ins w:id="3298" w:author="Luke Slemon" w:date="2020-04-26T14:28:00Z">
        <w:r>
          <w:t>-</w:t>
        </w:r>
      </w:ins>
      <w:ins w:id="3299" w:author="Luke Slemon" w:date="2020-04-26T14:26:00Z">
        <w:r>
          <w:t>level descript</w:t>
        </w:r>
      </w:ins>
      <w:ins w:id="3300" w:author="Luke Slemon" w:date="2020-04-26T14:27:00Z">
        <w:r>
          <w:t xml:space="preserve">ion of the </w:t>
        </w:r>
      </w:ins>
      <w:ins w:id="3301" w:author="Luke Slemon" w:date="2020-04-26T14:28:00Z">
        <w:r>
          <w:t>system</w:t>
        </w:r>
      </w:ins>
      <w:ins w:id="3302" w:author="Luke Slemon" w:date="2020-04-26T14:27:00Z">
        <w:r>
          <w:t>, each section will incrementally step deeper into the design, introducing new components and</w:t>
        </w:r>
      </w:ins>
      <w:ins w:id="3303" w:author="Luke Slemon" w:date="2020-04-26T14:28:00Z">
        <w:r>
          <w:t>, how these components interact</w:t>
        </w:r>
      </w:ins>
      <w:ins w:id="3304" w:author="Luke Slemon" w:date="2020-04-26T19:02:00Z">
        <w:r w:rsidR="00E11FF0">
          <w:t xml:space="preserve"> with each other</w:t>
        </w:r>
      </w:ins>
      <w:ins w:id="3305" w:author="Luke Slemon" w:date="2020-04-26T14:28:00Z">
        <w:r>
          <w:t xml:space="preserve"> and how they fit into the overall design.</w:t>
        </w:r>
      </w:ins>
    </w:p>
    <w:p w14:paraId="484C12D9" w14:textId="3FB87905" w:rsidR="00E42AD6" w:rsidRDefault="00294E9D" w:rsidP="000B5C0E">
      <w:pPr>
        <w:rPr>
          <w:ins w:id="3306" w:author="Luke Slemon" w:date="2020-04-26T14:25:00Z"/>
        </w:rPr>
      </w:pPr>
      <w:ins w:id="3307" w:author="Luke Slemon" w:date="2020-04-26T14:52:00Z">
        <w:r>
          <w:t>The system outlined in Figure</w:t>
        </w:r>
      </w:ins>
      <w:ins w:id="3308" w:author="Luke Slemon" w:date="2020-05-18T14:05:00Z">
        <w:r w:rsidR="009B37A0">
          <w:t xml:space="preserve"> </w:t>
        </w:r>
      </w:ins>
      <w:ins w:id="3309" w:author="Luke Slemon" w:date="2020-04-26T14:55:00Z">
        <w:r>
          <w:t xml:space="preserve">8.1, is a high-level </w:t>
        </w:r>
      </w:ins>
      <w:ins w:id="3310" w:author="Luke Slemon" w:date="2020-04-26T14:56:00Z">
        <w:r>
          <w:t>representation of the final architecture implemented on the ZYNQ-7000 chip. Figure</w:t>
        </w:r>
      </w:ins>
      <w:ins w:id="3311" w:author="Luke Slemon" w:date="2020-05-18T14:05:00Z">
        <w:r w:rsidR="009B37A0">
          <w:t xml:space="preserve"> </w:t>
        </w:r>
      </w:ins>
      <w:ins w:id="3312" w:author="Luke Slemon" w:date="2020-04-26T14:56:00Z">
        <w:r>
          <w:t>8.1 presents the internal components of the ZYNQ Processing System which were utili</w:t>
        </w:r>
      </w:ins>
      <w:ins w:id="3313" w:author="Luke Slemon" w:date="2020-04-26T14:57:00Z">
        <w:r>
          <w:t xml:space="preserve">sed, the IP blocks and processing </w:t>
        </w:r>
      </w:ins>
      <w:ins w:id="3314" w:author="Luke Slemon" w:date="2020-04-26T15:03:00Z">
        <w:r w:rsidR="00B8186D">
          <w:t>cores implemented within the Programmable Logic, and finally, the external memory and component interfaces.</w:t>
        </w:r>
      </w:ins>
      <w:ins w:id="3315" w:author="Luke Slemon" w:date="2020-04-26T15:13:00Z">
        <w:r w:rsidR="008B7D81">
          <w:t xml:space="preserve"> Each of the components within the </w:t>
        </w:r>
      </w:ins>
      <w:ins w:id="3316" w:author="Luke Slemon" w:date="2020-04-26T15:14:00Z">
        <w:r w:rsidR="008B7D81">
          <w:t xml:space="preserve">Processing System </w:t>
        </w:r>
      </w:ins>
      <w:ins w:id="3317" w:author="Luke Slemon" w:date="2020-04-26T16:36:00Z">
        <w:r w:rsidR="00AC1236">
          <w:t>and</w:t>
        </w:r>
      </w:ins>
      <w:ins w:id="3318" w:author="Luke Slemon" w:date="2020-04-26T16:37:00Z">
        <w:r w:rsidR="00AC1236">
          <w:t xml:space="preserve"> Programmable Logic </w:t>
        </w:r>
      </w:ins>
      <w:ins w:id="3319" w:author="Luke Slemon" w:date="2020-04-26T15:14:00Z">
        <w:r w:rsidR="008B7D81">
          <w:t xml:space="preserve">have their own personal addresses, which help with memory mapping transactions between components using the AXI interface. </w:t>
        </w:r>
      </w:ins>
    </w:p>
    <w:p w14:paraId="02DAF72F" w14:textId="7841B5F2" w:rsidR="000B5C0E" w:rsidRDefault="000B5C0E">
      <w:pPr>
        <w:pStyle w:val="Image"/>
        <w:rPr>
          <w:ins w:id="3320" w:author="Luke Slemon" w:date="2020-04-26T14:24:00Z"/>
        </w:rPr>
        <w:pPrChange w:id="3321" w:author="Luke Slemon" w:date="2020-05-16T17:41:00Z">
          <w:pPr/>
        </w:pPrChange>
      </w:pPr>
      <w:ins w:id="3322" w:author="Luke Slemon" w:date="2020-04-26T14:23:00Z">
        <w:r>
          <w:lastRenderedPageBreak/>
          <w:drawing>
            <wp:inline distT="0" distB="0" distL="0" distR="0" wp14:anchorId="11872952" wp14:editId="3A024F89">
              <wp:extent cx="6387145" cy="35147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nal Architecture Version 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90829" cy="3516752"/>
                      </a:xfrm>
                      <a:prstGeom prst="rect">
                        <a:avLst/>
                      </a:prstGeom>
                    </pic:spPr>
                  </pic:pic>
                </a:graphicData>
              </a:graphic>
            </wp:inline>
          </w:drawing>
        </w:r>
      </w:ins>
    </w:p>
    <w:p w14:paraId="497C6840" w14:textId="23079A45" w:rsidR="000B5C0E" w:rsidRDefault="000B5C0E" w:rsidP="000B5C0E">
      <w:pPr>
        <w:pStyle w:val="FigureAnnotation"/>
        <w:rPr>
          <w:ins w:id="3323" w:author="Luke Slemon" w:date="2020-04-26T15:16:00Z"/>
        </w:rPr>
      </w:pPr>
      <w:ins w:id="3324" w:author="Luke Slemon" w:date="2020-04-26T14:24:00Z">
        <w:r>
          <w:t>Figure</w:t>
        </w:r>
      </w:ins>
      <w:ins w:id="3325" w:author="Luke Slemon" w:date="2020-05-18T14:05:00Z">
        <w:r w:rsidR="009B37A0">
          <w:t xml:space="preserve"> </w:t>
        </w:r>
      </w:ins>
      <w:ins w:id="3326" w:author="Luke Slemon" w:date="2020-04-26T14:24:00Z">
        <w:r>
          <w:t>8.1</w:t>
        </w:r>
      </w:ins>
      <w:ins w:id="3327" w:author="Luke Slemon" w:date="2020-04-26T14:25:00Z">
        <w:r>
          <w:t xml:space="preserve"> High Level System Architecture for Hardware Accelerated Brain to Computer Interface</w:t>
        </w:r>
        <w:r w:rsidR="00E42AD6">
          <w:t>.</w:t>
        </w:r>
      </w:ins>
    </w:p>
    <w:p w14:paraId="0E1FE285" w14:textId="0BEE9D95" w:rsidR="00E42AD6" w:rsidRDefault="008B7D81" w:rsidP="00306569">
      <w:pPr>
        <w:pStyle w:val="TextSub2"/>
        <w:rPr>
          <w:ins w:id="3328" w:author="Luke Slemon" w:date="2020-04-26T15:40:00Z"/>
        </w:rPr>
      </w:pPr>
      <w:ins w:id="3329" w:author="Luke Slemon" w:date="2020-04-26T15:16:00Z">
        <w:r>
          <w:t xml:space="preserve">The Processing System contains the </w:t>
        </w:r>
      </w:ins>
      <w:ins w:id="3330" w:author="Luke Slemon" w:date="2020-04-26T15:17:00Z">
        <w:r>
          <w:t>twin core processor</w:t>
        </w:r>
      </w:ins>
      <w:ins w:id="3331" w:author="Luke Slemon" w:date="2020-04-26T15:21:00Z">
        <w:r w:rsidR="00D24EB8">
          <w:t xml:space="preserve"> which is responsible for handling the</w:t>
        </w:r>
      </w:ins>
      <w:ins w:id="3332" w:author="Luke Slemon" w:date="2020-04-26T15:28:00Z">
        <w:r w:rsidR="00D24EB8">
          <w:t xml:space="preserve"> Linux Operating System, </w:t>
        </w:r>
      </w:ins>
      <w:ins w:id="3333" w:author="Luke Slemon" w:date="2020-04-26T15:29:00Z">
        <w:r w:rsidR="00D24EB8">
          <w:t xml:space="preserve">the main entry point for all developers. All </w:t>
        </w:r>
      </w:ins>
      <w:ins w:id="3334" w:author="Luke Slemon" w:date="2020-04-26T15:30:00Z">
        <w:r w:rsidR="00D24EB8">
          <w:t xml:space="preserve">software applications and device drivers are </w:t>
        </w:r>
      </w:ins>
      <w:ins w:id="3335" w:author="Luke Slemon" w:date="2020-04-26T15:31:00Z">
        <w:r w:rsidR="00306569">
          <w:t xml:space="preserve">executed on this processor, and any hardware designs </w:t>
        </w:r>
      </w:ins>
      <w:ins w:id="3336" w:author="Luke Slemon" w:date="2020-04-26T15:32:00Z">
        <w:r w:rsidR="00306569">
          <w:t xml:space="preserve">to be implemented </w:t>
        </w:r>
      </w:ins>
      <w:ins w:id="3337" w:author="Luke Slemon" w:date="2020-04-26T15:33:00Z">
        <w:r w:rsidR="00306569">
          <w:t xml:space="preserve">as an overlay </w:t>
        </w:r>
      </w:ins>
      <w:ins w:id="3338" w:author="Luke Slemon" w:date="2020-04-26T15:32:00Z">
        <w:r w:rsidR="00306569">
          <w:t xml:space="preserve">within the Programmable Logic </w:t>
        </w:r>
      </w:ins>
      <w:ins w:id="3339" w:author="Luke Slemon" w:date="2020-04-26T15:33:00Z">
        <w:r w:rsidR="00306569">
          <w:t xml:space="preserve">need to be instantiated </w:t>
        </w:r>
      </w:ins>
      <w:ins w:id="3340" w:author="Luke Slemon" w:date="2020-04-26T16:37:00Z">
        <w:r w:rsidR="00AC1236">
          <w:t>here</w:t>
        </w:r>
      </w:ins>
      <w:ins w:id="3341" w:author="Luke Slemon" w:date="2020-04-26T15:33:00Z">
        <w:r w:rsidR="00306569">
          <w:t xml:space="preserve">. </w:t>
        </w:r>
      </w:ins>
    </w:p>
    <w:p w14:paraId="61B7C92C" w14:textId="19116E08" w:rsidR="00837755" w:rsidRDefault="00306569" w:rsidP="00306569">
      <w:pPr>
        <w:pStyle w:val="TextSub2"/>
        <w:rPr>
          <w:ins w:id="3342" w:author="Luke Slemon" w:date="2020-04-26T16:06:00Z"/>
        </w:rPr>
      </w:pPr>
      <w:ins w:id="3343" w:author="Luke Slemon" w:date="2020-04-26T15:40:00Z">
        <w:r>
          <w:t xml:space="preserve">This processing core allows developers to interact with the surrounding components by using AXI transactions </w:t>
        </w:r>
      </w:ins>
      <w:ins w:id="3344" w:author="Luke Slemon" w:date="2020-04-26T16:38:00Z">
        <w:r w:rsidR="00AC1236">
          <w:t>which</w:t>
        </w:r>
      </w:ins>
      <w:ins w:id="3345" w:author="Luke Slemon" w:date="2020-04-26T15:40:00Z">
        <w:r>
          <w:t xml:space="preserve"> </w:t>
        </w:r>
      </w:ins>
      <w:ins w:id="3346" w:author="Luke Slemon" w:date="2020-04-26T16:38:00Z">
        <w:r w:rsidR="00AC1236">
          <w:t>will</w:t>
        </w:r>
      </w:ins>
      <w:ins w:id="3347" w:author="Luke Slemon" w:date="2020-04-26T15:40:00Z">
        <w:r>
          <w:t xml:space="preserve"> route data to </w:t>
        </w:r>
      </w:ins>
      <w:ins w:id="3348" w:author="Luke Slemon" w:date="2020-04-26T16:38:00Z">
        <w:r w:rsidR="00AC1236">
          <w:t>specified location</w:t>
        </w:r>
      </w:ins>
      <w:ins w:id="3349" w:author="Luke Slemon" w:date="2020-04-26T15:41:00Z">
        <w:r>
          <w:t xml:space="preserve">. Like most operating systems, </w:t>
        </w:r>
        <w:r w:rsidR="00014308">
          <w:t xml:space="preserve">the </w:t>
        </w:r>
      </w:ins>
      <w:ins w:id="3350" w:author="Luke Slemon" w:date="2020-04-26T15:42:00Z">
        <w:r w:rsidR="00014308">
          <w:t xml:space="preserve">Linux OS running on the </w:t>
        </w:r>
      </w:ins>
      <w:ins w:id="3351" w:author="Luke Slemon" w:date="2020-04-26T15:46:00Z">
        <w:r w:rsidR="00014308">
          <w:t>processor will handle communications with external peripherals such as USB and ethernet</w:t>
        </w:r>
      </w:ins>
      <w:ins w:id="3352" w:author="Luke Slemon" w:date="2020-04-26T15:47:00Z">
        <w:r w:rsidR="00014308">
          <w:t xml:space="preserve">, </w:t>
        </w:r>
      </w:ins>
      <w:ins w:id="3353" w:author="Luke Slemon" w:date="2020-04-26T15:48:00Z">
        <w:r w:rsidR="00014308">
          <w:t xml:space="preserve">allowing </w:t>
        </w:r>
      </w:ins>
      <w:ins w:id="3354" w:author="Luke Slemon" w:date="2020-04-26T15:47:00Z">
        <w:r w:rsidR="00014308">
          <w:t xml:space="preserve">developers </w:t>
        </w:r>
      </w:ins>
      <w:ins w:id="3355" w:author="Luke Slemon" w:date="2020-04-26T15:48:00Z">
        <w:r w:rsidR="00014308">
          <w:t xml:space="preserve">to use </w:t>
        </w:r>
      </w:ins>
      <w:ins w:id="3356" w:author="Luke Slemon" w:date="2020-04-26T15:47:00Z">
        <w:r w:rsidR="00014308">
          <w:t>s</w:t>
        </w:r>
      </w:ins>
      <w:ins w:id="3357" w:author="Luke Slemon" w:date="2020-04-26T15:46:00Z">
        <w:r w:rsidR="00014308">
          <w:t>imp</w:t>
        </w:r>
      </w:ins>
      <w:ins w:id="3358" w:author="Luke Slemon" w:date="2020-04-26T15:47:00Z">
        <w:r w:rsidR="00014308">
          <w:t xml:space="preserve">le python libraries to interact with </w:t>
        </w:r>
      </w:ins>
      <w:ins w:id="3359" w:author="Luke Slemon" w:date="2020-04-26T15:48:00Z">
        <w:r w:rsidR="00014308">
          <w:t>them</w:t>
        </w:r>
      </w:ins>
      <w:ins w:id="3360" w:author="Luke Slemon" w:date="2020-04-26T15:49:00Z">
        <w:r w:rsidR="00014308">
          <w:t>.</w:t>
        </w:r>
      </w:ins>
      <w:ins w:id="3361" w:author="Luke Slemon" w:date="2020-04-26T15:56:00Z">
        <w:r w:rsidR="00837755">
          <w:t xml:space="preserve"> In order to read from USB</w:t>
        </w:r>
      </w:ins>
      <w:ins w:id="3362" w:author="Luke Slemon" w:date="2020-04-26T16:38:00Z">
        <w:r w:rsidR="00AC1236">
          <w:t xml:space="preserve"> for example</w:t>
        </w:r>
      </w:ins>
      <w:ins w:id="3363" w:author="Luke Slemon" w:date="2020-04-26T15:56:00Z">
        <w:r w:rsidR="00837755">
          <w:t>,</w:t>
        </w:r>
      </w:ins>
      <w:ins w:id="3364" w:author="Luke Slemon" w:date="2020-04-26T16:38:00Z">
        <w:r w:rsidR="00AC1236">
          <w:t xml:space="preserve"> a</w:t>
        </w:r>
      </w:ins>
      <w:ins w:id="3365" w:author="Luke Slemon" w:date="2020-04-26T15:56:00Z">
        <w:r w:rsidR="00837755">
          <w:t xml:space="preserve"> developer needs only to open a stream </w:t>
        </w:r>
      </w:ins>
      <w:ins w:id="3366" w:author="Luke Slemon" w:date="2020-04-26T15:59:00Z">
        <w:r w:rsidR="00837755">
          <w:t>between their application and the serial port they wish to communicate with,</w:t>
        </w:r>
      </w:ins>
      <w:ins w:id="3367" w:author="Luke Slemon" w:date="2020-04-26T16:39:00Z">
        <w:r w:rsidR="00AC1236">
          <w:t xml:space="preserve"> and</w:t>
        </w:r>
      </w:ins>
      <w:ins w:id="3368" w:author="Luke Slemon" w:date="2020-04-26T15:59:00Z">
        <w:r w:rsidR="00837755">
          <w:t xml:space="preserve"> the </w:t>
        </w:r>
      </w:ins>
      <w:ins w:id="3369" w:author="Luke Slemon" w:date="2020-04-26T16:00:00Z">
        <w:r w:rsidR="00837755">
          <w:t xml:space="preserve">low-level source code </w:t>
        </w:r>
      </w:ins>
      <w:ins w:id="3370" w:author="Luke Slemon" w:date="2020-04-26T16:39:00Z">
        <w:r w:rsidR="00AC1236">
          <w:t>abstracted by</w:t>
        </w:r>
      </w:ins>
      <w:ins w:id="3371" w:author="Luke Slemon" w:date="2020-04-26T16:00:00Z">
        <w:r w:rsidR="00837755">
          <w:t xml:space="preserve"> library will handle the</w:t>
        </w:r>
      </w:ins>
      <w:ins w:id="3372" w:author="Luke Slemon" w:date="2020-04-26T16:39:00Z">
        <w:r w:rsidR="00AC1236">
          <w:t xml:space="preserve"> transactions required</w:t>
        </w:r>
      </w:ins>
      <w:ins w:id="3373" w:author="Luke Slemon" w:date="2020-04-26T16:00:00Z">
        <w:r w:rsidR="00837755">
          <w:t>.</w:t>
        </w:r>
      </w:ins>
      <w:ins w:id="3374" w:author="Luke Slemon" w:date="2020-04-26T19:03:00Z">
        <w:r w:rsidR="00E11FF0">
          <w:t xml:space="preserve"> </w:t>
        </w:r>
      </w:ins>
    </w:p>
    <w:p w14:paraId="53B6C0F0" w14:textId="38F5F237" w:rsidR="00A23AC5" w:rsidRDefault="00A23AC5">
      <w:pPr>
        <w:pStyle w:val="Image"/>
        <w:rPr>
          <w:ins w:id="3375" w:author="Luke Slemon" w:date="2020-04-26T16:07:00Z"/>
        </w:rPr>
        <w:pPrChange w:id="3376" w:author="Luke Slemon" w:date="2020-05-16T17:41:00Z">
          <w:pPr>
            <w:pStyle w:val="TextSub2"/>
            <w:jc w:val="center"/>
          </w:pPr>
        </w:pPrChange>
      </w:pPr>
      <w:ins w:id="3377" w:author="Luke Slemon" w:date="2020-04-26T16:06:00Z">
        <w:r>
          <w:lastRenderedPageBreak/>
          <w:drawing>
            <wp:inline distT="0" distB="0" distL="0" distR="0" wp14:anchorId="39D331D6" wp14:editId="019FC312">
              <wp:extent cx="5242220" cy="54032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ripheral Interfac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9708" cy="5431605"/>
                      </a:xfrm>
                      <a:prstGeom prst="rect">
                        <a:avLst/>
                      </a:prstGeom>
                    </pic:spPr>
                  </pic:pic>
                </a:graphicData>
              </a:graphic>
            </wp:inline>
          </w:drawing>
        </w:r>
      </w:ins>
    </w:p>
    <w:p w14:paraId="4E59FCE0" w14:textId="75B620A8" w:rsidR="00A23AC5" w:rsidRDefault="00A23AC5">
      <w:pPr>
        <w:pStyle w:val="FigureAnnotation"/>
        <w:rPr>
          <w:ins w:id="3378" w:author="Luke Slemon" w:date="2020-04-26T15:56:00Z"/>
        </w:rPr>
        <w:pPrChange w:id="3379" w:author="Luke Slemon" w:date="2020-04-26T16:07:00Z">
          <w:pPr>
            <w:pStyle w:val="TextSub2"/>
          </w:pPr>
        </w:pPrChange>
      </w:pPr>
      <w:ins w:id="3380" w:author="Luke Slemon" w:date="2020-04-26T16:07:00Z">
        <w:r>
          <w:t>Figure</w:t>
        </w:r>
      </w:ins>
      <w:ins w:id="3381" w:author="Luke Slemon" w:date="2020-05-18T14:05:00Z">
        <w:r w:rsidR="009B37A0">
          <w:t xml:space="preserve"> </w:t>
        </w:r>
      </w:ins>
      <w:ins w:id="3382" w:author="Luke Slemon" w:date="2020-04-26T16:07:00Z">
        <w:r>
          <w:t>8.2 Processing Core interacting with the Peripheral Interface.</w:t>
        </w:r>
      </w:ins>
    </w:p>
    <w:p w14:paraId="48AF2CDB" w14:textId="1FA2FC3F" w:rsidR="00AC1236" w:rsidRDefault="00837755" w:rsidP="00306569">
      <w:pPr>
        <w:pStyle w:val="TextSub2"/>
        <w:rPr>
          <w:ins w:id="3383" w:author="Luke Slemon" w:date="2020-04-26T16:36:00Z"/>
        </w:rPr>
      </w:pPr>
      <w:ins w:id="3384" w:author="Luke Slemon" w:date="2020-04-26T15:51:00Z">
        <w:r>
          <w:t xml:space="preserve">However, unlike most processors </w:t>
        </w:r>
      </w:ins>
      <w:ins w:id="3385" w:author="Luke Slemon" w:date="2020-04-26T16:39:00Z">
        <w:r w:rsidR="00AC1236">
          <w:t>with a</w:t>
        </w:r>
      </w:ins>
      <w:ins w:id="3386" w:author="Luke Slemon" w:date="2020-04-26T15:51:00Z">
        <w:r>
          <w:t xml:space="preserve"> Linux </w:t>
        </w:r>
      </w:ins>
      <w:ins w:id="3387" w:author="Luke Slemon" w:date="2020-04-26T16:39:00Z">
        <w:r w:rsidR="00AC1236">
          <w:t>OS</w:t>
        </w:r>
      </w:ins>
      <w:ins w:id="3388" w:author="Luke Slemon" w:date="2020-04-26T15:51:00Z">
        <w:r>
          <w:t xml:space="preserve">, </w:t>
        </w:r>
      </w:ins>
      <w:ins w:id="3389" w:author="Luke Slemon" w:date="2020-04-26T15:52:00Z">
        <w:r>
          <w:t>this processing core has a dedicated connection to a Programmable Logic which allows developers to harness the capabilities of hardware acceleration for their projects.</w:t>
        </w:r>
      </w:ins>
      <w:ins w:id="3390" w:author="Luke Slemon" w:date="2020-04-26T15:53:00Z">
        <w:r>
          <w:t xml:space="preserve"> </w:t>
        </w:r>
      </w:ins>
      <w:ins w:id="3391" w:author="Luke Slemon" w:date="2020-04-26T16:00:00Z">
        <w:r>
          <w:t>Such</w:t>
        </w:r>
      </w:ins>
      <w:ins w:id="3392" w:author="Luke Slemon" w:date="2020-04-26T16:01:00Z">
        <w:r>
          <w:t xml:space="preserve"> a unique factor requires a different approach to interface with it. </w:t>
        </w:r>
      </w:ins>
      <w:ins w:id="3393" w:author="Luke Slemon" w:date="2020-04-26T16:13:00Z">
        <w:r w:rsidR="005E0E86">
          <w:t xml:space="preserve">In the previous example </w:t>
        </w:r>
      </w:ins>
      <w:ins w:id="3394" w:author="Luke Slemon" w:date="2020-04-26T19:21:00Z">
        <w:r w:rsidR="00C14241">
          <w:t xml:space="preserve">shown in Figure 8.2 </w:t>
        </w:r>
      </w:ins>
      <w:ins w:id="3395" w:author="Luke Slemon" w:date="2020-04-26T16:13:00Z">
        <w:r w:rsidR="005E0E86">
          <w:t xml:space="preserve">of the core interacting with the Peripheral Interface in order to communicate with </w:t>
        </w:r>
      </w:ins>
      <w:ins w:id="3396" w:author="Luke Slemon" w:date="2020-04-26T16:14:00Z">
        <w:r w:rsidR="005E0E86">
          <w:t>USB devices, the source code abstracted by</w:t>
        </w:r>
      </w:ins>
      <w:ins w:id="3397" w:author="Luke Slemon" w:date="2020-04-26T16:15:00Z">
        <w:r w:rsidR="005E0E86">
          <w:t xml:space="preserve"> the library handles the transactions between both entities. </w:t>
        </w:r>
      </w:ins>
    </w:p>
    <w:p w14:paraId="637FCA15" w14:textId="14DEF6CF" w:rsidR="00AC1236" w:rsidRDefault="005E0E86">
      <w:pPr>
        <w:pStyle w:val="Image"/>
        <w:rPr>
          <w:ins w:id="3398" w:author="Luke Slemon" w:date="2020-04-26T16:36:00Z"/>
        </w:rPr>
        <w:pPrChange w:id="3399" w:author="Luke Slemon" w:date="2020-05-16T17:41:00Z">
          <w:pPr>
            <w:pStyle w:val="TextSub2"/>
          </w:pPr>
        </w:pPrChange>
      </w:pPr>
      <w:ins w:id="3400" w:author="Luke Slemon" w:date="2020-04-26T16:15:00Z">
        <w:r>
          <w:lastRenderedPageBreak/>
          <w:br/>
        </w:r>
      </w:ins>
      <w:ins w:id="3401" w:author="Luke Slemon" w:date="2020-04-26T16:35:00Z">
        <w:r w:rsidR="00AC1236">
          <w:drawing>
            <wp:inline distT="0" distB="0" distL="0" distR="0" wp14:anchorId="36984DF3" wp14:editId="61705104">
              <wp:extent cx="5966077" cy="371475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P Interfac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96996" cy="3734002"/>
                      </a:xfrm>
                      <a:prstGeom prst="rect">
                        <a:avLst/>
                      </a:prstGeom>
                    </pic:spPr>
                  </pic:pic>
                </a:graphicData>
              </a:graphic>
            </wp:inline>
          </w:drawing>
        </w:r>
      </w:ins>
    </w:p>
    <w:p w14:paraId="38786DE8" w14:textId="277ADA44" w:rsidR="00AC1236" w:rsidRDefault="00AC1236" w:rsidP="00AC1236">
      <w:pPr>
        <w:pStyle w:val="FigureAnnotation"/>
        <w:rPr>
          <w:ins w:id="3402" w:author="Luke Slemon" w:date="2020-04-26T16:36:00Z"/>
        </w:rPr>
      </w:pPr>
      <w:ins w:id="3403" w:author="Luke Slemon" w:date="2020-04-26T16:36:00Z">
        <w:r>
          <w:t xml:space="preserve">Figure 8.3 General Purpose </w:t>
        </w:r>
      </w:ins>
      <w:ins w:id="3404" w:author="Luke Slemon" w:date="2020-04-26T16:48:00Z">
        <w:r w:rsidR="001A48AE">
          <w:t>Interface</w:t>
        </w:r>
      </w:ins>
      <w:ins w:id="3405" w:author="Luke Slemon" w:date="2020-04-26T16:36:00Z">
        <w:r>
          <w:t>.</w:t>
        </w:r>
      </w:ins>
    </w:p>
    <w:p w14:paraId="65712AD3" w14:textId="389D2FBE" w:rsidR="00A23AC5" w:rsidRDefault="005E0E86" w:rsidP="00AC1236">
      <w:pPr>
        <w:pStyle w:val="TextSub2"/>
        <w:ind w:left="0"/>
        <w:rPr>
          <w:ins w:id="3406" w:author="Luke Slemon" w:date="2020-04-26T16:45:00Z"/>
        </w:rPr>
      </w:pPr>
      <w:ins w:id="3407" w:author="Luke Slemon" w:date="2020-04-26T16:15:00Z">
        <w:r>
          <w:t xml:space="preserve">When interacting with the </w:t>
        </w:r>
      </w:ins>
      <w:ins w:id="3408" w:author="Luke Slemon" w:date="2020-04-26T16:16:00Z">
        <w:r>
          <w:t xml:space="preserve">Programmable Logic, developers instead need to handle the transactions explicitly by specifying the address of the component they wish to </w:t>
        </w:r>
      </w:ins>
      <w:ins w:id="3409" w:author="Luke Slemon" w:date="2020-04-26T16:17:00Z">
        <w:r>
          <w:t>interact with and the data they wish to send to it. In this case the central interconnect as seen in Figure 8.</w:t>
        </w:r>
      </w:ins>
      <w:ins w:id="3410" w:author="Luke Slemon" w:date="2020-05-19T17:36:00Z">
        <w:r w:rsidR="00361660">
          <w:t>3</w:t>
        </w:r>
      </w:ins>
      <w:ins w:id="3411" w:author="Luke Slemon" w:date="2020-04-26T16:17:00Z">
        <w:r>
          <w:t xml:space="preserve"> will </w:t>
        </w:r>
      </w:ins>
      <w:ins w:id="3412" w:author="Luke Slemon" w:date="2020-04-26T16:18:00Z">
        <w:r>
          <w:t xml:space="preserve">route the </w:t>
        </w:r>
      </w:ins>
      <w:ins w:id="3413" w:author="Luke Slemon" w:date="2020-04-26T16:21:00Z">
        <w:r>
          <w:t>transaction to the Programmable Logic, where the AXI Interconnect wi</w:t>
        </w:r>
      </w:ins>
      <w:ins w:id="3414" w:author="Luke Slemon" w:date="2020-04-26T16:29:00Z">
        <w:r w:rsidR="00A40902">
          <w:t xml:space="preserve">ll </w:t>
        </w:r>
      </w:ins>
      <w:ins w:id="3415" w:author="Luke Slemon" w:date="2020-04-26T16:21:00Z">
        <w:r>
          <w:t xml:space="preserve">then route the transaction to the </w:t>
        </w:r>
      </w:ins>
      <w:ins w:id="3416" w:author="Luke Slemon" w:date="2020-04-26T16:22:00Z">
        <w:r>
          <w:t>IP block</w:t>
        </w:r>
      </w:ins>
      <w:ins w:id="3417" w:author="Luke Slemon" w:date="2020-04-26T16:29:00Z">
        <w:r w:rsidR="00A40902">
          <w:t xml:space="preserve"> at the specified address</w:t>
        </w:r>
      </w:ins>
      <w:ins w:id="3418" w:author="Luke Slemon" w:date="2020-04-26T16:22:00Z">
        <w:r>
          <w:t>.</w:t>
        </w:r>
      </w:ins>
      <w:ins w:id="3419" w:author="Luke Slemon" w:date="2020-04-26T16:34:00Z">
        <w:r w:rsidR="00AC1236">
          <w:t xml:space="preserve"> </w:t>
        </w:r>
      </w:ins>
      <w:ins w:id="3420" w:author="Luke Slemon" w:date="2020-04-26T16:43:00Z">
        <w:r w:rsidR="001A48AE">
          <w:t>In the context of the Hardware Acceler</w:t>
        </w:r>
      </w:ins>
      <w:ins w:id="3421" w:author="Luke Slemon" w:date="2020-04-26T16:44:00Z">
        <w:r w:rsidR="001A48AE">
          <w:t>ated Brain to Computer Interface, these General</w:t>
        </w:r>
      </w:ins>
      <w:ins w:id="3422" w:author="Luke Slemon" w:date="2020-04-26T16:45:00Z">
        <w:r w:rsidR="001A48AE">
          <w:t>-</w:t>
        </w:r>
      </w:ins>
      <w:ins w:id="3423" w:author="Luke Slemon" w:date="2020-04-26T16:44:00Z">
        <w:r w:rsidR="001A48AE">
          <w:t>Purpose memory mapped transactions handle switching the LEDs, and configuring the</w:t>
        </w:r>
      </w:ins>
      <w:ins w:id="3424" w:author="Luke Slemon" w:date="2020-04-26T16:45:00Z">
        <w:r w:rsidR="001A48AE">
          <w:t xml:space="preserve"> Direct Memory Access components (more on these later).</w:t>
        </w:r>
      </w:ins>
    </w:p>
    <w:p w14:paraId="5087B1D1" w14:textId="013D5921" w:rsidR="00274A71" w:rsidRDefault="001A48AE" w:rsidP="00AC1236">
      <w:pPr>
        <w:pStyle w:val="TextSub2"/>
        <w:ind w:left="0"/>
        <w:rPr>
          <w:ins w:id="3425" w:author="Luke Slemon" w:date="2020-04-26T17:02:00Z"/>
        </w:rPr>
      </w:pPr>
      <w:ins w:id="3426" w:author="Luke Slemon" w:date="2020-04-26T16:45:00Z">
        <w:r>
          <w:t xml:space="preserve">When using the Programmable Logic to accelerate </w:t>
        </w:r>
      </w:ins>
      <w:ins w:id="3427" w:author="Luke Slemon" w:date="2020-04-26T16:46:00Z">
        <w:r>
          <w:t xml:space="preserve">filtering and Fourier Transform operations, the General-Purpose </w:t>
        </w:r>
      </w:ins>
      <w:ins w:id="3428" w:author="Luke Slemon" w:date="2020-04-26T16:48:00Z">
        <w:r>
          <w:t xml:space="preserve">Interface won’t be </w:t>
        </w:r>
      </w:ins>
      <w:ins w:id="3429" w:author="Luke Slemon" w:date="2020-04-26T18:57:00Z">
        <w:r w:rsidR="00E11FF0">
          <w:t>capable</w:t>
        </w:r>
      </w:ins>
      <w:ins w:id="3430" w:author="Luke Slemon" w:date="2020-04-26T16:48:00Z">
        <w:r>
          <w:t xml:space="preserve"> </w:t>
        </w:r>
      </w:ins>
      <w:ins w:id="3431" w:author="Luke Slemon" w:date="2020-04-26T18:57:00Z">
        <w:r w:rsidR="00E11FF0">
          <w:t xml:space="preserve">of </w:t>
        </w:r>
      </w:ins>
      <w:ins w:id="3432" w:author="Luke Slemon" w:date="2020-04-26T18:58:00Z">
        <w:r w:rsidR="00E11FF0">
          <w:t xml:space="preserve">handling </w:t>
        </w:r>
      </w:ins>
      <w:ins w:id="3433" w:author="Luke Slemon" w:date="2020-04-26T16:48:00Z">
        <w:r>
          <w:t xml:space="preserve">the high data rates. </w:t>
        </w:r>
      </w:ins>
      <w:ins w:id="3434" w:author="Luke Slemon" w:date="2020-04-26T16:49:00Z">
        <w:r>
          <w:t>Instead the High</w:t>
        </w:r>
      </w:ins>
      <w:ins w:id="3435" w:author="Luke Slemon" w:date="2020-04-26T16:50:00Z">
        <w:r>
          <w:t>-</w:t>
        </w:r>
      </w:ins>
      <w:ins w:id="3436" w:author="Luke Slemon" w:date="2020-04-26T16:49:00Z">
        <w:r>
          <w:t>Performance Interface</w:t>
        </w:r>
      </w:ins>
      <w:ins w:id="3437" w:author="Luke Slemon" w:date="2020-04-26T18:58:00Z">
        <w:r w:rsidR="00E11FF0">
          <w:t xml:space="preserve"> is utilised,</w:t>
        </w:r>
      </w:ins>
      <w:ins w:id="3438" w:author="Luke Slemon" w:date="2020-04-26T16:49:00Z">
        <w:r>
          <w:t xml:space="preserve"> which </w:t>
        </w:r>
      </w:ins>
      <w:ins w:id="3439" w:author="Luke Slemon" w:date="2020-04-26T18:58:00Z">
        <w:r w:rsidR="00E11FF0">
          <w:t xml:space="preserve">makes use of </w:t>
        </w:r>
      </w:ins>
      <w:ins w:id="3440" w:author="Luke Slemon" w:date="2020-04-26T16:49:00Z">
        <w:r>
          <w:t>a Direct Memory Access for handling the transactions</w:t>
        </w:r>
      </w:ins>
      <w:ins w:id="3441" w:author="Luke Slemon" w:date="2020-04-26T18:58:00Z">
        <w:r w:rsidR="00E11FF0">
          <w:t xml:space="preserve"> between the Processing System and the Programmable Logic</w:t>
        </w:r>
      </w:ins>
      <w:ins w:id="3442" w:author="Luke Slemon" w:date="2020-04-26T16:49:00Z">
        <w:r>
          <w:t xml:space="preserve">. </w:t>
        </w:r>
      </w:ins>
      <w:ins w:id="3443" w:author="Luke Slemon" w:date="2020-04-26T16:50:00Z">
        <w:r>
          <w:t>For streaming data t</w:t>
        </w:r>
      </w:ins>
      <w:ins w:id="3444" w:author="Luke Slemon" w:date="2020-05-19T17:37:00Z">
        <w:r w:rsidR="00361660">
          <w:t>o</w:t>
        </w:r>
      </w:ins>
      <w:ins w:id="3445" w:author="Luke Slemon" w:date="2020-04-26T16:50:00Z">
        <w:r>
          <w:t xml:space="preserve"> the Programmable Logic, the core offloads handling data transfers to </w:t>
        </w:r>
      </w:ins>
      <w:ins w:id="3446" w:author="Luke Slemon" w:date="2020-04-26T16:52:00Z">
        <w:r>
          <w:t xml:space="preserve">a </w:t>
        </w:r>
      </w:ins>
      <w:ins w:id="3447" w:author="Luke Slemon" w:date="2020-04-26T16:50:00Z">
        <w:r>
          <w:t>Direct</w:t>
        </w:r>
      </w:ins>
      <w:ins w:id="3448" w:author="Luke Slemon" w:date="2020-04-26T16:52:00Z">
        <w:r>
          <w:t xml:space="preserve"> Memory Access (DMA</w:t>
        </w:r>
      </w:ins>
      <w:ins w:id="3449" w:author="Luke Slemon" w:date="2020-04-26T16:53:00Z">
        <w:r>
          <w:t>)</w:t>
        </w:r>
      </w:ins>
      <w:ins w:id="3450" w:author="Luke Slemon" w:date="2020-04-26T16:52:00Z">
        <w:r>
          <w:t xml:space="preserve"> </w:t>
        </w:r>
      </w:ins>
      <w:ins w:id="3451" w:author="Luke Slemon" w:date="2020-04-26T16:58:00Z">
        <w:r w:rsidR="00274A71">
          <w:t>which can rea</w:t>
        </w:r>
      </w:ins>
      <w:ins w:id="3452" w:author="Luke Slemon" w:date="2020-04-26T16:59:00Z">
        <w:r w:rsidR="00274A71">
          <w:t>d a specified amount of data</w:t>
        </w:r>
      </w:ins>
      <w:ins w:id="3453" w:author="Luke Slemon" w:date="2020-04-26T17:00:00Z">
        <w:r w:rsidR="00274A71">
          <w:t xml:space="preserve"> from a specified location within the external DDR memory.</w:t>
        </w:r>
      </w:ins>
      <w:ins w:id="3454" w:author="Luke Slemon" w:date="2020-04-26T18:59:00Z">
        <w:r w:rsidR="00E11FF0">
          <w:br/>
        </w:r>
        <w:r w:rsidR="00E11FF0">
          <w:br/>
        </w:r>
      </w:ins>
      <w:ins w:id="3455" w:author="Luke Slemon" w:date="2020-04-26T17:00:00Z">
        <w:r w:rsidR="00274A71">
          <w:t>The starting point for any AXI Stream transaction</w:t>
        </w:r>
      </w:ins>
      <w:ins w:id="3456" w:author="Luke Slemon" w:date="2020-04-26T18:59:00Z">
        <w:r w:rsidR="00E11FF0">
          <w:t xml:space="preserve"> as seen in Figure</w:t>
        </w:r>
      </w:ins>
      <w:ins w:id="3457" w:author="Luke Slemon" w:date="2020-05-18T14:05:00Z">
        <w:r w:rsidR="009B37A0">
          <w:t xml:space="preserve"> </w:t>
        </w:r>
      </w:ins>
      <w:ins w:id="3458" w:author="Luke Slemon" w:date="2020-04-26T18:59:00Z">
        <w:r w:rsidR="00E11FF0">
          <w:t>8.4</w:t>
        </w:r>
      </w:ins>
      <w:ins w:id="3459" w:author="Luke Slemon" w:date="2020-04-26T17:00:00Z">
        <w:r w:rsidR="00274A71">
          <w:t xml:space="preserve"> begins with the </w:t>
        </w:r>
      </w:ins>
      <w:ins w:id="3460" w:author="Luke Slemon" w:date="2020-04-26T17:02:00Z">
        <w:r w:rsidR="00274A71">
          <w:t xml:space="preserve">developer allocating buffers </w:t>
        </w:r>
      </w:ins>
      <w:ins w:id="3461" w:author="Luke Slemon" w:date="2020-04-26T17:07:00Z">
        <w:r w:rsidR="006757B0">
          <w:t>within</w:t>
        </w:r>
      </w:ins>
      <w:ins w:id="3462" w:author="Luke Slemon" w:date="2020-04-26T17:03:00Z">
        <w:r w:rsidR="00274A71">
          <w:t xml:space="preserve"> the DDR </w:t>
        </w:r>
      </w:ins>
      <w:ins w:id="3463" w:author="Luke Slemon" w:date="2020-04-26T17:07:00Z">
        <w:r w:rsidR="006757B0">
          <w:t xml:space="preserve">for the DMA </w:t>
        </w:r>
      </w:ins>
      <w:ins w:id="3464" w:author="Luke Slemon" w:date="2020-04-26T17:03:00Z">
        <w:r w:rsidR="00274A71">
          <w:t xml:space="preserve">to read from and write to, and then directs the DMA to point its read channel to the base address of </w:t>
        </w:r>
      </w:ins>
      <w:ins w:id="3465" w:author="Luke Slemon" w:date="2020-04-26T17:04:00Z">
        <w:r w:rsidR="00274A71">
          <w:t>one and its write channel to the base address of another.</w:t>
        </w:r>
      </w:ins>
      <w:ins w:id="3466" w:author="Luke Slemon" w:date="2020-04-26T17:07:00Z">
        <w:r w:rsidR="006757B0">
          <w:t xml:space="preserve"> The DMA will then read from </w:t>
        </w:r>
      </w:ins>
      <w:ins w:id="3467" w:author="Luke Slemon" w:date="2020-04-26T17:08:00Z">
        <w:r w:rsidR="006757B0">
          <w:t xml:space="preserve">the Buffer when instructed and </w:t>
        </w:r>
      </w:ins>
      <w:ins w:id="3468" w:author="Luke Slemon" w:date="2020-04-26T17:18:00Z">
        <w:r w:rsidR="005855FD">
          <w:t xml:space="preserve">stream the data from the DMA channel to the </w:t>
        </w:r>
      </w:ins>
      <w:ins w:id="3469" w:author="Luke Slemon" w:date="2020-04-26T17:22:00Z">
        <w:r w:rsidR="005855FD">
          <w:t>p</w:t>
        </w:r>
      </w:ins>
      <w:ins w:id="3470" w:author="Luke Slemon" w:date="2020-04-26T17:19:00Z">
        <w:r w:rsidR="005855FD">
          <w:t xml:space="preserve">rocessing core. Once the processing core has completed its operation, it will write the data back to the DMA and </w:t>
        </w:r>
      </w:ins>
      <w:ins w:id="3471" w:author="Luke Slemon" w:date="2020-04-26T17:22:00Z">
        <w:r w:rsidR="005855FD">
          <w:t xml:space="preserve">which </w:t>
        </w:r>
      </w:ins>
      <w:ins w:id="3472" w:author="Luke Slemon" w:date="2020-04-26T17:19:00Z">
        <w:r w:rsidR="005855FD">
          <w:t xml:space="preserve">will then write </w:t>
        </w:r>
      </w:ins>
      <w:ins w:id="3473" w:author="Luke Slemon" w:date="2020-04-26T17:20:00Z">
        <w:r w:rsidR="005855FD">
          <w:t xml:space="preserve">the output of the core </w:t>
        </w:r>
      </w:ins>
      <w:ins w:id="3474" w:author="Luke Slemon" w:date="2020-04-26T17:19:00Z">
        <w:r w:rsidR="005855FD">
          <w:t>over its write channel t</w:t>
        </w:r>
      </w:ins>
      <w:ins w:id="3475" w:author="Luke Slemon" w:date="2020-04-26T17:20:00Z">
        <w:r w:rsidR="005855FD">
          <w:t>o the second buffer its pointing to.</w:t>
        </w:r>
      </w:ins>
    </w:p>
    <w:p w14:paraId="67999901" w14:textId="7942F8EA" w:rsidR="00A40902" w:rsidRDefault="00A40902">
      <w:pPr>
        <w:pStyle w:val="Image"/>
        <w:rPr>
          <w:ins w:id="3476" w:author="Luke Slemon" w:date="2020-04-26T16:31:00Z"/>
        </w:rPr>
        <w:pPrChange w:id="3477" w:author="Luke Slemon" w:date="2020-05-16T17:40:00Z">
          <w:pPr>
            <w:pStyle w:val="TextSub2"/>
            <w:jc w:val="center"/>
          </w:pPr>
        </w:pPrChange>
      </w:pPr>
      <w:ins w:id="3478" w:author="Luke Slemon" w:date="2020-04-26T16:28:00Z">
        <w:r>
          <w:lastRenderedPageBreak/>
          <w:drawing>
            <wp:inline distT="0" distB="0" distL="0" distR="0" wp14:anchorId="7520BE35" wp14:editId="0258E749">
              <wp:extent cx="6397192" cy="352425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MA Interfa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99518" cy="3525531"/>
                      </a:xfrm>
                      <a:prstGeom prst="rect">
                        <a:avLst/>
                      </a:prstGeom>
                    </pic:spPr>
                  </pic:pic>
                </a:graphicData>
              </a:graphic>
            </wp:inline>
          </w:drawing>
        </w:r>
      </w:ins>
    </w:p>
    <w:p w14:paraId="275086EB" w14:textId="4D6BBF28" w:rsidR="00306569" w:rsidDel="00C14241" w:rsidRDefault="00A40902" w:rsidP="00274A71">
      <w:pPr>
        <w:pStyle w:val="FigureAnnotation"/>
        <w:rPr>
          <w:del w:id="3479" w:author="Luke Slemon" w:date="2020-04-26T15:36:00Z"/>
        </w:rPr>
      </w:pPr>
      <w:ins w:id="3480" w:author="Luke Slemon" w:date="2020-04-26T16:31:00Z">
        <w:r>
          <w:t>Figure 8.4. High Performance AXI transaction</w:t>
        </w:r>
      </w:ins>
      <w:ins w:id="3481" w:author="Luke Slemon" w:date="2020-04-26T19:24:00Z">
        <w:r w:rsidR="00C14241">
          <w:t xml:space="preserve"> </w:t>
        </w:r>
      </w:ins>
    </w:p>
    <w:p w14:paraId="2CDB6CD0" w14:textId="158B0712" w:rsidR="00177491" w:rsidRDefault="00177491" w:rsidP="00177491">
      <w:pPr>
        <w:pStyle w:val="FigureAnnotation"/>
        <w:rPr>
          <w:ins w:id="3482" w:author="Luke Slemon" w:date="2020-05-19T16:40:00Z"/>
        </w:rPr>
        <w:pPrChange w:id="3483" w:author="Luke Slemon" w:date="2020-05-19T16:40:00Z">
          <w:pPr>
            <w:pStyle w:val="TextSub2"/>
          </w:pPr>
        </w:pPrChange>
      </w:pPr>
      <w:ins w:id="3484" w:author="Luke Slemon" w:date="2020-05-19T16:40:00Z">
        <w:r>
          <w:t>i</w:t>
        </w:r>
      </w:ins>
      <w:ins w:id="3485" w:author="Luke Slemon" w:date="2020-04-26T19:24:00Z">
        <w:r w:rsidR="00C14241">
          <w:t xml:space="preserve">n the context of the Brain to Computer </w:t>
        </w:r>
      </w:ins>
    </w:p>
    <w:p w14:paraId="5B6DFF29" w14:textId="528AAB53" w:rsidR="00274A71" w:rsidRPr="00274A71" w:rsidRDefault="00C14241" w:rsidP="00F62C8F">
      <w:pPr>
        <w:pStyle w:val="TextSub2"/>
        <w:rPr>
          <w:ins w:id="3486" w:author="Luke Slemon" w:date="2020-04-26T16:57:00Z"/>
        </w:rPr>
      </w:pPr>
      <w:ins w:id="3487" w:author="Luke Slemon" w:date="2020-04-26T19:24:00Z">
        <w:r>
          <w:t>Interface, the Core would</w:t>
        </w:r>
      </w:ins>
      <w:ins w:id="3488" w:author="Luke Slemon" w:date="2020-04-26T19:25:00Z">
        <w:r>
          <w:t xml:space="preserve"> id</w:t>
        </w:r>
      </w:ins>
      <w:ins w:id="3489" w:author="Luke Slemon" w:date="2020-04-26T19:26:00Z">
        <w:r>
          <w:t>eally</w:t>
        </w:r>
      </w:ins>
      <w:ins w:id="3490" w:author="Luke Slemon" w:date="2020-04-26T19:24:00Z">
        <w:r>
          <w:t xml:space="preserve"> </w:t>
        </w:r>
      </w:ins>
      <w:ins w:id="3491" w:author="Luke Slemon" w:date="2020-04-26T19:25:00Z">
        <w:r>
          <w:t xml:space="preserve">open a stream to the USB port that the EEG receiver is connected to. When new signals are received by the Core, it will then push them to the allocated buffers within the </w:t>
        </w:r>
      </w:ins>
      <w:ins w:id="3492" w:author="Luke Slemon" w:date="2020-04-26T19:27:00Z">
        <w:r>
          <w:t>DDR</w:t>
        </w:r>
      </w:ins>
      <w:ins w:id="3493" w:author="Luke Slemon" w:date="2020-04-26T19:28:00Z">
        <w:r>
          <w:t xml:space="preserve">, and once a full sample is ready to be processed, the DMA will be triggered to push the buffers to the Processing Cores within the Programmable Logic. </w:t>
        </w:r>
        <w:r w:rsidRPr="00982CD3">
          <w:rPr>
            <w:highlight w:val="yellow"/>
            <w:rPrChange w:id="3494" w:author="Luke Slemon" w:date="2020-05-19T17:41:00Z">
              <w:rPr/>
            </w:rPrChange>
          </w:rPr>
          <w:t xml:space="preserve">However, without access to an EEG acquisition device, </w:t>
        </w:r>
      </w:ins>
      <w:ins w:id="3495" w:author="Luke Slemon" w:date="2020-04-26T19:29:00Z">
        <w:r w:rsidRPr="00982CD3">
          <w:rPr>
            <w:highlight w:val="yellow"/>
            <w:rPrChange w:id="3496" w:author="Luke Slemon" w:date="2020-05-19T17:41:00Z">
              <w:rPr/>
            </w:rPrChange>
          </w:rPr>
          <w:t>pre-recorded SSVEP experiments were utilised</w:t>
        </w:r>
      </w:ins>
      <w:ins w:id="3497" w:author="Luke Slemon" w:date="2020-04-26T19:30:00Z">
        <w:r w:rsidRPr="00982CD3">
          <w:rPr>
            <w:highlight w:val="yellow"/>
            <w:rPrChange w:id="3498" w:author="Luke Slemon" w:date="2020-05-19T17:41:00Z">
              <w:rPr/>
            </w:rPrChange>
          </w:rPr>
          <w:fldChar w:fldCharType="begin" w:fldLock="1"/>
        </w:r>
      </w:ins>
      <w:r w:rsidR="002D0700" w:rsidRPr="00982CD3">
        <w:rPr>
          <w:highlight w:val="yellow"/>
          <w:rPrChange w:id="3499" w:author="Luke Slemon" w:date="2020-05-19T17:41:00Z">
            <w:rPr/>
          </w:rPrChange>
        </w:rPr>
        <w:instrText>ADDIN CSL_CITATION {"citationItems":[{"id":"ITEM-1","itemData":{"URL":"https://figshare.com/articles/MAMEM_EEG_SSVEP_Dataset_III_14_channels_11_subjects_5_frequencies_presented_simultaneously_/3413851","accessed":{"date-parts":[["2020","4","26"]]},"id":"ITEM-1","issued":{"date-parts":[["0"]]},"title":"MAMEM EEG SSVEP Dataset III (14 channels, 11 subjects, 5 frequencies presented simultaneously)","type":"webpage"},"uris":["http://www.mendeley.com/documents/?uuid=30378f31-003c-3a28-ad99-a0644d77421f"]}],"mendeley":{"formattedCitation":"[35]","plainTextFormattedCitation":"[35]","previouslyFormattedCitation":"[35]"},"properties":{"noteIndex":0},"schema":"https://github.com/citation-style-language/schema/raw/master/csl-citation.json"}</w:instrText>
      </w:r>
      <w:r w:rsidRPr="00982CD3">
        <w:rPr>
          <w:highlight w:val="yellow"/>
          <w:rPrChange w:id="3500" w:author="Luke Slemon" w:date="2020-05-19T17:41:00Z">
            <w:rPr/>
          </w:rPrChange>
        </w:rPr>
        <w:fldChar w:fldCharType="separate"/>
      </w:r>
      <w:r w:rsidRPr="00982CD3">
        <w:rPr>
          <w:noProof/>
          <w:highlight w:val="yellow"/>
          <w:rPrChange w:id="3501" w:author="Luke Slemon" w:date="2020-05-19T17:41:00Z">
            <w:rPr>
              <w:noProof/>
            </w:rPr>
          </w:rPrChange>
        </w:rPr>
        <w:t>[35]</w:t>
      </w:r>
      <w:ins w:id="3502" w:author="Luke Slemon" w:date="2020-04-26T19:30:00Z">
        <w:r w:rsidRPr="00982CD3">
          <w:rPr>
            <w:highlight w:val="yellow"/>
            <w:rPrChange w:id="3503" w:author="Luke Slemon" w:date="2020-05-19T17:41:00Z">
              <w:rPr/>
            </w:rPrChange>
          </w:rPr>
          <w:fldChar w:fldCharType="end"/>
        </w:r>
      </w:ins>
      <w:ins w:id="3504" w:author="Luke Slemon" w:date="2020-04-26T19:29:00Z">
        <w:r>
          <w:t>.</w:t>
        </w:r>
      </w:ins>
      <w:ins w:id="3505" w:author="Luke Slemon" w:date="2020-04-26T19:28:00Z">
        <w:r>
          <w:t xml:space="preserve"> </w:t>
        </w:r>
      </w:ins>
      <w:ins w:id="3506" w:author="Luke Slemon" w:date="2020-04-26T19:30:00Z">
        <w:r>
          <w:t xml:space="preserve">These datasets were </w:t>
        </w:r>
      </w:ins>
      <w:ins w:id="3507" w:author="Luke Slemon" w:date="2020-04-26T19:28:00Z">
        <w:r>
          <w:t xml:space="preserve">instead stored on the </w:t>
        </w:r>
      </w:ins>
      <w:ins w:id="3508" w:author="Luke Slemon" w:date="2020-04-26T19:29:00Z">
        <w:r>
          <w:t>SD card, and the</w:t>
        </w:r>
      </w:ins>
      <w:ins w:id="3509" w:author="Luke Slemon" w:date="2020-04-26T19:31:00Z">
        <w:r w:rsidR="00EC0B1F">
          <w:t xml:space="preserve"> experiment data was read frame by frame from the SD card using the same peripheral interface as the USB receiver. </w:t>
        </w:r>
      </w:ins>
    </w:p>
    <w:p w14:paraId="5D5DB966" w14:textId="4CBB0439" w:rsidR="00E11FF0" w:rsidRDefault="00E11FF0" w:rsidP="007B7670">
      <w:pPr>
        <w:pStyle w:val="Heading2"/>
        <w:rPr>
          <w:ins w:id="3510" w:author="Luke Slemon" w:date="2020-04-26T19:32:00Z"/>
        </w:rPr>
      </w:pPr>
      <w:bookmarkStart w:id="3511" w:name="_Toc40639291"/>
      <w:ins w:id="3512" w:author="Luke Slemon" w:date="2020-04-26T19:00:00Z">
        <w:r>
          <w:t>Hardware Implementation</w:t>
        </w:r>
      </w:ins>
      <w:bookmarkEnd w:id="3511"/>
    </w:p>
    <w:p w14:paraId="671962A1" w14:textId="77777777" w:rsidR="005963FE" w:rsidRDefault="00EC0B1F" w:rsidP="00F62C8F">
      <w:pPr>
        <w:pStyle w:val="TextSub4"/>
        <w:ind w:left="714"/>
        <w:rPr>
          <w:ins w:id="3513" w:author="Luke Slemon" w:date="2020-04-29T17:17:00Z"/>
        </w:rPr>
      </w:pPr>
      <w:ins w:id="3514" w:author="Luke Slemon" w:date="2020-04-26T19:32:00Z">
        <w:r>
          <w:t xml:space="preserve">The development of the </w:t>
        </w:r>
      </w:ins>
      <w:ins w:id="3515" w:author="Luke Slemon" w:date="2020-04-26T19:33:00Z">
        <w:r>
          <w:t xml:space="preserve">Hardware Accelerated Brain to Computer Interface was an incremental process which required each component to be </w:t>
        </w:r>
      </w:ins>
      <w:ins w:id="3516" w:author="Luke Slemon" w:date="2020-04-26T19:34:00Z">
        <w:r>
          <w:t>implemented</w:t>
        </w:r>
      </w:ins>
      <w:ins w:id="3517" w:author="Luke Slemon" w:date="2020-04-26T19:33:00Z">
        <w:r>
          <w:t xml:space="preserve"> in isolation in order to understand how it operates. </w:t>
        </w:r>
      </w:ins>
      <w:ins w:id="3518" w:author="Luke Slemon" w:date="2020-04-26T19:34:00Z">
        <w:r>
          <w:t>Starting with simple desig</w:t>
        </w:r>
      </w:ins>
      <w:ins w:id="3519" w:author="Luke Slemon" w:date="2020-04-26T19:35:00Z">
        <w:r>
          <w:t xml:space="preserve">ns that have no relevance </w:t>
        </w:r>
      </w:ins>
      <w:ins w:id="3520" w:author="Luke Slemon" w:date="2020-04-29T16:46:00Z">
        <w:r w:rsidR="00F62C8F">
          <w:t>to</w:t>
        </w:r>
      </w:ins>
      <w:ins w:id="3521" w:author="Luke Slemon" w:date="2020-04-26T19:35:00Z">
        <w:r>
          <w:t xml:space="preserve"> the project, these </w:t>
        </w:r>
        <w:proofErr w:type="gramStart"/>
        <w:r>
          <w:t>were helpful in understanding</w:t>
        </w:r>
      </w:ins>
      <w:proofErr w:type="gramEnd"/>
      <w:ins w:id="3522" w:author="Luke Slemon" w:date="2020-04-26T19:37:00Z">
        <w:r>
          <w:t xml:space="preserve"> </w:t>
        </w:r>
      </w:ins>
      <w:ins w:id="3523" w:author="Luke Slemon" w:date="2020-04-26T19:35:00Z">
        <w:r>
          <w:t>the Vivado design suit</w:t>
        </w:r>
      </w:ins>
      <w:ins w:id="3524" w:author="Luke Slemon" w:date="2020-04-26T19:37:00Z">
        <w:r>
          <w:t>e</w:t>
        </w:r>
      </w:ins>
      <w:ins w:id="3525" w:author="Luke Slemon" w:date="2020-04-26T19:36:00Z">
        <w:r>
          <w:t xml:space="preserve">, how to </w:t>
        </w:r>
      </w:ins>
      <w:ins w:id="3526" w:author="Luke Slemon" w:date="2020-04-26T19:37:00Z">
        <w:r>
          <w:t xml:space="preserve">use these tools </w:t>
        </w:r>
      </w:ins>
      <w:ins w:id="3527" w:author="Luke Slemon" w:date="2020-04-26T19:36:00Z">
        <w:r>
          <w:t>implement the different AXI interfaces.</w:t>
        </w:r>
      </w:ins>
      <w:ins w:id="3528" w:author="Luke Slemon" w:date="2020-04-29T17:17:00Z">
        <w:r w:rsidR="005963FE" w:rsidRPr="005963FE">
          <w:t xml:space="preserve"> </w:t>
        </w:r>
      </w:ins>
    </w:p>
    <w:p w14:paraId="7B9E9956" w14:textId="4D8145EC" w:rsidR="005963FE" w:rsidRDefault="005963FE" w:rsidP="007B7670">
      <w:pPr>
        <w:pStyle w:val="Heading3"/>
        <w:rPr>
          <w:ins w:id="3529" w:author="Luke Slemon" w:date="2020-04-29T22:15:00Z"/>
        </w:rPr>
      </w:pPr>
      <w:bookmarkStart w:id="3530" w:name="_Toc40639292"/>
      <w:ins w:id="3531" w:author="Luke Slemon" w:date="2020-04-29T17:17:00Z">
        <w:r>
          <w:t>Top Level Design</w:t>
        </w:r>
      </w:ins>
      <w:bookmarkEnd w:id="3530"/>
    </w:p>
    <w:p w14:paraId="73643CE2" w14:textId="77777777" w:rsidR="00EF6C3B" w:rsidRPr="00EF6C3B" w:rsidRDefault="00EF6C3B">
      <w:pPr>
        <w:pStyle w:val="TextSub3"/>
        <w:rPr>
          <w:ins w:id="3532" w:author="Luke Slemon" w:date="2020-04-29T16:47:00Z"/>
        </w:rPr>
        <w:pPrChange w:id="3533" w:author="Luke Slemon" w:date="2020-04-29T22:15:00Z">
          <w:pPr>
            <w:pStyle w:val="Heading3"/>
          </w:pPr>
        </w:pPrChange>
      </w:pPr>
    </w:p>
    <w:p w14:paraId="6FD06304" w14:textId="1BA0C558" w:rsidR="00F62C8F" w:rsidRDefault="007C1DE9">
      <w:pPr>
        <w:pStyle w:val="Image"/>
        <w:rPr>
          <w:ins w:id="3534" w:author="Luke Slemon" w:date="2020-04-29T16:56:00Z"/>
        </w:rPr>
        <w:pPrChange w:id="3535" w:author="Luke Slemon" w:date="2020-05-16T17:40:00Z">
          <w:pPr>
            <w:pStyle w:val="FigureAnnotation"/>
          </w:pPr>
        </w:pPrChange>
      </w:pPr>
      <w:ins w:id="3536" w:author="Luke Slemon" w:date="2020-04-29T16:55:00Z">
        <w:r w:rsidRPr="0057742C">
          <w:lastRenderedPageBreak/>
          <w:drawing>
            <wp:inline distT="0" distB="0" distL="0" distR="0" wp14:anchorId="4F7941F0" wp14:editId="64C06AAF">
              <wp:extent cx="1866243" cy="6391076"/>
              <wp:effectExtent l="4445" t="0" r="571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CI_Top_Level_New.jpg"/>
                      <pic:cNvPicPr/>
                    </pic:nvPicPr>
                    <pic:blipFill rotWithShape="1">
                      <a:blip r:embed="rId50" cstate="print">
                        <a:extLst>
                          <a:ext uri="{28A0092B-C50C-407E-A947-70E740481C1C}">
                            <a14:useLocalDpi xmlns:a14="http://schemas.microsoft.com/office/drawing/2010/main" val="0"/>
                          </a:ext>
                        </a:extLst>
                      </a:blip>
                      <a:srcRect l="33079" t="4962" r="32537" b="4050"/>
                      <a:stretch/>
                    </pic:blipFill>
                    <pic:spPr bwMode="auto">
                      <a:xfrm rot="5400000">
                        <a:off x="0" y="0"/>
                        <a:ext cx="1886833" cy="6461587"/>
                      </a:xfrm>
                      <a:prstGeom prst="rect">
                        <a:avLst/>
                      </a:prstGeom>
                      <a:ln>
                        <a:noFill/>
                      </a:ln>
                      <a:extLst>
                        <a:ext uri="{53640926-AAD7-44D8-BBD7-CCE9431645EC}">
                          <a14:shadowObscured xmlns:a14="http://schemas.microsoft.com/office/drawing/2010/main"/>
                        </a:ext>
                      </a:extLst>
                    </pic:spPr>
                  </pic:pic>
                </a:graphicData>
              </a:graphic>
            </wp:inline>
          </w:drawing>
        </w:r>
      </w:ins>
    </w:p>
    <w:p w14:paraId="01BF939E" w14:textId="6072D44F" w:rsidR="007C1DE9" w:rsidRDefault="007C1DE9" w:rsidP="007C1DE9">
      <w:pPr>
        <w:pStyle w:val="FigureAnnotation"/>
        <w:rPr>
          <w:ins w:id="3537" w:author="Luke Slemon" w:date="2020-04-29T16:57:00Z"/>
        </w:rPr>
      </w:pPr>
      <w:ins w:id="3538" w:author="Luke Slemon" w:date="2020-04-29T16:56:00Z">
        <w:r>
          <w:t>Figure</w:t>
        </w:r>
      </w:ins>
      <w:ins w:id="3539" w:author="Luke Slemon" w:date="2020-05-18T14:05:00Z">
        <w:r w:rsidR="009B37A0">
          <w:t xml:space="preserve"> </w:t>
        </w:r>
      </w:ins>
      <w:ins w:id="3540" w:author="Luke Slemon" w:date="2020-04-29T16:56:00Z">
        <w:r>
          <w:t>8.5 Top Level Brain to Computer Interface System on Chip.</w:t>
        </w:r>
      </w:ins>
    </w:p>
    <w:p w14:paraId="6AA3DA56" w14:textId="73461489" w:rsidR="005963FE" w:rsidRDefault="007C1DE9" w:rsidP="003E3B20">
      <w:pPr>
        <w:pStyle w:val="TextSub4"/>
        <w:rPr>
          <w:ins w:id="3541" w:author="Luke Slemon" w:date="2020-04-29T17:20:00Z"/>
        </w:rPr>
      </w:pPr>
      <w:ins w:id="3542" w:author="Luke Slemon" w:date="2020-04-29T16:57:00Z">
        <w:r>
          <w:t>Beginning with the top level of the System on Chip</w:t>
        </w:r>
      </w:ins>
      <w:ins w:id="3543" w:author="Luke Slemon" w:date="2020-05-19T17:42:00Z">
        <w:r w:rsidR="00982CD3">
          <w:t xml:space="preserve"> in Figure 8.5</w:t>
        </w:r>
      </w:ins>
      <w:ins w:id="3544" w:author="Luke Slemon" w:date="2020-04-29T16:57:00Z">
        <w:r>
          <w:t>,</w:t>
        </w:r>
      </w:ins>
      <w:ins w:id="3545" w:author="Luke Slemon" w:date="2020-04-29T16:58:00Z">
        <w:r>
          <w:t xml:space="preserve"> </w:t>
        </w:r>
      </w:ins>
      <w:ins w:id="3546" w:author="Luke Slemon" w:date="2020-04-29T16:59:00Z">
        <w:r>
          <w:t>there are the two Hardware Accelerator Hierarchie</w:t>
        </w:r>
      </w:ins>
      <w:ins w:id="3547" w:author="Luke Slemon" w:date="2020-04-29T17:01:00Z">
        <w:r>
          <w:t xml:space="preserve">s, the ZYNQ processing system, </w:t>
        </w:r>
      </w:ins>
      <w:ins w:id="3548" w:author="Luke Slemon" w:date="2020-04-29T17:20:00Z">
        <w:r w:rsidR="005963FE">
          <w:t>General Purpose I/O for handling the LEDs</w:t>
        </w:r>
      </w:ins>
      <w:ins w:id="3549" w:author="Luke Slemon" w:date="2020-04-29T20:54:00Z">
        <w:r w:rsidR="003E3B20">
          <w:t>, and an AXI Interconnect which routes the transactions to different destination addresses</w:t>
        </w:r>
      </w:ins>
      <w:ins w:id="3550" w:author="Luke Slemon" w:date="2020-04-29T17:01:00Z">
        <w:r>
          <w:t xml:space="preserve">. </w:t>
        </w:r>
      </w:ins>
    </w:p>
    <w:p w14:paraId="65EDFADC" w14:textId="7EA3B843" w:rsidR="00EA5696" w:rsidRDefault="007C1DE9" w:rsidP="007C1DE9">
      <w:pPr>
        <w:pStyle w:val="TextSub4"/>
        <w:rPr>
          <w:ins w:id="3551" w:author="Luke Slemon" w:date="2020-04-29T17:14:00Z"/>
        </w:rPr>
      </w:pPr>
      <w:ins w:id="3552" w:author="Luke Slemon" w:date="2020-04-29T17:01:00Z">
        <w:r>
          <w:t xml:space="preserve">The ZYNQ processing system </w:t>
        </w:r>
      </w:ins>
      <w:ins w:id="3553" w:author="Luke Slemon" w:date="2020-04-29T17:06:00Z">
        <w:r w:rsidR="00EA5696">
          <w:t xml:space="preserve">IP block is a component representing the Processing System </w:t>
        </w:r>
      </w:ins>
      <w:ins w:id="3554" w:author="Luke Slemon" w:date="2020-04-29T17:07:00Z">
        <w:r w:rsidR="00EA5696">
          <w:t>within the ZYNQ chip. All PS-PL interfaces,</w:t>
        </w:r>
      </w:ins>
      <w:ins w:id="3555" w:author="Luke Slemon" w:date="2020-04-29T17:10:00Z">
        <w:r w:rsidR="00EA5696">
          <w:t xml:space="preserve"> peripheral interfaces,</w:t>
        </w:r>
      </w:ins>
      <w:ins w:id="3556" w:author="Luke Slemon" w:date="2020-04-29T17:07:00Z">
        <w:r w:rsidR="00EA5696">
          <w:t xml:space="preserve"> clocking rates, interrupts, and</w:t>
        </w:r>
      </w:ins>
      <w:ins w:id="3557" w:author="Luke Slemon" w:date="2020-04-29T17:10:00Z">
        <w:r w:rsidR="00EA5696">
          <w:t xml:space="preserve"> </w:t>
        </w:r>
      </w:ins>
      <w:ins w:id="3558" w:author="Luke Slemon" w:date="2020-05-19T17:41:00Z">
        <w:r w:rsidR="00982CD3">
          <w:t>m</w:t>
        </w:r>
      </w:ins>
      <w:ins w:id="3559" w:author="Luke Slemon" w:date="2020-04-29T17:10:00Z">
        <w:r w:rsidR="00EA5696">
          <w:t xml:space="preserve">emory </w:t>
        </w:r>
      </w:ins>
      <w:ins w:id="3560" w:author="Luke Slemon" w:date="2020-04-29T17:11:00Z">
        <w:r w:rsidR="00EA5696">
          <w:t>controllers</w:t>
        </w:r>
      </w:ins>
      <w:ins w:id="3561" w:author="Luke Slemon" w:date="2020-04-29T17:07:00Z">
        <w:r w:rsidR="00EA5696">
          <w:t xml:space="preserve"> are configured within this IP block</w:t>
        </w:r>
      </w:ins>
      <w:ins w:id="3562" w:author="Luke Slemon" w:date="2020-05-19T17:42:00Z">
        <w:r w:rsidR="00982CD3">
          <w:t xml:space="preserve"> using the GUI in Figure 8.6</w:t>
        </w:r>
      </w:ins>
      <w:ins w:id="3563" w:author="Luke Slemon" w:date="2020-04-29T17:11:00Z">
        <w:r w:rsidR="00EA5696">
          <w:t>. All configuration settings for this bl</w:t>
        </w:r>
      </w:ins>
      <w:ins w:id="3564" w:author="Luke Slemon" w:date="2020-04-29T17:12:00Z">
        <w:r w:rsidR="00EA5696">
          <w:t>ock will be visible within the generated bit file required for programming the hardware</w:t>
        </w:r>
      </w:ins>
      <w:ins w:id="3565" w:author="Luke Slemon" w:date="2020-04-29T17:13:00Z">
        <w:r w:rsidR="00EA5696">
          <w:t>, allowing the developers to alter these configuration settings depending on how they want th</w:t>
        </w:r>
      </w:ins>
      <w:ins w:id="3566" w:author="Luke Slemon" w:date="2020-04-29T17:14:00Z">
        <w:r w:rsidR="00EA5696">
          <w:t>eir programs to interact with the hardware overlay.</w:t>
        </w:r>
      </w:ins>
    </w:p>
    <w:p w14:paraId="068E8E3A" w14:textId="0E278E7A" w:rsidR="007C1DE9" w:rsidRDefault="00EA5696" w:rsidP="007C1DE9">
      <w:pPr>
        <w:pStyle w:val="TextSub4"/>
        <w:rPr>
          <w:ins w:id="3567" w:author="Luke Slemon" w:date="2020-04-29T17:09:00Z"/>
        </w:rPr>
      </w:pPr>
      <w:ins w:id="3568" w:author="Luke Slemon" w:date="2020-04-29T17:14:00Z">
        <w:r>
          <w:t xml:space="preserve">For this project, the ZYNQ IP block is configured </w:t>
        </w:r>
      </w:ins>
      <w:ins w:id="3569" w:author="Luke Slemon" w:date="2020-04-29T17:15:00Z">
        <w:r>
          <w:t>to ut</w:t>
        </w:r>
      </w:ins>
      <w:ins w:id="3570" w:author="Luke Slemon" w:date="2020-04-29T17:16:00Z">
        <w:r>
          <w:t>ilise a single High</w:t>
        </w:r>
      </w:ins>
      <w:ins w:id="3571" w:author="Luke Slemon" w:date="2020-04-29T17:18:00Z">
        <w:r w:rsidR="005963FE">
          <w:t>-</w:t>
        </w:r>
      </w:ins>
      <w:ins w:id="3572" w:author="Luke Slemon" w:date="2020-04-29T17:16:00Z">
        <w:r>
          <w:t xml:space="preserve">Performance Port to facilitate the streaming of data from the External Memory </w:t>
        </w:r>
      </w:ins>
      <w:ins w:id="3573" w:author="Luke Slemon" w:date="2020-04-29T17:17:00Z">
        <w:r w:rsidR="005963FE">
          <w:t>to the</w:t>
        </w:r>
      </w:ins>
      <w:ins w:id="3574" w:author="Luke Slemon" w:date="2020-04-29T17:18:00Z">
        <w:r w:rsidR="005963FE">
          <w:t xml:space="preserve"> Hardware Accelerators</w:t>
        </w:r>
      </w:ins>
      <w:ins w:id="3575" w:author="Luke Slemon" w:date="2020-04-29T17:24:00Z">
        <w:r w:rsidR="005963FE">
          <w:t xml:space="preserve"> and</w:t>
        </w:r>
      </w:ins>
      <w:ins w:id="3576" w:author="Luke Slemon" w:date="2020-04-29T17:19:00Z">
        <w:r w:rsidR="005963FE">
          <w:t xml:space="preserve"> two General Purpose</w:t>
        </w:r>
      </w:ins>
      <w:ins w:id="3577" w:author="Luke Slemon" w:date="2020-04-29T17:21:00Z">
        <w:r w:rsidR="005963FE">
          <w:t xml:space="preserve"> ports </w:t>
        </w:r>
      </w:ins>
      <w:ins w:id="3578" w:author="Luke Slemon" w:date="2020-04-29T17:22:00Z">
        <w:r w:rsidR="005963FE">
          <w:t>used for handling memory mapped transactions between the ZYNQ processing s</w:t>
        </w:r>
      </w:ins>
      <w:ins w:id="3579" w:author="Luke Slemon" w:date="2020-04-29T17:23:00Z">
        <w:r w:rsidR="005963FE">
          <w:t xml:space="preserve">ystem, and </w:t>
        </w:r>
      </w:ins>
      <w:ins w:id="3580" w:author="Luke Slemon" w:date="2020-04-29T17:22:00Z">
        <w:r w:rsidR="005963FE">
          <w:t>GPIO LEDs block,</w:t>
        </w:r>
      </w:ins>
      <w:ins w:id="3581" w:author="Luke Slemon" w:date="2020-04-29T17:23:00Z">
        <w:r w:rsidR="005963FE">
          <w:t xml:space="preserve"> and the Hardware Accelerator hierarchies. </w:t>
        </w:r>
      </w:ins>
      <w:ins w:id="3582" w:author="Luke Slemon" w:date="2020-04-29T17:34:00Z">
        <w:r w:rsidR="00617B64">
          <w:t>For the clocking rates, the</w:t>
        </w:r>
      </w:ins>
      <w:ins w:id="3583" w:author="Luke Slemon" w:date="2020-04-29T17:35:00Z">
        <w:r w:rsidR="00617B64">
          <w:t xml:space="preserve"> ZYNQ block is configured to use 100Mhz as its Programmable Logic clock</w:t>
        </w:r>
      </w:ins>
      <w:ins w:id="3584" w:author="Luke Slemon" w:date="2020-04-29T17:45:00Z">
        <w:r w:rsidR="00A651A9">
          <w:t>, to ensure that any samples that arrive are processed at the highest rate possible, within the constra</w:t>
        </w:r>
      </w:ins>
      <w:ins w:id="3585" w:author="Luke Slemon" w:date="2020-04-29T17:48:00Z">
        <w:r w:rsidR="00A651A9">
          <w:t>ints of the chip.</w:t>
        </w:r>
      </w:ins>
    </w:p>
    <w:p w14:paraId="24F24447" w14:textId="6AC26D34" w:rsidR="00EA5696" w:rsidRDefault="00EA5696">
      <w:pPr>
        <w:pStyle w:val="Image"/>
        <w:rPr>
          <w:ins w:id="3586" w:author="Luke Slemon" w:date="2020-04-29T17:09:00Z"/>
        </w:rPr>
        <w:pPrChange w:id="3587" w:author="Luke Slemon" w:date="2020-05-16T17:40:00Z">
          <w:pPr>
            <w:pStyle w:val="TextSub4"/>
          </w:pPr>
        </w:pPrChange>
      </w:pPr>
      <w:ins w:id="3588" w:author="Luke Slemon" w:date="2020-04-29T17:09:00Z">
        <w:r>
          <w:lastRenderedPageBreak/>
          <w:drawing>
            <wp:inline distT="0" distB="0" distL="0" distR="0" wp14:anchorId="66CC2169" wp14:editId="016774CB">
              <wp:extent cx="5731510" cy="4390390"/>
              <wp:effectExtent l="0" t="0" r="254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YNQ IP.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4390390"/>
                      </a:xfrm>
                      <a:prstGeom prst="rect">
                        <a:avLst/>
                      </a:prstGeom>
                    </pic:spPr>
                  </pic:pic>
                </a:graphicData>
              </a:graphic>
            </wp:inline>
          </w:drawing>
        </w:r>
      </w:ins>
    </w:p>
    <w:p w14:paraId="3FE441ED" w14:textId="3047C40D" w:rsidR="00EA5696" w:rsidRDefault="00EA5696" w:rsidP="00EA5696">
      <w:pPr>
        <w:pStyle w:val="FigureAnnotation"/>
        <w:rPr>
          <w:ins w:id="3589" w:author="Luke Slemon" w:date="2020-04-29T17:50:00Z"/>
        </w:rPr>
      </w:pPr>
      <w:ins w:id="3590" w:author="Luke Slemon" w:date="2020-04-29T17:09:00Z">
        <w:r>
          <w:t>Figure</w:t>
        </w:r>
      </w:ins>
      <w:ins w:id="3591" w:author="Luke Slemon" w:date="2020-05-18T14:05:00Z">
        <w:r w:rsidR="009B37A0">
          <w:t xml:space="preserve"> </w:t>
        </w:r>
      </w:ins>
      <w:ins w:id="3592" w:author="Luke Slemon" w:date="2020-04-29T17:09:00Z">
        <w:r>
          <w:t>8.6 Configuration Menu for the ZYNQ Processing System IP Block</w:t>
        </w:r>
      </w:ins>
    </w:p>
    <w:p w14:paraId="71070E86" w14:textId="38D11569" w:rsidR="003E3B20" w:rsidRDefault="003E3B20" w:rsidP="003E3B20">
      <w:pPr>
        <w:pStyle w:val="TextSub4"/>
        <w:rPr>
          <w:ins w:id="3593" w:author="Luke Slemon" w:date="2020-04-29T21:02:00Z"/>
        </w:rPr>
      </w:pPr>
      <w:ins w:id="3594" w:author="Luke Slemon" w:date="2020-04-29T20:55:00Z">
        <w:r>
          <w:t xml:space="preserve">The next component within the Top Level is the AXI Interconnect which is utilised for routing </w:t>
        </w:r>
      </w:ins>
      <w:ins w:id="3595" w:author="Luke Slemon" w:date="2020-04-29T20:57:00Z">
        <w:r>
          <w:t xml:space="preserve">AXI transactions between the ZYNQ Processing System and other IP Blocks within the system. Think of these components as being </w:t>
        </w:r>
        <w:proofErr w:type="gramStart"/>
        <w:r>
          <w:t>similar to</w:t>
        </w:r>
        <w:proofErr w:type="gramEnd"/>
        <w:r>
          <w:t xml:space="preserve"> routers within the I</w:t>
        </w:r>
      </w:ins>
      <w:ins w:id="3596" w:author="Luke Slemon" w:date="2020-04-29T20:58:00Z">
        <w:r>
          <w:t>P (Internet Protocol) network that the internet is structured around. Each of these Inter</w:t>
        </w:r>
      </w:ins>
      <w:ins w:id="3597" w:author="Luke Slemon" w:date="2020-04-29T21:02:00Z">
        <w:r w:rsidR="00AF63AB">
          <w:t xml:space="preserve">connects can be placed throughout a system, and their job is to route the incoming transactions from the Master components to the specified Slaves. </w:t>
        </w:r>
      </w:ins>
    </w:p>
    <w:p w14:paraId="45FF72CC" w14:textId="67359481" w:rsidR="00AF63AB" w:rsidRDefault="00AF63AB" w:rsidP="00AF63AB">
      <w:pPr>
        <w:pStyle w:val="TextSub4"/>
        <w:rPr>
          <w:ins w:id="3598" w:author="Luke Slemon" w:date="2020-04-29T21:01:00Z"/>
        </w:rPr>
      </w:pPr>
      <w:ins w:id="3599" w:author="Luke Slemon" w:date="2020-04-29T21:02:00Z">
        <w:r>
          <w:t xml:space="preserve">The </w:t>
        </w:r>
      </w:ins>
      <w:ins w:id="3600" w:author="Luke Slemon" w:date="2020-04-29T21:03:00Z">
        <w:r>
          <w:t xml:space="preserve">Interconnect as seen in Figure 8.7 </w:t>
        </w:r>
        <w:proofErr w:type="gramStart"/>
        <w:r>
          <w:t>is capable of receiving</w:t>
        </w:r>
        <w:proofErr w:type="gramEnd"/>
        <w:r>
          <w:t xml:space="preserve"> transactions of any size</w:t>
        </w:r>
      </w:ins>
      <w:ins w:id="3601" w:author="Luke Slemon" w:date="2020-04-29T21:06:00Z">
        <w:r>
          <w:t xml:space="preserve"> and clock rate to be routed between components. </w:t>
        </w:r>
      </w:ins>
      <w:ins w:id="3602" w:author="Luke Slemon" w:date="2020-04-29T21:07:00Z">
        <w:r>
          <w:t>Instead of having different bus lengths to match the transaction widths, having a standard width of</w:t>
        </w:r>
      </w:ins>
      <w:ins w:id="3603" w:author="Luke Slemon" w:date="2020-04-29T21:08:00Z">
        <w:r>
          <w:t xml:space="preserve"> 32 or 64bits allows any transactions size smaller than these standard length</w:t>
        </w:r>
      </w:ins>
      <w:ins w:id="3604" w:author="Luke Slemon" w:date="2020-04-29T21:09:00Z">
        <w:r>
          <w:t xml:space="preserve">s to be routed. </w:t>
        </w:r>
      </w:ins>
    </w:p>
    <w:p w14:paraId="463208A7" w14:textId="3F904CFA" w:rsidR="003E3B20" w:rsidRDefault="003E3B20">
      <w:pPr>
        <w:pStyle w:val="Image"/>
        <w:rPr>
          <w:ins w:id="3605" w:author="Luke Slemon" w:date="2020-04-29T21:01:00Z"/>
        </w:rPr>
        <w:pPrChange w:id="3606" w:author="Luke Slemon" w:date="2020-05-16T17:40:00Z">
          <w:pPr>
            <w:pStyle w:val="TextSub4"/>
            <w:jc w:val="center"/>
          </w:pPr>
        </w:pPrChange>
      </w:pPr>
      <w:ins w:id="3607" w:author="Luke Slemon" w:date="2020-04-29T21:01:00Z">
        <w:r>
          <w:lastRenderedPageBreak/>
          <w:drawing>
            <wp:inline distT="0" distB="0" distL="0" distR="0" wp14:anchorId="4F99C9F3" wp14:editId="253D6675">
              <wp:extent cx="5473983" cy="2318918"/>
              <wp:effectExtent l="0" t="0" r="0" b="571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I Interconnect.PNG"/>
                      <pic:cNvPicPr/>
                    </pic:nvPicPr>
                    <pic:blipFill>
                      <a:blip r:embed="rId52">
                        <a:extLst>
                          <a:ext uri="{28A0092B-C50C-407E-A947-70E740481C1C}">
                            <a14:useLocalDpi xmlns:a14="http://schemas.microsoft.com/office/drawing/2010/main" val="0"/>
                          </a:ext>
                        </a:extLst>
                      </a:blip>
                      <a:stretch>
                        <a:fillRect/>
                      </a:stretch>
                    </pic:blipFill>
                    <pic:spPr>
                      <a:xfrm>
                        <a:off x="0" y="0"/>
                        <a:ext cx="5488457" cy="2325049"/>
                      </a:xfrm>
                      <a:prstGeom prst="rect">
                        <a:avLst/>
                      </a:prstGeom>
                    </pic:spPr>
                  </pic:pic>
                </a:graphicData>
              </a:graphic>
            </wp:inline>
          </w:drawing>
        </w:r>
      </w:ins>
    </w:p>
    <w:p w14:paraId="1DE5EEAF" w14:textId="204220A2" w:rsidR="003E3B20" w:rsidRDefault="003E3B20">
      <w:pPr>
        <w:pStyle w:val="FigureAnnotation"/>
        <w:rPr>
          <w:ins w:id="3608" w:author="Luke Slemon" w:date="2020-04-29T20:55:00Z"/>
        </w:rPr>
        <w:pPrChange w:id="3609" w:author="Luke Slemon" w:date="2020-04-29T21:01:00Z">
          <w:pPr>
            <w:pStyle w:val="TextSub2"/>
          </w:pPr>
        </w:pPrChange>
      </w:pPr>
      <w:ins w:id="3610" w:author="Luke Slemon" w:date="2020-04-29T21:01:00Z">
        <w:r>
          <w:t>Figure 8.7. AXI Interconnect</w:t>
        </w:r>
      </w:ins>
      <w:ins w:id="3611" w:author="Luke Slemon" w:date="2020-04-29T21:52:00Z">
        <w:r w:rsidR="002D0700">
          <w:fldChar w:fldCharType="begin" w:fldLock="1"/>
        </w:r>
      </w:ins>
      <w:r w:rsidR="00FF7969">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r w:rsidR="002D0700">
        <w:fldChar w:fldCharType="separate"/>
      </w:r>
      <w:r w:rsidR="002D0700" w:rsidRPr="002D0700">
        <w:rPr>
          <w:b w:val="0"/>
          <w:noProof/>
        </w:rPr>
        <w:t>[31]</w:t>
      </w:r>
      <w:ins w:id="3612" w:author="Luke Slemon" w:date="2020-04-29T21:52:00Z">
        <w:r w:rsidR="002D0700">
          <w:fldChar w:fldCharType="end"/>
        </w:r>
      </w:ins>
    </w:p>
    <w:p w14:paraId="71C5EE51" w14:textId="73650C67" w:rsidR="002D0700" w:rsidRDefault="00AF63AB" w:rsidP="006D5550">
      <w:pPr>
        <w:pStyle w:val="TextSub4"/>
        <w:rPr>
          <w:ins w:id="3613" w:author="Luke Slemon" w:date="2020-04-29T22:16:00Z"/>
        </w:rPr>
      </w:pPr>
      <w:ins w:id="3614" w:author="Luke Slemon" w:date="2020-04-29T21:09:00Z">
        <w:r>
          <w:t xml:space="preserve">All transactions that are received are </w:t>
        </w:r>
      </w:ins>
      <w:ins w:id="3615" w:author="Luke Slemon" w:date="2020-04-29T21:10:00Z">
        <w:r>
          <w:t xml:space="preserve">intercepted by the Crossbar module at the centre of the Interconnect, which is responsible for the routing of the data, address, and response channels. </w:t>
        </w:r>
      </w:ins>
    </w:p>
    <w:p w14:paraId="0699CD46" w14:textId="16CD0129" w:rsidR="00EF6C3B" w:rsidRDefault="00EF6C3B" w:rsidP="006D5550">
      <w:pPr>
        <w:pStyle w:val="TextSub4"/>
        <w:rPr>
          <w:ins w:id="3616" w:author="Luke Slemon" w:date="2020-04-29T21:44:00Z"/>
        </w:rPr>
      </w:pPr>
      <w:ins w:id="3617" w:author="Luke Slemon" w:date="2020-04-29T22:16:00Z">
        <w:r>
          <w:t>The addresses for each component must first be specified within the Vivado editor as seen in Figure 8.8. By consulting this table of</w:t>
        </w:r>
      </w:ins>
      <w:ins w:id="3618" w:author="Luke Slemon" w:date="2020-04-29T22:17:00Z">
        <w:r>
          <w:t xml:space="preserve"> addresses, the crossbar knows that any transactions with addresses between 0x4120_0000 and 0x4120_0FFF belong to the GPIO </w:t>
        </w:r>
      </w:ins>
      <w:ins w:id="3619" w:author="Luke Slemon" w:date="2020-04-29T22:18:00Z">
        <w:r>
          <w:t xml:space="preserve">component, where the extra address numbers may correspond to different registers within the component. </w:t>
        </w:r>
      </w:ins>
    </w:p>
    <w:p w14:paraId="6D93F06A" w14:textId="77777777" w:rsidR="00460562" w:rsidRDefault="00460562">
      <w:pPr>
        <w:pStyle w:val="Image"/>
        <w:rPr>
          <w:ins w:id="3620" w:author="Luke Slemon" w:date="2020-04-29T22:14:00Z"/>
        </w:rPr>
        <w:pPrChange w:id="3621" w:author="Luke Slemon" w:date="2020-05-16T17:40:00Z">
          <w:pPr>
            <w:pStyle w:val="TextSub4"/>
          </w:pPr>
        </w:pPrChange>
      </w:pPr>
      <w:ins w:id="3622" w:author="Luke Slemon" w:date="2020-04-29T22:14:00Z">
        <w:r>
          <w:drawing>
            <wp:inline distT="0" distB="0" distL="0" distR="0" wp14:anchorId="0B6211B8" wp14:editId="4C4E7019">
              <wp:extent cx="5731510" cy="1217295"/>
              <wp:effectExtent l="0" t="0" r="2540" b="190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ress Editor.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217295"/>
                      </a:xfrm>
                      <a:prstGeom prst="rect">
                        <a:avLst/>
                      </a:prstGeom>
                    </pic:spPr>
                  </pic:pic>
                </a:graphicData>
              </a:graphic>
            </wp:inline>
          </w:drawing>
        </w:r>
      </w:ins>
    </w:p>
    <w:p w14:paraId="5F7AF6FC" w14:textId="35A46C06" w:rsidR="00460562" w:rsidRDefault="00460562" w:rsidP="00460562">
      <w:pPr>
        <w:pStyle w:val="FigureAnnotation"/>
        <w:rPr>
          <w:ins w:id="3623" w:author="Luke Slemon" w:date="2020-04-29T22:14:00Z"/>
        </w:rPr>
      </w:pPr>
      <w:ins w:id="3624" w:author="Luke Slemon" w:date="2020-04-29T22:14:00Z">
        <w:r>
          <w:t>Figure 8.</w:t>
        </w:r>
      </w:ins>
      <w:ins w:id="3625" w:author="Luke Slemon" w:date="2020-04-29T22:15:00Z">
        <w:r>
          <w:t>8</w:t>
        </w:r>
      </w:ins>
      <w:ins w:id="3626" w:author="Luke Slemon" w:date="2020-04-29T22:14:00Z">
        <w:r>
          <w:t>. Address Space occupied by IP blocks from GPIO example.</w:t>
        </w:r>
      </w:ins>
    </w:p>
    <w:p w14:paraId="1417BBFF" w14:textId="22F6DC10" w:rsidR="00460562" w:rsidRDefault="00EF6C3B" w:rsidP="00EF6C3B">
      <w:pPr>
        <w:pStyle w:val="TextSub4"/>
        <w:rPr>
          <w:ins w:id="3627" w:author="Luke Slemon" w:date="2020-04-29T22:14:00Z"/>
        </w:rPr>
      </w:pPr>
      <w:ins w:id="3628" w:author="Luke Slemon" w:date="2020-04-29T22:16:00Z">
        <w:r>
          <w:t xml:space="preserve">A simple example of an AXI Interconnect in operation in Figure 8.9 shows how a General-Purpose IO (GPIO) block is interfaced with the ZYNQ Processing System. </w:t>
        </w:r>
      </w:ins>
    </w:p>
    <w:p w14:paraId="14797DC9" w14:textId="4778B5FD" w:rsidR="002D0700" w:rsidRDefault="002D0700" w:rsidP="006D5550">
      <w:pPr>
        <w:pStyle w:val="TextSub4"/>
        <w:rPr>
          <w:ins w:id="3629" w:author="Luke Slemon" w:date="2020-04-29T21:44:00Z"/>
        </w:rPr>
      </w:pPr>
      <w:ins w:id="3630" w:author="Luke Slemon" w:date="2020-04-29T21:44:00Z">
        <w:r>
          <w:t xml:space="preserve">The </w:t>
        </w:r>
      </w:ins>
      <w:ins w:id="3631" w:author="Luke Slemon" w:date="2020-04-29T21:45:00Z">
        <w:r>
          <w:t xml:space="preserve">Interconnect will receive any transactions from the ZYNQ PS with </w:t>
        </w:r>
      </w:ins>
      <w:ins w:id="3632" w:author="Luke Slemon" w:date="2020-04-29T21:46:00Z">
        <w:r>
          <w:t xml:space="preserve">an address channel and a </w:t>
        </w:r>
      </w:ins>
      <w:ins w:id="3633" w:author="Luke Slemon" w:date="2020-04-29T21:48:00Z">
        <w:r>
          <w:t>data</w:t>
        </w:r>
      </w:ins>
      <w:ins w:id="3634" w:author="Luke Slemon" w:date="2020-04-29T21:46:00Z">
        <w:r>
          <w:t xml:space="preserve"> channel. </w:t>
        </w:r>
      </w:ins>
      <w:ins w:id="3635" w:author="Luke Slemon" w:date="2020-04-29T21:48:00Z">
        <w:r>
          <w:t xml:space="preserve">The address channel will </w:t>
        </w:r>
      </w:ins>
      <w:ins w:id="3636" w:author="Luke Slemon" w:date="2020-04-29T22:19:00Z">
        <w:r w:rsidR="00EF6C3B">
          <w:t>tell the</w:t>
        </w:r>
      </w:ins>
      <w:ins w:id="3637" w:author="Luke Slemon" w:date="2020-04-29T21:48:00Z">
        <w:r>
          <w:t xml:space="preserve"> interconnect’s crossbar component where</w:t>
        </w:r>
      </w:ins>
      <w:ins w:id="3638" w:author="Luke Slemon" w:date="2020-04-29T21:49:00Z">
        <w:r>
          <w:t xml:space="preserve"> it would like to be routed to. The data channel will contain the data the PS wants to send to the GPIO block. </w:t>
        </w:r>
      </w:ins>
      <w:ins w:id="3639" w:author="Luke Slemon" w:date="2020-04-29T21:50:00Z">
        <w:r>
          <w:t>When the crossbar has routed the data, the transaction will pass through the MI hemisphere where the data width will be converted to match the width of the GPIO block</w:t>
        </w:r>
      </w:ins>
      <w:ins w:id="3640" w:author="Luke Slemon" w:date="2020-04-29T21:51:00Z">
        <w:r>
          <w:t>.</w:t>
        </w:r>
      </w:ins>
    </w:p>
    <w:p w14:paraId="3966441A" w14:textId="41E54AF5" w:rsidR="003E3B20" w:rsidRDefault="0057742C">
      <w:pPr>
        <w:pStyle w:val="TextSub4"/>
        <w:rPr>
          <w:ins w:id="3641" w:author="Luke Slemon" w:date="2020-04-29T21:24:00Z"/>
        </w:rPr>
        <w:pPrChange w:id="3642" w:author="Luke Slemon" w:date="2020-04-29T21:25:00Z">
          <w:pPr>
            <w:pStyle w:val="TextSub2"/>
          </w:pPr>
        </w:pPrChange>
      </w:pPr>
      <w:ins w:id="3643" w:author="Luke Slemon" w:date="2020-04-29T21:19:00Z">
        <w:r>
          <w:t>The GPIO requires a bus length of 8bits</w:t>
        </w:r>
      </w:ins>
      <w:ins w:id="3644" w:author="Luke Slemon" w:date="2020-04-29T21:20:00Z">
        <w:r>
          <w:t>, and the Processing System has a standard bus length of 32 bits. The AXI inte</w:t>
        </w:r>
      </w:ins>
      <w:ins w:id="3645" w:author="Luke Slemon" w:date="2020-04-29T21:21:00Z">
        <w:r>
          <w:t>rconnect will read the 32 bits from the transaction received from the PS, and it will only forward on the least significant 8 bits (the</w:t>
        </w:r>
      </w:ins>
      <w:ins w:id="3646" w:author="Luke Slemon" w:date="2020-04-29T21:22:00Z">
        <w:r>
          <w:t xml:space="preserve"> first 8 bits it receives)</w:t>
        </w:r>
      </w:ins>
      <w:ins w:id="3647" w:author="Luke Slemon" w:date="2020-04-29T21:23:00Z">
        <w:r>
          <w:t xml:space="preserve"> to the </w:t>
        </w:r>
        <w:r w:rsidR="006D5550">
          <w:t>GPIO.</w:t>
        </w:r>
      </w:ins>
    </w:p>
    <w:p w14:paraId="75F8CBE0" w14:textId="5561FD50" w:rsidR="00AF63AB" w:rsidRDefault="00AF63AB">
      <w:pPr>
        <w:pStyle w:val="Image"/>
        <w:rPr>
          <w:ins w:id="3648" w:author="Luke Slemon" w:date="2020-04-29T21:13:00Z"/>
        </w:rPr>
        <w:pPrChange w:id="3649" w:author="Luke Slemon" w:date="2020-05-16T17:40:00Z">
          <w:pPr>
            <w:pStyle w:val="TextSub2"/>
          </w:pPr>
        </w:pPrChange>
      </w:pPr>
      <w:ins w:id="3650" w:author="Luke Slemon" w:date="2020-04-29T21:12:00Z">
        <w:r>
          <w:lastRenderedPageBreak/>
          <w:drawing>
            <wp:inline distT="0" distB="0" distL="0" distR="0" wp14:anchorId="1DB3C41A" wp14:editId="7A2C6C3F">
              <wp:extent cx="5788254" cy="2627052"/>
              <wp:effectExtent l="0" t="0" r="317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01.jpg"/>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95969" cy="2630554"/>
                      </a:xfrm>
                      <a:prstGeom prst="rect">
                        <a:avLst/>
                      </a:prstGeom>
                      <a:ln>
                        <a:noFill/>
                      </a:ln>
                      <a:extLst>
                        <a:ext uri="{53640926-AAD7-44D8-BBD7-CCE9431645EC}">
                          <a14:shadowObscured xmlns:a14="http://schemas.microsoft.com/office/drawing/2010/main"/>
                        </a:ext>
                      </a:extLst>
                    </pic:spPr>
                  </pic:pic>
                </a:graphicData>
              </a:graphic>
            </wp:inline>
          </w:drawing>
        </w:r>
      </w:ins>
    </w:p>
    <w:p w14:paraId="2B3FB650" w14:textId="0CB4FC45" w:rsidR="00AF63AB" w:rsidRDefault="00AF63AB">
      <w:pPr>
        <w:pStyle w:val="FigureAnnotation"/>
        <w:rPr>
          <w:ins w:id="3651" w:author="Luke Slemon" w:date="2020-04-29T20:55:00Z"/>
        </w:rPr>
        <w:pPrChange w:id="3652" w:author="Luke Slemon" w:date="2020-04-29T21:13:00Z">
          <w:pPr>
            <w:pStyle w:val="TextSub2"/>
          </w:pPr>
        </w:pPrChange>
      </w:pPr>
      <w:ins w:id="3653" w:author="Luke Slemon" w:date="2020-04-29T21:13:00Z">
        <w:r>
          <w:t>Figure 8.</w:t>
        </w:r>
      </w:ins>
      <w:ins w:id="3654" w:author="Luke Slemon" w:date="2020-04-29T22:15:00Z">
        <w:r w:rsidR="00460562">
          <w:t>9</w:t>
        </w:r>
      </w:ins>
      <w:ins w:id="3655" w:author="Luke Slemon" w:date="2020-04-29T21:13:00Z">
        <w:r>
          <w:t>. Simple example of a</w:t>
        </w:r>
        <w:r w:rsidR="0057742C">
          <w:t xml:space="preserve"> </w:t>
        </w:r>
        <w:proofErr w:type="gramStart"/>
        <w:r w:rsidR="0057742C">
          <w:t>General Purpose</w:t>
        </w:r>
        <w:proofErr w:type="gramEnd"/>
        <w:r w:rsidR="0057742C">
          <w:t xml:space="preserve"> IO interfaced with the ZYNQ PS using the AXI Interface.</w:t>
        </w:r>
      </w:ins>
    </w:p>
    <w:p w14:paraId="502EA0D1" w14:textId="2DCC73E8" w:rsidR="00A651A9" w:rsidRDefault="006D5550">
      <w:pPr>
        <w:pStyle w:val="TextSub4"/>
        <w:rPr>
          <w:ins w:id="3656" w:author="Luke Slemon" w:date="2020-04-29T18:22:00Z"/>
        </w:rPr>
        <w:pPrChange w:id="3657" w:author="Luke Slemon" w:date="2020-04-29T21:25:00Z">
          <w:pPr>
            <w:pStyle w:val="TextSub2"/>
          </w:pPr>
        </w:pPrChange>
      </w:pPr>
      <w:ins w:id="3658" w:author="Luke Slemon" w:date="2020-04-29T21:25:00Z">
        <w:r>
          <w:t xml:space="preserve">The GPIO component in this example is also used within the Top Level of the architecture for controlling the LEDs. </w:t>
        </w:r>
      </w:ins>
      <w:ins w:id="3659" w:author="Luke Slemon" w:date="2020-04-29T18:20:00Z">
        <w:r w:rsidR="00A9342C">
          <w:t xml:space="preserve">GPIO blocks are a simple network of registers and </w:t>
        </w:r>
      </w:ins>
      <w:ins w:id="3660" w:author="Luke Slemon" w:date="2020-04-29T18:21:00Z">
        <w:r w:rsidR="00A9342C">
          <w:t>tri-state buffers as seen in Figure 8.</w:t>
        </w:r>
      </w:ins>
      <w:ins w:id="3661" w:author="Luke Slemon" w:date="2020-04-29T22:19:00Z">
        <w:r w:rsidR="00EF6C3B">
          <w:t>10</w:t>
        </w:r>
      </w:ins>
      <w:ins w:id="3662" w:author="Luke Slemon" w:date="2020-04-29T18:21:00Z">
        <w:r w:rsidR="00A9342C">
          <w:t>. The d</w:t>
        </w:r>
      </w:ins>
      <w:ins w:id="3663" w:author="Luke Slemon" w:date="2020-04-29T18:22:00Z">
        <w:r w:rsidR="00A9342C">
          <w:t xml:space="preserve">ifferent </w:t>
        </w:r>
      </w:ins>
      <w:ins w:id="3664" w:author="Luke Slemon" w:date="2020-04-29T18:31:00Z">
        <w:r w:rsidR="009436A6">
          <w:t>registers</w:t>
        </w:r>
      </w:ins>
      <w:ins w:id="3665" w:author="Luke Slemon" w:date="2020-04-29T18:22:00Z">
        <w:r w:rsidR="00A9342C">
          <w:t xml:space="preserve"> serve different purposes for controlling the flow of data within these components:</w:t>
        </w:r>
      </w:ins>
    </w:p>
    <w:p w14:paraId="0BE32AC8" w14:textId="783FB233" w:rsidR="00A9342C" w:rsidRDefault="00A9342C">
      <w:pPr>
        <w:pStyle w:val="TextSub2"/>
        <w:numPr>
          <w:ilvl w:val="0"/>
          <w:numId w:val="32"/>
        </w:numPr>
        <w:ind w:left="1208" w:hanging="357"/>
        <w:rPr>
          <w:ins w:id="3666" w:author="Luke Slemon" w:date="2020-04-29T18:27:00Z"/>
        </w:rPr>
        <w:pPrChange w:id="3667" w:author="Luke Slemon" w:date="2020-04-29T21:26:00Z">
          <w:pPr>
            <w:pStyle w:val="TextSub2"/>
            <w:numPr>
              <w:numId w:val="32"/>
            </w:numPr>
            <w:ind w:left="1077" w:hanging="360"/>
          </w:pPr>
        </w:pPrChange>
      </w:pPr>
      <w:ins w:id="3668" w:author="Luke Slemon" w:date="2020-04-29T18:22:00Z">
        <w:r>
          <w:t>GPIO_</w:t>
        </w:r>
      </w:ins>
      <w:ins w:id="3669" w:author="Luke Slemon" w:date="2020-04-29T18:25:00Z">
        <w:r w:rsidR="009436A6">
          <w:t>DAT</w:t>
        </w:r>
        <w:r w:rsidR="009436A6">
          <w:br/>
          <w:t xml:space="preserve">A </w:t>
        </w:r>
      </w:ins>
      <w:ins w:id="3670" w:author="Luke Slemon" w:date="2020-04-29T18:29:00Z">
        <w:r w:rsidR="009436A6">
          <w:t>r</w:t>
        </w:r>
      </w:ins>
      <w:ins w:id="3671" w:author="Luke Slemon" w:date="2020-04-29T18:25:00Z">
        <w:r w:rsidR="009436A6">
          <w:t>egister which controls the input to the Tri-state Buffe</w:t>
        </w:r>
      </w:ins>
      <w:ins w:id="3672" w:author="Luke Slemon" w:date="2020-04-29T18:27:00Z">
        <w:r w:rsidR="009436A6">
          <w:t>rs. As these register values change/new values loaded into the registers, the LED (for this example) will change with them.</w:t>
        </w:r>
      </w:ins>
    </w:p>
    <w:p w14:paraId="0D57F55C" w14:textId="0AF14868" w:rsidR="009436A6" w:rsidRDefault="009436A6">
      <w:pPr>
        <w:pStyle w:val="TextSub2"/>
        <w:numPr>
          <w:ilvl w:val="0"/>
          <w:numId w:val="32"/>
        </w:numPr>
        <w:ind w:left="1208" w:hanging="357"/>
        <w:rPr>
          <w:ins w:id="3673" w:author="Luke Slemon" w:date="2020-04-29T18:29:00Z"/>
        </w:rPr>
        <w:pPrChange w:id="3674" w:author="Luke Slemon" w:date="2020-04-29T21:26:00Z">
          <w:pPr>
            <w:pStyle w:val="TextSub2"/>
            <w:numPr>
              <w:numId w:val="32"/>
            </w:numPr>
            <w:ind w:left="1077" w:hanging="360"/>
          </w:pPr>
        </w:pPrChange>
      </w:pPr>
      <w:ins w:id="3675" w:author="Luke Slemon" w:date="2020-04-29T18:27:00Z">
        <w:r>
          <w:t>GPIO_DATA_IN</w:t>
        </w:r>
        <w:r>
          <w:br/>
          <w:t xml:space="preserve">A register which </w:t>
        </w:r>
      </w:ins>
      <w:ins w:id="3676" w:author="Luke Slemon" w:date="2020-04-29T18:28:00Z">
        <w:r>
          <w:t xml:space="preserve">stores the current output of the tristate buffer. If this block was configured to for input, </w:t>
        </w:r>
      </w:ins>
      <w:ins w:id="3677" w:author="Luke Slemon" w:date="2020-04-29T18:29:00Z">
        <w:r>
          <w:t>then the values this IO port reads will be stored to this register.</w:t>
        </w:r>
      </w:ins>
    </w:p>
    <w:p w14:paraId="14C5B7E2" w14:textId="09BB4837" w:rsidR="009436A6" w:rsidRDefault="009436A6">
      <w:pPr>
        <w:pStyle w:val="TextSub2"/>
        <w:numPr>
          <w:ilvl w:val="0"/>
          <w:numId w:val="32"/>
        </w:numPr>
        <w:ind w:left="1208" w:hanging="357"/>
        <w:rPr>
          <w:ins w:id="3678" w:author="Luke Slemon" w:date="2020-04-29T18:18:00Z"/>
        </w:rPr>
        <w:pPrChange w:id="3679" w:author="Luke Slemon" w:date="2020-04-29T21:26:00Z">
          <w:pPr>
            <w:pStyle w:val="TextSub2"/>
          </w:pPr>
        </w:pPrChange>
      </w:pPr>
      <w:ins w:id="3680" w:author="Luke Slemon" w:date="2020-04-29T18:29:00Z">
        <w:r>
          <w:t>GPIO_TRI</w:t>
        </w:r>
        <w:r>
          <w:br/>
          <w:t>A register which controls the state of the Tristate buffers and therefore the st</w:t>
        </w:r>
      </w:ins>
      <w:ins w:id="3681" w:author="Luke Slemon" w:date="2020-04-29T18:30:00Z">
        <w:r>
          <w:t xml:space="preserve">ate of the GPIO block. This buffer decides which pins are input pins or output pins. </w:t>
        </w:r>
      </w:ins>
    </w:p>
    <w:p w14:paraId="1707FED0" w14:textId="02BDD46B" w:rsidR="00A9342C" w:rsidRDefault="00A9342C">
      <w:pPr>
        <w:pStyle w:val="Image"/>
        <w:rPr>
          <w:ins w:id="3682" w:author="Luke Slemon" w:date="2020-04-29T18:19:00Z"/>
        </w:rPr>
        <w:pPrChange w:id="3683" w:author="Luke Slemon" w:date="2020-05-16T17:48:00Z">
          <w:pPr>
            <w:pStyle w:val="TextSub2"/>
            <w:jc w:val="center"/>
          </w:pPr>
        </w:pPrChange>
      </w:pPr>
      <w:ins w:id="3684" w:author="Luke Slemon" w:date="2020-04-29T18:18:00Z">
        <w:r>
          <w:lastRenderedPageBreak/>
          <w:drawing>
            <wp:inline distT="0" distB="0" distL="0" distR="0" wp14:anchorId="77BA3CB6" wp14:editId="2181185B">
              <wp:extent cx="5906079" cy="3971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XI GPIO.PNG"/>
                      <pic:cNvPicPr/>
                    </pic:nvPicPr>
                    <pic:blipFill>
                      <a:blip r:embed="rId55">
                        <a:extLst>
                          <a:ext uri="{28A0092B-C50C-407E-A947-70E740481C1C}">
                            <a14:useLocalDpi xmlns:a14="http://schemas.microsoft.com/office/drawing/2010/main" val="0"/>
                          </a:ext>
                        </a:extLst>
                      </a:blip>
                      <a:stretch>
                        <a:fillRect/>
                      </a:stretch>
                    </pic:blipFill>
                    <pic:spPr>
                      <a:xfrm>
                        <a:off x="0" y="0"/>
                        <a:ext cx="5932611" cy="3989768"/>
                      </a:xfrm>
                      <a:prstGeom prst="rect">
                        <a:avLst/>
                      </a:prstGeom>
                    </pic:spPr>
                  </pic:pic>
                </a:graphicData>
              </a:graphic>
            </wp:inline>
          </w:drawing>
        </w:r>
      </w:ins>
    </w:p>
    <w:p w14:paraId="782A04B4" w14:textId="4C38E909" w:rsidR="002D0700" w:rsidRPr="002D0700" w:rsidRDefault="002D0700">
      <w:pPr>
        <w:pStyle w:val="FigureAnnotation"/>
        <w:tabs>
          <w:tab w:val="center" w:pos="4693"/>
          <w:tab w:val="right" w:pos="9026"/>
        </w:tabs>
        <w:jc w:val="left"/>
        <w:rPr>
          <w:ins w:id="3685" w:author="Luke Slemon" w:date="2020-04-29T18:31:00Z"/>
        </w:rPr>
        <w:pPrChange w:id="3686" w:author="Luke Slemon" w:date="2020-05-16T17:51:00Z">
          <w:pPr>
            <w:pStyle w:val="FigureAnnotation"/>
          </w:pPr>
        </w:pPrChange>
      </w:pPr>
      <w:ins w:id="3687" w:author="Luke Slemon" w:date="2020-04-29T21:53:00Z">
        <w:r>
          <w:tab/>
        </w:r>
      </w:ins>
      <w:ins w:id="3688" w:author="Luke Slemon" w:date="2020-04-29T18:19:00Z">
        <w:r w:rsidR="00A9342C">
          <w:t>Figure</w:t>
        </w:r>
      </w:ins>
      <w:ins w:id="3689" w:author="Luke Slemon" w:date="2020-05-18T14:05:00Z">
        <w:r w:rsidR="009B37A0">
          <w:t xml:space="preserve"> </w:t>
        </w:r>
      </w:ins>
      <w:ins w:id="3690" w:author="Luke Slemon" w:date="2020-04-29T18:19:00Z">
        <w:r w:rsidR="00A9342C">
          <w:t>8.</w:t>
        </w:r>
      </w:ins>
      <w:ins w:id="3691" w:author="Luke Slemon" w:date="2020-04-29T22:15:00Z">
        <w:r w:rsidR="00EF6C3B">
          <w:t>10</w:t>
        </w:r>
      </w:ins>
      <w:ins w:id="3692" w:author="Luke Slemon" w:date="2020-04-29T18:19:00Z">
        <w:r w:rsidR="00A9342C">
          <w:t xml:space="preserve"> General-Purpose IO IP Block internals</w:t>
        </w:r>
      </w:ins>
      <w:ins w:id="3693" w:author="Luke Slemon" w:date="2020-04-29T21:52:00Z">
        <w:r>
          <w:fldChar w:fldCharType="begin" w:fldLock="1"/>
        </w:r>
      </w:ins>
      <w:r>
        <w:instrText>ADDIN CSL_CITATION {"citationItems":[{"id":"ITEM-1","itemData":{"DOI":"10.1002/ejoc.201200111","ISBN":"9781107671812","ISSN":"0196-6553","PMID":"26840611","author":[{"dropping-particle":"","family":"Xilinx Inc.","given":"","non-dropping-particle":"","parse-names":false,"suffix":""}],"container-title":"WD info","id":"ITEM-1","issued":{"date-parts":[["2003"]]},"page":"2004","title":"AXI GPIO v2.0 IP Product Guide","type":"article-journal"},"uris":["http://www.mendeley.com/documents/?uuid=7b16464a-582f-42e6-8de0-649aa376f5f8"]}],"mendeley":{"formattedCitation":"[36]","plainTextFormattedCitation":"[36]","previouslyFormattedCitation":"[36]"},"properties":{"noteIndex":0},"schema":"https://github.com/citation-style-language/schema/raw/master/csl-citation.json"}</w:instrText>
      </w:r>
      <w:r>
        <w:fldChar w:fldCharType="separate"/>
      </w:r>
      <w:r w:rsidRPr="002D0700">
        <w:rPr>
          <w:b w:val="0"/>
          <w:noProof/>
        </w:rPr>
        <w:t>[36]</w:t>
      </w:r>
      <w:ins w:id="3694" w:author="Luke Slemon" w:date="2020-04-29T21:52:00Z">
        <w:r>
          <w:fldChar w:fldCharType="end"/>
        </w:r>
      </w:ins>
      <w:ins w:id="3695" w:author="Luke Slemon" w:date="2020-04-29T21:53:00Z">
        <w:r>
          <w:tab/>
        </w:r>
      </w:ins>
    </w:p>
    <w:p w14:paraId="4B3B635D" w14:textId="0D5BAF5B" w:rsidR="009436A6" w:rsidRDefault="006D5550" w:rsidP="006D5550">
      <w:pPr>
        <w:pStyle w:val="TextSub4"/>
        <w:rPr>
          <w:ins w:id="3696" w:author="Luke Slemon" w:date="2020-04-29T22:13:00Z"/>
        </w:rPr>
      </w:pPr>
      <w:ins w:id="3697" w:author="Luke Slemon" w:date="2020-04-29T21:27:00Z">
        <w:r>
          <w:t>For this project the GPIO is configured as an output component, and requires only 4 bits (1 bit per LED), therefore the four bits within the GPIO_TRI are “1111”</w:t>
        </w:r>
      </w:ins>
      <w:ins w:id="3698" w:author="Luke Slemon" w:date="2020-04-29T21:28:00Z">
        <w:r>
          <w:t xml:space="preserve">, which sets all tristate buffers to active or on, allowing the Processing System to send transactions which will change the state of the LEDS. </w:t>
        </w:r>
      </w:ins>
    </w:p>
    <w:p w14:paraId="60D89E30" w14:textId="47569D30" w:rsidR="00EF6C3B" w:rsidRDefault="002D0700" w:rsidP="00460562">
      <w:pPr>
        <w:pStyle w:val="TextSub4"/>
        <w:rPr>
          <w:ins w:id="3699" w:author="Luke Slemon" w:date="2020-05-19T17:43:00Z"/>
        </w:rPr>
      </w:pPr>
      <w:ins w:id="3700" w:author="Luke Slemon" w:date="2020-04-29T21:54:00Z">
        <w:r>
          <w:t>However</w:t>
        </w:r>
      </w:ins>
      <w:ins w:id="3701" w:author="Luke Slemon" w:date="2020-04-29T21:55:00Z">
        <w:r w:rsidR="00FF7969">
          <w:t>,</w:t>
        </w:r>
      </w:ins>
      <w:ins w:id="3702" w:author="Luke Slemon" w:date="2020-04-29T21:54:00Z">
        <w:r>
          <w:t xml:space="preserve"> in order to decide </w:t>
        </w:r>
      </w:ins>
      <w:ins w:id="3703" w:author="Luke Slemon" w:date="2020-04-29T22:19:00Z">
        <w:r w:rsidR="00EF6C3B">
          <w:t>what</w:t>
        </w:r>
      </w:ins>
      <w:ins w:id="3704" w:author="Luke Slemon" w:date="2020-04-29T21:54:00Z">
        <w:r>
          <w:t xml:space="preserve"> register the ZYNQ PS is writing to, it must specif</w:t>
        </w:r>
      </w:ins>
      <w:ins w:id="3705" w:author="Luke Slemon" w:date="2020-04-29T21:55:00Z">
        <w:r>
          <w:t xml:space="preserve">y </w:t>
        </w:r>
      </w:ins>
      <w:ins w:id="3706" w:author="Luke Slemon" w:date="2020-04-29T22:00:00Z">
        <w:r w:rsidR="00FF7969">
          <w:t xml:space="preserve">one of the register space addresses as seen in </w:t>
        </w:r>
      </w:ins>
      <w:ins w:id="3707" w:author="Luke Slemon" w:date="2020-05-02T20:38:00Z">
        <w:r w:rsidR="00123391">
          <w:t>Table 8.1</w:t>
        </w:r>
      </w:ins>
      <w:ins w:id="3708" w:author="Luke Slemon" w:date="2020-04-29T22:00:00Z">
        <w:r w:rsidR="00FF7969">
          <w:t xml:space="preserve"> </w:t>
        </w:r>
      </w:ins>
      <w:ins w:id="3709" w:author="Luke Slemon" w:date="2020-04-29T21:55:00Z">
        <w:r>
          <w:t>within the Address channel</w:t>
        </w:r>
        <w:r w:rsidR="00FF7969">
          <w:t xml:space="preserve"> of the transaction. </w:t>
        </w:r>
      </w:ins>
      <w:ins w:id="3710" w:author="Luke Slemon" w:date="2020-04-29T22:20:00Z">
        <w:r w:rsidR="00EF6C3B">
          <w:t>For the GPIO example, according to Figure</w:t>
        </w:r>
      </w:ins>
      <w:ins w:id="3711" w:author="Luke Slemon" w:date="2020-05-18T14:05:00Z">
        <w:r w:rsidR="009B37A0">
          <w:t xml:space="preserve"> </w:t>
        </w:r>
      </w:ins>
      <w:ins w:id="3712" w:author="Luke Slemon" w:date="2020-04-29T22:20:00Z">
        <w:r w:rsidR="00EF6C3B">
          <w:t xml:space="preserve">8.8, the GPIO </w:t>
        </w:r>
      </w:ins>
      <w:ins w:id="3713" w:author="Luke Slemon" w:date="2020-04-29T22:21:00Z">
        <w:r w:rsidR="00EF6C3B">
          <w:t>is assigned</w:t>
        </w:r>
      </w:ins>
      <w:ins w:id="3714" w:author="Luke Slemon" w:date="2020-04-29T22:20:00Z">
        <w:r w:rsidR="00EF6C3B">
          <w:t xml:space="preserve"> address range</w:t>
        </w:r>
      </w:ins>
      <w:ins w:id="3715" w:author="Luke Slemon" w:date="2020-04-29T22:21:00Z">
        <w:r w:rsidR="00EF6C3B">
          <w:t xml:space="preserve">s 0x4120_0000 to 0x4120_0FFF, and according </w:t>
        </w:r>
      </w:ins>
      <w:ins w:id="3716" w:author="Luke Slemon" w:date="2020-05-19T17:43:00Z">
        <w:r w:rsidR="00982CD3">
          <w:t xml:space="preserve">to </w:t>
        </w:r>
      </w:ins>
      <w:ins w:id="3717" w:author="Luke Slemon" w:date="2020-05-19T16:43:00Z">
        <w:r w:rsidR="00177491">
          <w:t>Table</w:t>
        </w:r>
      </w:ins>
      <w:ins w:id="3718" w:author="Luke Slemon" w:date="2020-04-29T22:21:00Z">
        <w:r w:rsidR="00EF6C3B">
          <w:t xml:space="preserve"> 8.1, it use</w:t>
        </w:r>
      </w:ins>
      <w:ins w:id="3719" w:author="Luke Slemon" w:date="2020-04-29T22:22:00Z">
        <w:r w:rsidR="00EF6C3B">
          <w:t>s only 0x0120 address locations</w:t>
        </w:r>
      </w:ins>
      <w:ins w:id="3720" w:author="Luke Slemon" w:date="2020-04-29T22:23:00Z">
        <w:r w:rsidR="00EF6C3B">
          <w:t xml:space="preserve"> (0xEDF address unoccupied).</w:t>
        </w:r>
      </w:ins>
      <w:ins w:id="3721" w:author="Luke Slemon" w:date="2020-04-29T22:24:00Z">
        <w:r w:rsidR="00EF6C3B">
          <w:t xml:space="preserve"> If the ZYNQ PS wishes to write a transaction to the registers controlling the tristate buffers, it must write to the address </w:t>
        </w:r>
      </w:ins>
      <w:ins w:id="3722" w:author="Luke Slemon" w:date="2020-04-29T22:25:00Z">
        <w:r w:rsidR="00EF6C3B">
          <w:t>0x4120_0004.</w:t>
        </w:r>
      </w:ins>
    </w:p>
    <w:p w14:paraId="60D909B6" w14:textId="77777777" w:rsidR="00982CD3" w:rsidRDefault="00982CD3" w:rsidP="00460562">
      <w:pPr>
        <w:pStyle w:val="TextSub4"/>
        <w:rPr>
          <w:ins w:id="3723" w:author="Luke Slemon" w:date="2020-04-29T22:20:00Z"/>
        </w:rPr>
      </w:pPr>
    </w:p>
    <w:p w14:paraId="0BAA2FE0" w14:textId="6C10E559" w:rsidR="002D0700" w:rsidRDefault="002D0700">
      <w:pPr>
        <w:pStyle w:val="Image"/>
        <w:rPr>
          <w:ins w:id="3724" w:author="Luke Slemon" w:date="2020-04-29T21:54:00Z"/>
        </w:rPr>
        <w:pPrChange w:id="3725" w:author="Luke Slemon" w:date="2020-05-16T17:48:00Z">
          <w:pPr>
            <w:pStyle w:val="TextSub4"/>
          </w:pPr>
        </w:pPrChange>
      </w:pPr>
      <w:ins w:id="3726" w:author="Luke Slemon" w:date="2020-04-29T21:54:00Z">
        <w:r>
          <w:lastRenderedPageBreak/>
          <w:drawing>
            <wp:inline distT="0" distB="0" distL="0" distR="0" wp14:anchorId="2D437C7F" wp14:editId="21C1CCBC">
              <wp:extent cx="6160202" cy="217170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PIO register space.PNG"/>
                      <pic:cNvPicPr/>
                    </pic:nvPicPr>
                    <pic:blipFill>
                      <a:blip r:embed="rId56">
                        <a:extLst>
                          <a:ext uri="{28A0092B-C50C-407E-A947-70E740481C1C}">
                            <a14:useLocalDpi xmlns:a14="http://schemas.microsoft.com/office/drawing/2010/main" val="0"/>
                          </a:ext>
                        </a:extLst>
                      </a:blip>
                      <a:stretch>
                        <a:fillRect/>
                      </a:stretch>
                    </pic:blipFill>
                    <pic:spPr>
                      <a:xfrm>
                        <a:off x="0" y="0"/>
                        <a:ext cx="6168277" cy="2174547"/>
                      </a:xfrm>
                      <a:prstGeom prst="rect">
                        <a:avLst/>
                      </a:prstGeom>
                    </pic:spPr>
                  </pic:pic>
                </a:graphicData>
              </a:graphic>
            </wp:inline>
          </w:drawing>
        </w:r>
      </w:ins>
    </w:p>
    <w:p w14:paraId="5F3B7F11" w14:textId="5674775B" w:rsidR="002D0700" w:rsidRDefault="00123391" w:rsidP="002D0700">
      <w:pPr>
        <w:pStyle w:val="FigureAnnotation"/>
        <w:rPr>
          <w:ins w:id="3727" w:author="Luke Slemon" w:date="2020-04-29T22:03:00Z"/>
        </w:rPr>
      </w:pPr>
      <w:ins w:id="3728" w:author="Luke Slemon" w:date="2020-05-02T20:37:00Z">
        <w:r>
          <w:t>Table</w:t>
        </w:r>
      </w:ins>
      <w:ins w:id="3729" w:author="Luke Slemon" w:date="2020-04-29T21:54:00Z">
        <w:r w:rsidR="002D0700">
          <w:t xml:space="preserve"> 8.1. General Purpose IO Register Space</w:t>
        </w:r>
      </w:ins>
      <w:ins w:id="3730" w:author="Luke Slemon" w:date="2020-04-29T21:55:00Z">
        <w:r w:rsidR="00FF7969">
          <w:fldChar w:fldCharType="begin" w:fldLock="1"/>
        </w:r>
      </w:ins>
      <w:r w:rsidR="00AE68B3">
        <w:instrText>ADDIN CSL_CITATION {"citationItems":[{"id":"ITEM-1","itemData":{"DOI":"10.1002/ejoc.201200111","ISBN":"9781107671812","ISSN":"0196-6553","PMID":"26840611","author":[{"dropping-particle":"","family":"Xilinx Inc.","given":"","non-dropping-particle":"","parse-names":false,"suffix":""}],"container-title":"WD info","id":"ITEM-1","issued":{"date-parts":[["2003"]]},"page":"2004","title":"AXI GPIO v2.0 IP Product Guide","type":"article-journal"},"uris":["http://www.mendeley.com/documents/?uuid=7b16464a-582f-42e6-8de0-649aa376f5f8"]}],"mendeley":{"formattedCitation":"[36]","plainTextFormattedCitation":"[36]","previouslyFormattedCitation":"[36]"},"properties":{"noteIndex":0},"schema":"https://github.com/citation-style-language/schema/raw/master/csl-citation.json"}</w:instrText>
      </w:r>
      <w:r w:rsidR="00FF7969">
        <w:fldChar w:fldCharType="separate"/>
      </w:r>
      <w:r w:rsidR="00FF7969" w:rsidRPr="00FF7969">
        <w:rPr>
          <w:b w:val="0"/>
          <w:noProof/>
        </w:rPr>
        <w:t>[36]</w:t>
      </w:r>
      <w:ins w:id="3731" w:author="Luke Slemon" w:date="2020-04-29T21:55:00Z">
        <w:r w:rsidR="00FF7969">
          <w:fldChar w:fldCharType="end"/>
        </w:r>
      </w:ins>
      <w:ins w:id="3732" w:author="Luke Slemon" w:date="2020-04-29T21:54:00Z">
        <w:r w:rsidR="002D0700">
          <w:t>.</w:t>
        </w:r>
      </w:ins>
    </w:p>
    <w:p w14:paraId="5BAF1A6A" w14:textId="7BAD0941" w:rsidR="00201745" w:rsidRDefault="007B1C9C" w:rsidP="00201745">
      <w:pPr>
        <w:pStyle w:val="TextSub4"/>
        <w:rPr>
          <w:ins w:id="3733" w:author="Luke Slemon" w:date="2020-04-30T21:03:00Z"/>
        </w:rPr>
      </w:pPr>
      <w:ins w:id="3734" w:author="Luke Slemon" w:date="2020-04-30T20:56:00Z">
        <w:r>
          <w:t>Both FIR and FFT Accelerators use four channels in order to introduce hardware redundancy into the system.</w:t>
        </w:r>
      </w:ins>
      <w:ins w:id="3735" w:author="Luke Slemon" w:date="2020-04-30T20:58:00Z">
        <w:r w:rsidR="00201745">
          <w:t xml:space="preserve"> By introducing </w:t>
        </w:r>
      </w:ins>
      <w:ins w:id="3736" w:author="Luke Slemon" w:date="2020-05-19T17:45:00Z">
        <w:r w:rsidR="00982CD3">
          <w:t xml:space="preserve">such </w:t>
        </w:r>
      </w:ins>
      <w:ins w:id="3737" w:author="Luke Slemon" w:date="2020-04-30T20:58:00Z">
        <w:r w:rsidR="00201745">
          <w:t>redundancy, when the classifier generates an output, the outputs of each channel will be compared in order to determine if an SSVEP has be</w:t>
        </w:r>
      </w:ins>
      <w:ins w:id="3738" w:author="Luke Slemon" w:date="2020-04-30T20:59:00Z">
        <w:r w:rsidR="00201745">
          <w:t>en detected or not. This will be covered further in</w:t>
        </w:r>
      </w:ins>
      <w:ins w:id="3739" w:author="Luke Slemon" w:date="2020-05-19T17:46:00Z">
        <w:r w:rsidR="00982CD3">
          <w:t xml:space="preserve"> a later chapter on</w:t>
        </w:r>
      </w:ins>
      <w:ins w:id="3740" w:author="Luke Slemon" w:date="2020-04-30T20:59:00Z">
        <w:r w:rsidR="00201745">
          <w:t xml:space="preserve"> Signal Processing.</w:t>
        </w:r>
      </w:ins>
    </w:p>
    <w:p w14:paraId="1D9FE24B" w14:textId="303D902A" w:rsidR="007B1C9C" w:rsidRDefault="00201745" w:rsidP="00216684">
      <w:pPr>
        <w:pStyle w:val="TextSub4"/>
        <w:rPr>
          <w:ins w:id="3741" w:author="Luke Slemon" w:date="2020-04-29T22:05:00Z"/>
        </w:rPr>
      </w:pPr>
      <w:ins w:id="3742" w:author="Luke Slemon" w:date="2020-04-30T21:04:00Z">
        <w:r>
          <w:t>The four channels for each Accelerator are grouped together into a set of Hierarchies which are used to help make the</w:t>
        </w:r>
      </w:ins>
      <w:ins w:id="3743" w:author="Luke Slemon" w:date="2020-04-30T21:05:00Z">
        <w:r>
          <w:t xml:space="preserve"> system more modular.</w:t>
        </w:r>
      </w:ins>
      <w:ins w:id="3744" w:author="Luke Slemon" w:date="2020-04-30T21:12:00Z">
        <w:r>
          <w:t xml:space="preserve"> Modula</w:t>
        </w:r>
      </w:ins>
      <w:ins w:id="3745" w:author="Luke Slemon" w:date="2020-04-30T21:37:00Z">
        <w:r w:rsidR="00216684">
          <w:t xml:space="preserve">rising the system takes advantage of the FPGA’s facilitation for rapid prototyping and reconfigurability. Having the system broken into </w:t>
        </w:r>
      </w:ins>
      <w:ins w:id="3746" w:author="Luke Slemon" w:date="2020-04-30T21:38:00Z">
        <w:r w:rsidR="00216684">
          <w:t xml:space="preserve">modules also makes developing drivers </w:t>
        </w:r>
      </w:ins>
      <w:ins w:id="3747" w:author="Luke Slemon" w:date="2020-05-19T17:47:00Z">
        <w:r w:rsidR="00982CD3">
          <w:t>more efficient</w:t>
        </w:r>
      </w:ins>
      <w:ins w:id="3748" w:author="Luke Slemon" w:date="2020-04-30T21:38:00Z">
        <w:r w:rsidR="00216684">
          <w:t xml:space="preserve">. Instead of a large body of code being </w:t>
        </w:r>
      </w:ins>
      <w:ins w:id="3749" w:author="Luke Slemon" w:date="2020-04-30T21:39:00Z">
        <w:r w:rsidR="00216684">
          <w:t xml:space="preserve">developed </w:t>
        </w:r>
      </w:ins>
      <w:ins w:id="3750" w:author="Luke Slemon" w:date="2020-04-30T21:38:00Z">
        <w:r w:rsidR="00216684">
          <w:t xml:space="preserve">for the entire system, each module can have its own </w:t>
        </w:r>
      </w:ins>
      <w:ins w:id="3751" w:author="Luke Slemon" w:date="2020-04-30T21:39:00Z">
        <w:r w:rsidR="00216684">
          <w:t xml:space="preserve">separate drivers which helps to loosely couple all components. </w:t>
        </w:r>
      </w:ins>
    </w:p>
    <w:p w14:paraId="4C632971" w14:textId="24F17096" w:rsidR="00216684" w:rsidRDefault="00216684" w:rsidP="007B7670">
      <w:pPr>
        <w:pStyle w:val="Heading3"/>
        <w:rPr>
          <w:ins w:id="3752" w:author="Luke Slemon" w:date="2020-04-30T21:46:00Z"/>
        </w:rPr>
      </w:pPr>
      <w:bookmarkStart w:id="3753" w:name="_Toc40639293"/>
      <w:ins w:id="3754" w:author="Luke Slemon" w:date="2020-04-30T21:43:00Z">
        <w:r>
          <w:t>FFT Hierarchy</w:t>
        </w:r>
      </w:ins>
      <w:bookmarkEnd w:id="3753"/>
    </w:p>
    <w:p w14:paraId="4882FEA7" w14:textId="0AFDE5B3" w:rsidR="009445C7" w:rsidRPr="00216684" w:rsidRDefault="00216684">
      <w:pPr>
        <w:pStyle w:val="TextSub4"/>
        <w:rPr>
          <w:ins w:id="3755" w:author="Luke Slemon" w:date="2020-04-30T21:43:00Z"/>
        </w:rPr>
        <w:pPrChange w:id="3756" w:author="Luke Slemon" w:date="2020-04-30T22:01:00Z">
          <w:pPr>
            <w:pStyle w:val="Heading3"/>
          </w:pPr>
        </w:pPrChange>
      </w:pPr>
      <w:ins w:id="3757" w:author="Luke Slemon" w:date="2020-04-30T21:46:00Z">
        <w:r>
          <w:t>The FFT Hierarchy</w:t>
        </w:r>
      </w:ins>
      <w:ins w:id="3758" w:author="Luke Slemon" w:date="2020-04-30T21:47:00Z">
        <w:r>
          <w:t xml:space="preserve"> as seen in Figure 8.1</w:t>
        </w:r>
      </w:ins>
      <w:ins w:id="3759" w:author="Luke Slemon" w:date="2020-05-19T16:43:00Z">
        <w:r w:rsidR="00177491">
          <w:t>1</w:t>
        </w:r>
      </w:ins>
      <w:ins w:id="3760" w:author="Luke Slemon" w:date="2020-04-30T21:47:00Z">
        <w:r>
          <w:t xml:space="preserve"> handles the communications between the four FFT Channels and the ZYNQ PS. </w:t>
        </w:r>
      </w:ins>
      <w:ins w:id="3761" w:author="Luke Slemon" w:date="2020-04-30T21:52:00Z">
        <w:r w:rsidR="00506456">
          <w:t xml:space="preserve">There is very little functionality in this hierarchy bar routing general </w:t>
        </w:r>
      </w:ins>
      <w:ins w:id="3762" w:author="Luke Slemon" w:date="2020-05-19T17:47:00Z">
        <w:r w:rsidR="00982CD3">
          <w:t>p</w:t>
        </w:r>
      </w:ins>
      <w:ins w:id="3763" w:author="Luke Slemon" w:date="2020-04-30T21:52:00Z">
        <w:r w:rsidR="00506456">
          <w:t xml:space="preserve">urpose </w:t>
        </w:r>
      </w:ins>
      <w:ins w:id="3764" w:author="Luke Slemon" w:date="2020-04-30T21:53:00Z">
        <w:r w:rsidR="00506456">
          <w:t xml:space="preserve">transactions to the configure the Direct Memory Accesses within the </w:t>
        </w:r>
        <w:proofErr w:type="gramStart"/>
        <w:r w:rsidR="00506456">
          <w:t>channels, and</w:t>
        </w:r>
        <w:proofErr w:type="gramEnd"/>
        <w:r w:rsidR="00506456">
          <w:t xml:space="preserve"> </w:t>
        </w:r>
      </w:ins>
      <w:ins w:id="3765" w:author="Luke Slemon" w:date="2020-04-30T22:00:00Z">
        <w:r w:rsidR="009445C7">
          <w:t>routing the data streams from the PS to the specified DMA.</w:t>
        </w:r>
      </w:ins>
    </w:p>
    <w:p w14:paraId="1339A474" w14:textId="0084AD8B" w:rsidR="00216684" w:rsidRDefault="00216684">
      <w:pPr>
        <w:pStyle w:val="Image"/>
        <w:rPr>
          <w:ins w:id="3766" w:author="Luke Slemon" w:date="2020-04-30T21:43:00Z"/>
        </w:rPr>
        <w:pPrChange w:id="3767" w:author="Luke Slemon" w:date="2020-05-16T17:48:00Z">
          <w:pPr>
            <w:pStyle w:val="TextSub3"/>
          </w:pPr>
        </w:pPrChange>
      </w:pPr>
      <w:ins w:id="3768" w:author="Luke Slemon" w:date="2020-04-30T21:43:00Z">
        <w:r>
          <w:lastRenderedPageBreak/>
          <w:drawing>
            <wp:inline distT="0" distB="0" distL="0" distR="0" wp14:anchorId="2566A5CC" wp14:editId="6866E293">
              <wp:extent cx="5806599" cy="3086100"/>
              <wp:effectExtent l="0" t="0" r="3810" b="0"/>
              <wp:docPr id="84" name="Picture 8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1(4).jpg"/>
                      <pic:cNvPicPr/>
                    </pic:nvPicPr>
                    <pic:blipFill rotWithShape="1">
                      <a:blip r:embed="rId57" cstate="print">
                        <a:extLst>
                          <a:ext uri="{28A0092B-C50C-407E-A947-70E740481C1C}">
                            <a14:useLocalDpi xmlns:a14="http://schemas.microsoft.com/office/drawing/2010/main" val="0"/>
                          </a:ext>
                        </a:extLst>
                      </a:blip>
                      <a:srcRect l="6647" t="31461" r="3612" b="31684"/>
                      <a:stretch/>
                    </pic:blipFill>
                    <pic:spPr bwMode="auto">
                      <a:xfrm>
                        <a:off x="0" y="0"/>
                        <a:ext cx="5808936" cy="3087342"/>
                      </a:xfrm>
                      <a:prstGeom prst="rect">
                        <a:avLst/>
                      </a:prstGeom>
                      <a:ln>
                        <a:noFill/>
                      </a:ln>
                      <a:extLst>
                        <a:ext uri="{53640926-AAD7-44D8-BBD7-CCE9431645EC}">
                          <a14:shadowObscured xmlns:a14="http://schemas.microsoft.com/office/drawing/2010/main"/>
                        </a:ext>
                      </a:extLst>
                    </pic:spPr>
                  </pic:pic>
                </a:graphicData>
              </a:graphic>
            </wp:inline>
          </w:drawing>
        </w:r>
      </w:ins>
    </w:p>
    <w:p w14:paraId="061064F2" w14:textId="5F78E5D5" w:rsidR="009445C7" w:rsidRPr="009445C7" w:rsidRDefault="00216684">
      <w:pPr>
        <w:pStyle w:val="FigureAnnotation"/>
        <w:rPr>
          <w:ins w:id="3769" w:author="Luke Slemon" w:date="2020-04-30T21:43:00Z"/>
        </w:rPr>
        <w:pPrChange w:id="3770" w:author="Luke Slemon" w:date="2020-04-30T22:06:00Z">
          <w:pPr>
            <w:pStyle w:val="TextSub3"/>
          </w:pPr>
        </w:pPrChange>
      </w:pPr>
      <w:ins w:id="3771" w:author="Luke Slemon" w:date="2020-04-30T21:43:00Z">
        <w:r>
          <w:t>Figure 8.1</w:t>
        </w:r>
      </w:ins>
      <w:ins w:id="3772" w:author="Luke Slemon" w:date="2020-05-19T16:43:00Z">
        <w:r w:rsidR="00177491">
          <w:t>1</w:t>
        </w:r>
      </w:ins>
      <w:ins w:id="3773" w:author="Luke Slemon" w:date="2020-04-30T21:43:00Z">
        <w:r>
          <w:t xml:space="preserve"> </w:t>
        </w:r>
      </w:ins>
      <w:ins w:id="3774" w:author="Luke Slemon" w:date="2020-04-30T21:44:00Z">
        <w:r>
          <w:t>FFT Hierarchy containing the Four channels and two interconnects for the General Purpose and High-Performance Interfaces.</w:t>
        </w:r>
      </w:ins>
    </w:p>
    <w:p w14:paraId="131E85EC" w14:textId="172FDCA9" w:rsidR="00216684" w:rsidRDefault="00216684">
      <w:pPr>
        <w:pStyle w:val="Heading3"/>
        <w:rPr>
          <w:ins w:id="3775" w:author="Luke Slemon" w:date="2020-04-30T22:06:00Z"/>
        </w:rPr>
      </w:pPr>
      <w:bookmarkStart w:id="3776" w:name="_Toc40639294"/>
      <w:ins w:id="3777" w:author="Luke Slemon" w:date="2020-04-30T21:43:00Z">
        <w:r>
          <w:t>FFT Channels</w:t>
        </w:r>
      </w:ins>
      <w:bookmarkEnd w:id="3776"/>
    </w:p>
    <w:p w14:paraId="2230F4D2" w14:textId="41E157FD" w:rsidR="009445C7" w:rsidRDefault="009445C7" w:rsidP="009445C7">
      <w:pPr>
        <w:pStyle w:val="TextSub4"/>
        <w:ind w:left="861"/>
        <w:rPr>
          <w:ins w:id="3778" w:author="Luke Slemon" w:date="2020-04-30T22:10:00Z"/>
        </w:rPr>
      </w:pPr>
      <w:ins w:id="3779" w:author="Luke Slemon" w:date="2020-04-30T22:06:00Z">
        <w:r>
          <w:t xml:space="preserve">The FFT Channels </w:t>
        </w:r>
      </w:ins>
      <w:ins w:id="3780" w:author="Luke Slemon" w:date="2020-04-30T22:07:00Z">
        <w:r>
          <w:t xml:space="preserve">were one of the primary focuses when developing the Hardware Accelerated BCI. </w:t>
        </w:r>
      </w:ins>
      <w:ins w:id="3781" w:author="Luke Slemon" w:date="2020-04-30T22:08:00Z">
        <w:r>
          <w:t xml:space="preserve">One of the main objectives of this project was to develop a system which can accelerate the detection of SSVEPs using the parallel processing offered by the Programmable Logic. </w:t>
        </w:r>
      </w:ins>
      <w:ins w:id="3782" w:author="Luke Slemon" w:date="2020-05-02T14:58:00Z">
        <w:r w:rsidR="000E0B32">
          <w:t>One such</w:t>
        </w:r>
      </w:ins>
      <w:ins w:id="3783" w:author="Luke Slemon" w:date="2020-05-02T14:59:00Z">
        <w:r w:rsidR="000E0B32">
          <w:t xml:space="preserve"> operation within the detection of SSVEPs which can benefit from Hardware Acceleration is the Fast Fourier Transform.</w:t>
        </w:r>
      </w:ins>
    </w:p>
    <w:p w14:paraId="59880D44" w14:textId="52A9FB5B" w:rsidR="00756BCB" w:rsidRPr="009445C7" w:rsidRDefault="00756BCB">
      <w:pPr>
        <w:pStyle w:val="TextSub4"/>
        <w:ind w:left="861"/>
        <w:rPr>
          <w:ins w:id="3784" w:author="Luke Slemon" w:date="2020-04-30T21:43:00Z"/>
        </w:rPr>
        <w:pPrChange w:id="3785" w:author="Luke Slemon" w:date="2020-04-30T22:06:00Z">
          <w:pPr>
            <w:pStyle w:val="Heading3"/>
          </w:pPr>
        </w:pPrChange>
      </w:pPr>
      <w:ins w:id="3786" w:author="Luke Slemon" w:date="2020-04-30T22:10:00Z">
        <w:r>
          <w:t>The FFT Channels as seen in Figu</w:t>
        </w:r>
      </w:ins>
      <w:ins w:id="3787" w:author="Luke Slemon" w:date="2020-05-02T14:59:00Z">
        <w:r w:rsidR="000E0B32">
          <w:t>re</w:t>
        </w:r>
      </w:ins>
      <w:ins w:id="3788" w:author="Luke Slemon" w:date="2020-05-02T15:00:00Z">
        <w:r w:rsidR="000E0B32">
          <w:t xml:space="preserve"> 8.1</w:t>
        </w:r>
      </w:ins>
      <w:ins w:id="3789" w:author="Luke Slemon" w:date="2020-05-19T16:43:00Z">
        <w:r w:rsidR="00177491">
          <w:t>2</w:t>
        </w:r>
      </w:ins>
      <w:ins w:id="3790" w:author="Luke Slemon" w:date="2020-05-02T15:00:00Z">
        <w:r w:rsidR="000E0B32">
          <w:t xml:space="preserve"> contain two DMAs, a Data Width Converter and the FFT Processing core.</w:t>
        </w:r>
      </w:ins>
      <w:ins w:id="3791" w:author="Luke Slemon" w:date="2020-05-02T15:47:00Z">
        <w:r w:rsidR="007878B9">
          <w:t xml:space="preserve"> Th</w:t>
        </w:r>
      </w:ins>
      <w:ins w:id="3792" w:author="Luke Slemon" w:date="2020-05-02T15:48:00Z">
        <w:r w:rsidR="007878B9">
          <w:t xml:space="preserve">e two DMAs are responsible for streaming data to and from the FFT processing core, where </w:t>
        </w:r>
      </w:ins>
      <w:ins w:id="3793" w:author="Luke Slemon" w:date="2020-05-02T15:49:00Z">
        <w:r w:rsidR="007878B9">
          <w:t xml:space="preserve">one DMA streams the </w:t>
        </w:r>
      </w:ins>
      <w:ins w:id="3794" w:author="Luke Slemon" w:date="2020-05-02T15:48:00Z">
        <w:r w:rsidR="007878B9">
          <w:t>frames of</w:t>
        </w:r>
      </w:ins>
      <w:ins w:id="3795" w:author="Luke Slemon" w:date="2020-05-02T15:49:00Z">
        <w:r w:rsidR="007878B9">
          <w:t xml:space="preserve"> data from the DDR to the processor, and vice versa, while the other </w:t>
        </w:r>
      </w:ins>
      <w:ins w:id="3796" w:author="Luke Slemon" w:date="2020-05-02T15:50:00Z">
        <w:r w:rsidR="007878B9">
          <w:t>DMA is responsible for handling the run time configuration of the FFT core</w:t>
        </w:r>
      </w:ins>
      <w:ins w:id="3797" w:author="Luke Slemon" w:date="2020-05-02T15:48:00Z">
        <w:r w:rsidR="007878B9">
          <w:t xml:space="preserve">. </w:t>
        </w:r>
      </w:ins>
    </w:p>
    <w:p w14:paraId="150457F3" w14:textId="01FF4AB1" w:rsidR="00216684" w:rsidRDefault="00216684">
      <w:pPr>
        <w:jc w:val="center"/>
        <w:rPr>
          <w:ins w:id="3798" w:author="Luke Slemon" w:date="2020-04-30T22:10:00Z"/>
        </w:rPr>
        <w:pPrChange w:id="3799" w:author="Luke Slemon" w:date="2020-05-16T17:39:00Z">
          <w:pPr>
            <w:pStyle w:val="TextSub3"/>
          </w:pPr>
        </w:pPrChange>
      </w:pPr>
      <w:ins w:id="3800" w:author="Luke Slemon" w:date="2020-04-30T21:43:00Z">
        <w:r>
          <w:rPr>
            <w:noProof/>
          </w:rPr>
          <w:drawing>
            <wp:inline distT="0" distB="0" distL="0" distR="0" wp14:anchorId="62AEB501" wp14:editId="5D345880">
              <wp:extent cx="6236201" cy="223837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1(2).jpg"/>
                      <pic:cNvPicPr/>
                    </pic:nvPicPr>
                    <pic:blipFill rotWithShape="1">
                      <a:blip r:embed="rId58" cstate="print">
                        <a:extLst>
                          <a:ext uri="{28A0092B-C50C-407E-A947-70E740481C1C}">
                            <a14:useLocalDpi xmlns:a14="http://schemas.microsoft.com/office/drawing/2010/main" val="0"/>
                          </a:ext>
                        </a:extLst>
                      </a:blip>
                      <a:srcRect l="6814" t="38011" r="6603" b="37976"/>
                      <a:stretch/>
                    </pic:blipFill>
                    <pic:spPr bwMode="auto">
                      <a:xfrm>
                        <a:off x="0" y="0"/>
                        <a:ext cx="6241622" cy="2240321"/>
                      </a:xfrm>
                      <a:prstGeom prst="rect">
                        <a:avLst/>
                      </a:prstGeom>
                      <a:ln>
                        <a:noFill/>
                      </a:ln>
                      <a:extLst>
                        <a:ext uri="{53640926-AAD7-44D8-BBD7-CCE9431645EC}">
                          <a14:shadowObscured xmlns:a14="http://schemas.microsoft.com/office/drawing/2010/main"/>
                        </a:ext>
                      </a:extLst>
                    </pic:spPr>
                  </pic:pic>
                </a:graphicData>
              </a:graphic>
            </wp:inline>
          </w:drawing>
        </w:r>
      </w:ins>
    </w:p>
    <w:p w14:paraId="39E1073F" w14:textId="344574FA" w:rsidR="00756BCB" w:rsidRDefault="00756BCB">
      <w:pPr>
        <w:pStyle w:val="FigureAnnotation"/>
        <w:rPr>
          <w:ins w:id="3801" w:author="Luke Slemon" w:date="2020-05-02T15:00:00Z"/>
        </w:rPr>
      </w:pPr>
      <w:ins w:id="3802" w:author="Luke Slemon" w:date="2020-04-30T22:11:00Z">
        <w:r>
          <w:t>Figure 8.1</w:t>
        </w:r>
      </w:ins>
      <w:ins w:id="3803" w:author="Luke Slemon" w:date="2020-05-19T16:43:00Z">
        <w:r w:rsidR="00177491">
          <w:t>2</w:t>
        </w:r>
      </w:ins>
      <w:ins w:id="3804" w:author="Luke Slemon" w:date="2020-04-30T22:11:00Z">
        <w:r>
          <w:t xml:space="preserve"> FFT Channel containing the Direct Memory Access Components and the FFT Processing Core.</w:t>
        </w:r>
      </w:ins>
    </w:p>
    <w:p w14:paraId="64875D68" w14:textId="131D7EC6" w:rsidR="0055422B" w:rsidRDefault="006C7746" w:rsidP="0055422B">
      <w:pPr>
        <w:pStyle w:val="TextSub4"/>
        <w:rPr>
          <w:ins w:id="3805" w:author="Luke Slemon" w:date="2020-05-02T15:21:00Z"/>
        </w:rPr>
      </w:pPr>
      <w:ins w:id="3806" w:author="Luke Slemon" w:date="2020-05-02T15:12:00Z">
        <w:r>
          <w:lastRenderedPageBreak/>
          <w:t xml:space="preserve">The </w:t>
        </w:r>
      </w:ins>
      <w:ins w:id="3807" w:author="Luke Slemon" w:date="2020-05-02T15:20:00Z">
        <w:r>
          <w:t>Fast Fourier Transform Processing Core is the central component for channels within the FFT Hierarchy. Each of these processing cores are utilised to offload the processing of Fourier Transf</w:t>
        </w:r>
      </w:ins>
      <w:ins w:id="3808" w:author="Luke Slemon" w:date="2020-05-02T15:21:00Z">
        <w:r>
          <w:t>orms in order to take advantage of the Programmable Logics ability to perform multiple computations at once, allowing for higher throughput</w:t>
        </w:r>
        <w:r w:rsidR="00302EF3">
          <w:t>.</w:t>
        </w:r>
      </w:ins>
      <w:ins w:id="3809" w:author="Luke Slemon" w:date="2020-05-02T15:37:00Z">
        <w:r w:rsidR="0055422B">
          <w:br/>
        </w:r>
      </w:ins>
      <w:ins w:id="3810" w:author="Luke Slemon" w:date="2020-05-02T15:35:00Z">
        <w:r w:rsidR="0055422B">
          <w:t>The IP block for the FFT in Fig</w:t>
        </w:r>
      </w:ins>
      <w:ins w:id="3811" w:author="Luke Slemon" w:date="2020-05-02T15:36:00Z">
        <w:r w:rsidR="0055422B">
          <w:t>ure 8.1</w:t>
        </w:r>
      </w:ins>
      <w:ins w:id="3812" w:author="Luke Slemon" w:date="2020-05-19T16:43:00Z">
        <w:r w:rsidR="00867873">
          <w:t>3</w:t>
        </w:r>
      </w:ins>
      <w:ins w:id="3813" w:author="Luke Slemon" w:date="2020-05-02T15:36:00Z">
        <w:r w:rsidR="0055422B">
          <w:t xml:space="preserve"> contains a set of AXI channels and event related </w:t>
        </w:r>
      </w:ins>
      <w:ins w:id="3814" w:author="Luke Slemon" w:date="2020-05-02T15:37:00Z">
        <w:r w:rsidR="0055422B">
          <w:t>ports</w:t>
        </w:r>
      </w:ins>
      <w:ins w:id="3815" w:author="Luke Slemon" w:date="2020-05-02T15:36:00Z">
        <w:r w:rsidR="0055422B">
          <w:t xml:space="preserve">. </w:t>
        </w:r>
        <w:proofErr w:type="gramStart"/>
        <w:r w:rsidR="0055422B">
          <w:t>Similar to</w:t>
        </w:r>
        <w:proofErr w:type="gramEnd"/>
        <w:r w:rsidR="0055422B">
          <w:t xml:space="preserve"> other IP blocks, the AXI channels handle the streaming of data in and out of the </w:t>
        </w:r>
      </w:ins>
      <w:ins w:id="3816" w:author="Luke Slemon" w:date="2020-05-02T15:37:00Z">
        <w:r w:rsidR="0055422B">
          <w:t>core</w:t>
        </w:r>
      </w:ins>
      <w:ins w:id="3817" w:author="Luke Slemon" w:date="2020-05-02T15:38:00Z">
        <w:r w:rsidR="0055422B">
          <w:t xml:space="preserve"> where the channels marked S_AXIS are slaves in the Master Slave handshake, and M_AXIS are the masters</w:t>
        </w:r>
      </w:ins>
      <w:ins w:id="3818" w:author="Luke Slemon" w:date="2020-05-02T15:37:00Z">
        <w:r w:rsidR="0055422B">
          <w:t>.</w:t>
        </w:r>
      </w:ins>
      <w:ins w:id="3819" w:author="Luke Slemon" w:date="2020-05-02T15:38:00Z">
        <w:r w:rsidR="0055422B">
          <w:t xml:space="preserve"> </w:t>
        </w:r>
      </w:ins>
      <w:proofErr w:type="gramStart"/>
      <w:ins w:id="3820" w:author="Luke Slemon" w:date="2020-05-02T15:39:00Z">
        <w:r w:rsidR="0055422B">
          <w:t>In order for</w:t>
        </w:r>
        <w:proofErr w:type="gramEnd"/>
        <w:r w:rsidR="0055422B">
          <w:t xml:space="preserve"> the FFT to begin receiving any frames of data, it </w:t>
        </w:r>
      </w:ins>
      <w:ins w:id="3821" w:author="Luke Slemon" w:date="2020-05-02T15:40:00Z">
        <w:r w:rsidR="0055422B">
          <w:t xml:space="preserve">must first tell the connected master (a DMA in this instance) that it </w:t>
        </w:r>
      </w:ins>
      <w:ins w:id="3822" w:author="Luke Slemon" w:date="2020-05-02T15:46:00Z">
        <w:r w:rsidR="007878B9">
          <w:t>has finished the previous frame and is ready t</w:t>
        </w:r>
      </w:ins>
      <w:ins w:id="3823" w:author="Luke Slemon" w:date="2020-05-02T15:47:00Z">
        <w:r w:rsidR="007878B9">
          <w:t>o receive the next frame for processing. The Master Interface on the output will be in charge of asking the connected Slave interface</w:t>
        </w:r>
      </w:ins>
      <w:ins w:id="3824" w:author="Luke Slemon" w:date="2020-05-02T15:51:00Z">
        <w:r w:rsidR="007878B9">
          <w:t xml:space="preserve"> (a DMA) if it is ready to receive the output of the processor, and once </w:t>
        </w:r>
      </w:ins>
      <w:ins w:id="3825" w:author="Luke Slemon" w:date="2020-05-02T15:52:00Z">
        <w:r w:rsidR="007878B9">
          <w:t>the Slave</w:t>
        </w:r>
      </w:ins>
      <w:ins w:id="3826" w:author="Luke Slemon" w:date="2020-05-02T15:53:00Z">
        <w:r w:rsidR="007878B9">
          <w:t xml:space="preserve"> has asserted that it is ready, the Master Interface can stream the output to the DMA. </w:t>
        </w:r>
        <w:r w:rsidR="007878B9">
          <w:br/>
          <w:t xml:space="preserve">The event related ports </w:t>
        </w:r>
      </w:ins>
      <w:ins w:id="3827" w:author="Luke Slemon" w:date="2020-05-02T15:54:00Z">
        <w:r w:rsidR="007878B9">
          <w:t>serve a different purpose than the AXI Streaming channels. Instead these ports assert interrupts when a specific event occurs</w:t>
        </w:r>
      </w:ins>
      <w:ins w:id="3828" w:author="Luke Slemon" w:date="2020-05-02T15:55:00Z">
        <w:r w:rsidR="007878B9">
          <w:t xml:space="preserve">, for example a frame begins, the </w:t>
        </w:r>
        <w:proofErr w:type="spellStart"/>
        <w:r w:rsidR="007878B9">
          <w:t>event_frame_started</w:t>
        </w:r>
        <w:proofErr w:type="spellEnd"/>
        <w:r w:rsidR="007878B9">
          <w:t xml:space="preserve"> pin will be asserted. These interrupts can help with making the system more asynchronous, which helps with driving the system away from its syn</w:t>
        </w:r>
      </w:ins>
      <w:ins w:id="3829" w:author="Luke Slemon" w:date="2020-05-02T15:56:00Z">
        <w:r w:rsidR="007878B9">
          <w:t>chronous nature.</w:t>
        </w:r>
      </w:ins>
    </w:p>
    <w:p w14:paraId="442E5359" w14:textId="335A919A" w:rsidR="00302EF3" w:rsidRDefault="00302EF3">
      <w:pPr>
        <w:pStyle w:val="Image"/>
        <w:rPr>
          <w:ins w:id="3830" w:author="Luke Slemon" w:date="2020-05-02T15:34:00Z"/>
        </w:rPr>
        <w:pPrChange w:id="3831" w:author="Luke Slemon" w:date="2020-05-16T17:49:00Z">
          <w:pPr>
            <w:pStyle w:val="TextSub4"/>
            <w:jc w:val="center"/>
          </w:pPr>
        </w:pPrChange>
      </w:pPr>
      <w:ins w:id="3832" w:author="Luke Slemon" w:date="2020-05-02T15:34:00Z">
        <w:r>
          <w:drawing>
            <wp:inline distT="0" distB="0" distL="0" distR="0" wp14:anchorId="49DE019D" wp14:editId="18286DC7">
              <wp:extent cx="4227195" cy="2894954"/>
              <wp:effectExtent l="0" t="0" r="1905" b="127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FT IP.PNG"/>
                      <pic:cNvPicPr/>
                    </pic:nvPicPr>
                    <pic:blipFill rotWithShape="1">
                      <a:blip r:embed="rId59">
                        <a:extLst>
                          <a:ext uri="{28A0092B-C50C-407E-A947-70E740481C1C}">
                            <a14:useLocalDpi xmlns:a14="http://schemas.microsoft.com/office/drawing/2010/main" val="0"/>
                          </a:ext>
                        </a:extLst>
                      </a:blip>
                      <a:srcRect l="4118" t="17414" r="4435" b="10682"/>
                      <a:stretch/>
                    </pic:blipFill>
                    <pic:spPr bwMode="auto">
                      <a:xfrm>
                        <a:off x="0" y="0"/>
                        <a:ext cx="4250524" cy="2910930"/>
                      </a:xfrm>
                      <a:prstGeom prst="rect">
                        <a:avLst/>
                      </a:prstGeom>
                      <a:ln>
                        <a:noFill/>
                      </a:ln>
                      <a:extLst>
                        <a:ext uri="{53640926-AAD7-44D8-BBD7-CCE9431645EC}">
                          <a14:shadowObscured xmlns:a14="http://schemas.microsoft.com/office/drawing/2010/main"/>
                        </a:ext>
                      </a:extLst>
                    </pic:spPr>
                  </pic:pic>
                </a:graphicData>
              </a:graphic>
            </wp:inline>
          </w:drawing>
        </w:r>
      </w:ins>
    </w:p>
    <w:p w14:paraId="3490A13B" w14:textId="62D7B13F" w:rsidR="00302EF3" w:rsidRDefault="00302EF3" w:rsidP="00302EF3">
      <w:pPr>
        <w:pStyle w:val="FigureAnnotation"/>
        <w:rPr>
          <w:ins w:id="3833" w:author="Luke Slemon" w:date="2020-05-02T15:56:00Z"/>
        </w:rPr>
      </w:pPr>
      <w:ins w:id="3834" w:author="Luke Slemon" w:date="2020-05-02T15:34:00Z">
        <w:r>
          <w:t>Figure 8.1</w:t>
        </w:r>
      </w:ins>
      <w:ins w:id="3835" w:author="Luke Slemon" w:date="2020-05-19T16:43:00Z">
        <w:r w:rsidR="00867873">
          <w:t>3</w:t>
        </w:r>
      </w:ins>
      <w:ins w:id="3836" w:author="Luke Slemon" w:date="2020-05-02T15:35:00Z">
        <w:r>
          <w:t xml:space="preserve">. FFT </w:t>
        </w:r>
        <w:r w:rsidR="0055422B">
          <w:t>Processing Core IP Block.</w:t>
        </w:r>
      </w:ins>
    </w:p>
    <w:p w14:paraId="5A0AD8A5" w14:textId="592287D8" w:rsidR="007878B9" w:rsidRDefault="007878B9" w:rsidP="007878B9">
      <w:pPr>
        <w:pStyle w:val="TextSub2"/>
        <w:rPr>
          <w:ins w:id="3837" w:author="Luke Slemon" w:date="2020-05-02T16:02:00Z"/>
        </w:rPr>
      </w:pPr>
      <w:ins w:id="3838" w:author="Luke Slemon" w:date="2020-05-02T15:56:00Z">
        <w:r>
          <w:t>The AXI Interfaces</w:t>
        </w:r>
        <w:r w:rsidR="005A7E35">
          <w:t xml:space="preserve"> </w:t>
        </w:r>
      </w:ins>
      <w:ins w:id="3839" w:author="Luke Slemon" w:date="2020-05-02T15:57:00Z">
        <w:r w:rsidR="005A7E35">
          <w:t xml:space="preserve">require the data it receives or sends to be formatted correctly allowing it to correctly interpret what data it is receiving. The </w:t>
        </w:r>
      </w:ins>
      <w:ins w:id="3840" w:author="Luke Slemon" w:date="2020-05-02T16:01:00Z">
        <w:r w:rsidR="005A7E35">
          <w:t xml:space="preserve">Configuration channel, which allows the developer to alter the Cores state of operation, </w:t>
        </w:r>
      </w:ins>
      <w:ins w:id="3841" w:author="Luke Slemon" w:date="2020-05-02T16:02:00Z">
        <w:r w:rsidR="005A7E35">
          <w:t>can alter:</w:t>
        </w:r>
      </w:ins>
    </w:p>
    <w:p w14:paraId="1CC259A4" w14:textId="70D26044" w:rsidR="005A7E35" w:rsidRPr="005A7E35" w:rsidRDefault="005A7E35" w:rsidP="005A7E35">
      <w:pPr>
        <w:pStyle w:val="TextSub2"/>
        <w:numPr>
          <w:ilvl w:val="0"/>
          <w:numId w:val="34"/>
        </w:numPr>
        <w:rPr>
          <w:ins w:id="3842" w:author="Luke Slemon" w:date="2020-05-02T16:04:00Z"/>
          <w:rPrChange w:id="3843" w:author="Luke Slemon" w:date="2020-05-02T16:04:00Z">
            <w:rPr>
              <w:ins w:id="3844" w:author="Luke Slemon" w:date="2020-05-02T16:04:00Z"/>
              <w:rFonts w:eastAsiaTheme="minorEastAsia"/>
            </w:rPr>
          </w:rPrChange>
        </w:rPr>
      </w:pPr>
      <w:ins w:id="3845" w:author="Luke Slemon" w:date="2020-05-02T16:02:00Z">
        <w:r>
          <w:t>NFFT</w:t>
        </w:r>
        <w:r>
          <w:br/>
          <w:t xml:space="preserve">The number of samples per frame which can be processed. </w:t>
        </w:r>
      </w:ins>
      <w:ins w:id="3846" w:author="Luke Slemon" w:date="2020-05-02T16:03:00Z">
        <w:r>
          <w:t xml:space="preserve">This channel reads in n where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=NFFT</m:t>
          </m:r>
        </m:oMath>
      </w:ins>
      <m:oMath>
        <m:r>
          <w:ins w:id="3847" w:author="Luke Slemon" w:date="2020-05-02T16:04:00Z">
            <w:rPr>
              <w:rFonts w:ascii="Cambria Math" w:hAnsi="Cambria Math"/>
            </w:rPr>
            <m:t>.</m:t>
          </w:ins>
        </m:r>
      </m:oMath>
    </w:p>
    <w:p w14:paraId="1C316DCA" w14:textId="08EAF4AA" w:rsidR="005A7E35" w:rsidRDefault="00313BBA" w:rsidP="005A7E35">
      <w:pPr>
        <w:pStyle w:val="TextSub2"/>
        <w:numPr>
          <w:ilvl w:val="0"/>
          <w:numId w:val="34"/>
        </w:numPr>
        <w:rPr>
          <w:ins w:id="3848" w:author="Luke Slemon" w:date="2020-05-02T16:13:00Z"/>
        </w:rPr>
      </w:pPr>
      <w:ins w:id="3849" w:author="Luke Slemon" w:date="2020-05-02T16:12:00Z">
        <w:r>
          <w:lastRenderedPageBreak/>
          <w:t>FWD/INV</w:t>
        </w:r>
      </w:ins>
      <w:ins w:id="3850" w:author="Luke Slemon" w:date="2020-05-02T16:04:00Z">
        <w:r w:rsidR="005A7E35">
          <w:br/>
        </w:r>
      </w:ins>
      <w:ins w:id="3851" w:author="Luke Slemon" w:date="2020-05-02T16:12:00Z">
        <w:r>
          <w:t xml:space="preserve">Specifies if the Processing Core will </w:t>
        </w:r>
      </w:ins>
      <w:ins w:id="3852" w:author="Luke Slemon" w:date="2020-05-02T16:13:00Z">
        <w:r>
          <w:t>perform a forward Transform or an inverse transform, which makes the core either convert from the time domain to the frequency domain or vice versa.</w:t>
        </w:r>
      </w:ins>
    </w:p>
    <w:p w14:paraId="67F383CD" w14:textId="5BF8AFA4" w:rsidR="00313BBA" w:rsidRDefault="00313BBA" w:rsidP="00313BBA">
      <w:pPr>
        <w:pStyle w:val="TextSub2"/>
        <w:numPr>
          <w:ilvl w:val="0"/>
          <w:numId w:val="34"/>
        </w:numPr>
        <w:rPr>
          <w:ins w:id="3853" w:author="Luke Slemon" w:date="2020-05-02T16:16:00Z"/>
        </w:rPr>
      </w:pPr>
      <w:ins w:id="3854" w:author="Luke Slemon" w:date="2020-05-02T16:15:00Z">
        <w:r>
          <w:t>SCALING_SCHED</w:t>
        </w:r>
        <w:r>
          <w:br/>
          <w:t xml:space="preserve">Specifies how much the values will be scaled at each FFT </w:t>
        </w:r>
      </w:ins>
      <w:ins w:id="3855" w:author="Luke Slemon" w:date="2020-05-02T16:16:00Z">
        <w:r>
          <w:t>stage in order to avoid a bit overflow. These can be caused when a number represented by n bits becomes a number represented by n+1bits after a mathematical operation, i.e. multiplication.</w:t>
        </w:r>
      </w:ins>
    </w:p>
    <w:p w14:paraId="6E76FFBE" w14:textId="0C5C66C5" w:rsidR="00313BBA" w:rsidRDefault="00313BBA">
      <w:pPr>
        <w:pStyle w:val="TextSub2"/>
        <w:ind w:left="717"/>
        <w:rPr>
          <w:ins w:id="3856" w:author="Luke Slemon" w:date="2020-05-02T15:58:00Z"/>
        </w:rPr>
        <w:pPrChange w:id="3857" w:author="Luke Slemon" w:date="2020-05-02T16:17:00Z">
          <w:pPr>
            <w:pStyle w:val="TextSub2"/>
          </w:pPr>
        </w:pPrChange>
      </w:pPr>
      <w:ins w:id="3858" w:author="Luke Slemon" w:date="2020-05-02T16:17:00Z">
        <w:r>
          <w:t>These configuration setting as seen in Figure 8.1</w:t>
        </w:r>
      </w:ins>
      <w:ins w:id="3859" w:author="Luke Slemon" w:date="2020-05-19T16:44:00Z">
        <w:r w:rsidR="00867873">
          <w:t>4</w:t>
        </w:r>
      </w:ins>
      <w:ins w:id="3860" w:author="Luke Slemon" w:date="2020-05-02T16:17:00Z">
        <w:r>
          <w:t xml:space="preserve"> must reach the </w:t>
        </w:r>
        <w:proofErr w:type="gramStart"/>
        <w:r>
          <w:t>8 bit</w:t>
        </w:r>
        <w:proofErr w:type="gramEnd"/>
        <w:r>
          <w:t xml:space="preserve"> mark between sections, which explains the need for a pad of zeros </w:t>
        </w:r>
      </w:ins>
      <w:ins w:id="3861" w:author="Luke Slemon" w:date="2020-05-02T16:18:00Z">
        <w:r>
          <w:t xml:space="preserve">introduced to the packet. </w:t>
        </w:r>
      </w:ins>
    </w:p>
    <w:p w14:paraId="7AAC77D4" w14:textId="3607A465" w:rsidR="005A7E35" w:rsidRDefault="005A7E35">
      <w:pPr>
        <w:pStyle w:val="Image"/>
        <w:rPr>
          <w:ins w:id="3862" w:author="Luke Slemon" w:date="2020-05-02T15:59:00Z"/>
        </w:rPr>
        <w:pPrChange w:id="3863" w:author="Luke Slemon" w:date="2020-05-16T17:49:00Z">
          <w:pPr>
            <w:pStyle w:val="TextSub2"/>
            <w:jc w:val="center"/>
          </w:pPr>
        </w:pPrChange>
      </w:pPr>
      <w:ins w:id="3864" w:author="Luke Slemon" w:date="2020-05-02T15:58:00Z">
        <w:r>
          <w:drawing>
            <wp:inline distT="0" distB="0" distL="0" distR="0" wp14:anchorId="23B807F8" wp14:editId="729ECBF8">
              <wp:extent cx="4138361" cy="14573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FT CONFIG FORMA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58475" cy="1464408"/>
                      </a:xfrm>
                      <a:prstGeom prst="rect">
                        <a:avLst/>
                      </a:prstGeom>
                    </pic:spPr>
                  </pic:pic>
                </a:graphicData>
              </a:graphic>
            </wp:inline>
          </w:drawing>
        </w:r>
      </w:ins>
    </w:p>
    <w:p w14:paraId="5E3A7BD9" w14:textId="47305A94" w:rsidR="005A7E35" w:rsidRDefault="005A7E35" w:rsidP="005A7E35">
      <w:pPr>
        <w:pStyle w:val="FigureAnnotation"/>
        <w:rPr>
          <w:ins w:id="3865" w:author="Luke Slemon" w:date="2020-05-02T16:18:00Z"/>
        </w:rPr>
      </w:pPr>
      <w:ins w:id="3866" w:author="Luke Slemon" w:date="2020-05-02T16:00:00Z">
        <w:r>
          <w:t>Figure 8.1</w:t>
        </w:r>
      </w:ins>
      <w:ins w:id="3867" w:author="Luke Slemon" w:date="2020-05-19T16:44:00Z">
        <w:r w:rsidR="00867873">
          <w:t>4</w:t>
        </w:r>
      </w:ins>
      <w:ins w:id="3868" w:author="Luke Slemon" w:date="2020-05-02T16:00:00Z">
        <w:r>
          <w:t xml:space="preserve"> FFT Configuration Channel Transaction Format.</w:t>
        </w:r>
      </w:ins>
    </w:p>
    <w:p w14:paraId="2C82ED76" w14:textId="1A319834" w:rsidR="00042AB8" w:rsidRPr="00313BBA" w:rsidRDefault="00313BBA">
      <w:pPr>
        <w:pStyle w:val="TextSub2"/>
        <w:rPr>
          <w:ins w:id="3869" w:author="Luke Slemon" w:date="2020-05-02T16:00:00Z"/>
        </w:rPr>
        <w:pPrChange w:id="3870" w:author="Luke Slemon" w:date="2020-05-02T16:33:00Z">
          <w:pPr>
            <w:pStyle w:val="FigureAnnotation"/>
          </w:pPr>
        </w:pPrChange>
      </w:pPr>
      <w:ins w:id="3871" w:author="Luke Slemon" w:date="2020-05-02T16:18:00Z">
        <w:r>
          <w:t xml:space="preserve">The Input and Output AXI channels require a different format to the Configuration Channel. Instead of configuration settings, these channels will be streaming in </w:t>
        </w:r>
      </w:ins>
      <w:ins w:id="3872" w:author="Luke Slemon" w:date="2020-05-02T16:19:00Z">
        <w:r>
          <w:t xml:space="preserve">EEG signal data, and streaming out the frequency content of the signals in the form of complex numbers. </w:t>
        </w:r>
      </w:ins>
      <w:ins w:id="3873" w:author="Luke Slemon" w:date="2020-05-02T16:27:00Z">
        <w:r w:rsidR="00EA073D">
          <w:t>Since the processing core can be configured to perf</w:t>
        </w:r>
      </w:ins>
      <w:ins w:id="3874" w:author="Luke Slemon" w:date="2020-05-02T16:28:00Z">
        <w:r w:rsidR="00EA073D">
          <w:t>orm a forward or inverse transformation, both the Input and Output channels will share the same format as seen in Figure 8.1</w:t>
        </w:r>
      </w:ins>
      <w:ins w:id="3875" w:author="Luke Slemon" w:date="2020-05-19T16:44:00Z">
        <w:r w:rsidR="00867873">
          <w:t>5</w:t>
        </w:r>
      </w:ins>
      <w:ins w:id="3876" w:author="Luke Slemon" w:date="2020-05-02T16:28:00Z">
        <w:r w:rsidR="00EA073D">
          <w:t xml:space="preserve">. </w:t>
        </w:r>
      </w:ins>
      <w:ins w:id="3877" w:author="Luke Slemon" w:date="2020-05-02T16:29:00Z">
        <w:r w:rsidR="00EA073D">
          <w:t xml:space="preserve">This format requires the PS to </w:t>
        </w:r>
      </w:ins>
      <w:ins w:id="3878" w:author="Luke Slemon" w:date="2020-05-02T16:30:00Z">
        <w:r w:rsidR="00042AB8">
          <w:t xml:space="preserve">insert zeros between every sample in each frame, ensuring that the </w:t>
        </w:r>
      </w:ins>
      <w:ins w:id="3879" w:author="Luke Slemon" w:date="2020-05-02T16:31:00Z">
        <w:r w:rsidR="00042AB8">
          <w:t xml:space="preserve">imaginary component of each sample is zero, making the sample completely real. </w:t>
        </w:r>
      </w:ins>
      <w:ins w:id="3880" w:author="Luke Slemon" w:date="2020-05-02T16:33:00Z">
        <w:r w:rsidR="00042AB8">
          <w:t xml:space="preserve">The output </w:t>
        </w:r>
      </w:ins>
      <w:ins w:id="3881" w:author="Luke Slemon" w:date="2020-05-02T16:37:00Z">
        <w:r w:rsidR="00042AB8">
          <w:t>frame of the processing core will need to be decomposed from an array of inte</w:t>
        </w:r>
      </w:ins>
      <w:ins w:id="3882" w:author="Luke Slemon" w:date="2020-05-02T16:38:00Z">
        <w:r w:rsidR="00042AB8">
          <w:t>gers to an array of complex number by combining every two values as seen in figure 8.1</w:t>
        </w:r>
      </w:ins>
      <w:ins w:id="3883" w:author="Luke Slemon" w:date="2020-05-19T16:44:00Z">
        <w:r w:rsidR="00867873">
          <w:t>5</w:t>
        </w:r>
      </w:ins>
      <w:ins w:id="3884" w:author="Luke Slemon" w:date="2020-05-02T16:38:00Z">
        <w:r w:rsidR="00042AB8">
          <w:t>.</w:t>
        </w:r>
      </w:ins>
    </w:p>
    <w:p w14:paraId="699B6CE5" w14:textId="5A1ED981" w:rsidR="005A7E35" w:rsidRDefault="005A7E35">
      <w:pPr>
        <w:pStyle w:val="Image"/>
        <w:rPr>
          <w:ins w:id="3885" w:author="Luke Slemon" w:date="2020-05-02T16:00:00Z"/>
        </w:rPr>
        <w:pPrChange w:id="3886" w:author="Luke Slemon" w:date="2020-05-16T17:49:00Z">
          <w:pPr>
            <w:pStyle w:val="TextSub2"/>
            <w:jc w:val="center"/>
          </w:pPr>
        </w:pPrChange>
      </w:pPr>
      <w:ins w:id="3887" w:author="Luke Slemon" w:date="2020-05-02T16:00:00Z">
        <w:r>
          <w:drawing>
            <wp:inline distT="0" distB="0" distL="0" distR="0" wp14:anchorId="0C350520" wp14:editId="7D599809">
              <wp:extent cx="5613879" cy="173355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FT DATA FORMA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30977" cy="1738830"/>
                      </a:xfrm>
                      <a:prstGeom prst="rect">
                        <a:avLst/>
                      </a:prstGeom>
                    </pic:spPr>
                  </pic:pic>
                </a:graphicData>
              </a:graphic>
            </wp:inline>
          </w:drawing>
        </w:r>
      </w:ins>
    </w:p>
    <w:p w14:paraId="6C8B1BAD" w14:textId="15B8FFAC" w:rsidR="005A7E35" w:rsidRDefault="005A7E35" w:rsidP="005A7E35">
      <w:pPr>
        <w:pStyle w:val="FigureAnnotation"/>
        <w:rPr>
          <w:ins w:id="3888" w:author="Luke Slemon" w:date="2020-05-02T16:38:00Z"/>
        </w:rPr>
      </w:pPr>
      <w:ins w:id="3889" w:author="Luke Slemon" w:date="2020-05-02T16:00:00Z">
        <w:r>
          <w:t>Figure 8.1</w:t>
        </w:r>
      </w:ins>
      <w:ins w:id="3890" w:author="Luke Slemon" w:date="2020-05-19T16:44:00Z">
        <w:r w:rsidR="00867873">
          <w:t>5</w:t>
        </w:r>
      </w:ins>
      <w:ins w:id="3891" w:author="Luke Slemon" w:date="2020-05-02T16:00:00Z">
        <w:r>
          <w:t xml:space="preserve">. FFT Input / Output Data Channel </w:t>
        </w:r>
      </w:ins>
      <w:ins w:id="3892" w:author="Luke Slemon" w:date="2020-05-02T16:01:00Z">
        <w:r>
          <w:t xml:space="preserve">Transaction Format. </w:t>
        </w:r>
      </w:ins>
    </w:p>
    <w:p w14:paraId="0E4023E8" w14:textId="64C4A24A" w:rsidR="00042AB8" w:rsidRDefault="00042AB8" w:rsidP="00042AB8">
      <w:pPr>
        <w:pStyle w:val="TextSub2"/>
        <w:rPr>
          <w:ins w:id="3893" w:author="Luke Slemon" w:date="2020-05-02T16:43:00Z"/>
        </w:rPr>
      </w:pPr>
      <w:ins w:id="3894" w:author="Luke Slemon" w:date="2020-05-02T16:38:00Z">
        <w:r>
          <w:t>The FFT processing core offers multi</w:t>
        </w:r>
      </w:ins>
      <w:ins w:id="3895" w:author="Luke Slemon" w:date="2020-05-02T16:39:00Z">
        <w:r>
          <w:t>-</w:t>
        </w:r>
      </w:ins>
      <w:ins w:id="3896" w:author="Luke Slemon" w:date="2020-05-02T16:38:00Z">
        <w:r>
          <w:t>channel capabilities which</w:t>
        </w:r>
      </w:ins>
      <w:ins w:id="3897" w:author="Luke Slemon" w:date="2020-05-02T16:39:00Z">
        <w:r>
          <w:t xml:space="preserve"> would have made the FFT Hierarchy redundant</w:t>
        </w:r>
      </w:ins>
      <w:ins w:id="3898" w:author="Luke Slemon" w:date="2020-05-19T17:49:00Z">
        <w:r w:rsidR="002A12A0">
          <w:t>.</w:t>
        </w:r>
      </w:ins>
      <w:ins w:id="3899" w:author="Luke Slemon" w:date="2020-05-02T16:39:00Z">
        <w:r>
          <w:t xml:space="preserve"> </w:t>
        </w:r>
      </w:ins>
      <w:ins w:id="3900" w:author="Luke Slemon" w:date="2020-05-19T17:50:00Z">
        <w:r w:rsidR="002A12A0">
          <w:t>However, a single drawback with using a multichannel FFT block, the channels need to share the 64</w:t>
        </w:r>
      </w:ins>
      <w:ins w:id="3901" w:author="Luke Slemon" w:date="2020-05-19T17:51:00Z">
        <w:r w:rsidR="002A12A0">
          <w:t>-</w:t>
        </w:r>
      </w:ins>
      <w:ins w:id="3902" w:author="Luke Slemon" w:date="2020-05-19T17:50:00Z">
        <w:r w:rsidR="002A12A0">
          <w:t>bit transaction, leading to l</w:t>
        </w:r>
      </w:ins>
      <w:ins w:id="3903" w:author="Luke Slemon" w:date="2020-05-19T17:51:00Z">
        <w:r w:rsidR="002A12A0">
          <w:t xml:space="preserve">ower resolution than </w:t>
        </w:r>
        <w:r w:rsidR="002A12A0">
          <w:lastRenderedPageBreak/>
          <w:t xml:space="preserve">the single channel IP core. </w:t>
        </w:r>
      </w:ins>
      <w:ins w:id="3904" w:author="Luke Slemon" w:date="2020-05-02T16:40:00Z">
        <w:r w:rsidR="004D572F">
          <w:t>The drawback</w:t>
        </w:r>
      </w:ins>
      <w:ins w:id="3905" w:author="Luke Slemon" w:date="2020-05-19T17:51:00Z">
        <w:r w:rsidR="002A12A0">
          <w:t xml:space="preserve"> of using four separate FFT I</w:t>
        </w:r>
      </w:ins>
      <w:ins w:id="3906" w:author="Luke Slemon" w:date="2020-05-19T17:52:00Z">
        <w:r w:rsidR="002A12A0">
          <w:t>P cores</w:t>
        </w:r>
      </w:ins>
      <w:ins w:id="3907" w:author="Luke Slemon" w:date="2020-05-02T16:40:00Z">
        <w:r w:rsidR="004D572F">
          <w:t xml:space="preserve"> meant that resources would be</w:t>
        </w:r>
      </w:ins>
      <w:ins w:id="3908" w:author="Luke Slemon" w:date="2020-05-02T16:41:00Z">
        <w:r w:rsidR="004D572F">
          <w:t xml:space="preserve">come scarce because of multiple DMA and FFT instances, </w:t>
        </w:r>
      </w:ins>
      <w:ins w:id="3909" w:author="Luke Slemon" w:date="2020-05-19T17:52:00Z">
        <w:r w:rsidR="002A12A0">
          <w:t>however</w:t>
        </w:r>
      </w:ins>
      <w:ins w:id="3910" w:author="Luke Slemon" w:date="2020-05-02T16:42:00Z">
        <w:r w:rsidR="004D572F">
          <w:t>, there was still enough Logic elements and DSP blocks to fulfil the req</w:t>
        </w:r>
      </w:ins>
      <w:ins w:id="3911" w:author="Luke Slemon" w:date="2020-05-02T16:43:00Z">
        <w:r w:rsidR="004D572F">
          <w:t>uirements</w:t>
        </w:r>
      </w:ins>
      <w:ins w:id="3912" w:author="Luke Slemon" w:date="2020-05-19T17:52:00Z">
        <w:r w:rsidR="002A12A0">
          <w:t xml:space="preserve"> of this project</w:t>
        </w:r>
      </w:ins>
      <w:ins w:id="3913" w:author="Luke Slemon" w:date="2020-05-02T16:43:00Z">
        <w:r w:rsidR="004D572F">
          <w:t>.</w:t>
        </w:r>
      </w:ins>
    </w:p>
    <w:p w14:paraId="4A1B315E" w14:textId="7FDE0D27" w:rsidR="004D572F" w:rsidRPr="00042AB8" w:rsidRDefault="004D572F" w:rsidP="00AE68B3">
      <w:pPr>
        <w:pStyle w:val="TextSub2"/>
        <w:rPr>
          <w:ins w:id="3914" w:author="Luke Slemon" w:date="2020-05-02T15:15:00Z"/>
        </w:rPr>
      </w:pPr>
      <w:ins w:id="3915" w:author="Luke Slemon" w:date="2020-05-02T16:43:00Z">
        <w:r>
          <w:t>The processing core implementation in hardware seen in Figure 8.</w:t>
        </w:r>
      </w:ins>
      <w:ins w:id="3916" w:author="Luke Slemon" w:date="2020-05-02T16:49:00Z">
        <w:r>
          <w:t>1</w:t>
        </w:r>
      </w:ins>
      <w:ins w:id="3917" w:author="Luke Slemon" w:date="2020-05-19T16:46:00Z">
        <w:r w:rsidR="00867873">
          <w:t>6</w:t>
        </w:r>
      </w:ins>
      <w:ins w:id="3918" w:author="Luke Slemon" w:date="2020-05-02T16:49:00Z">
        <w:r>
          <w:t xml:space="preserve"> represents a Radix-4 Burst I/O processing engine. T</w:t>
        </w:r>
      </w:ins>
      <w:ins w:id="3919" w:author="Luke Slemon" w:date="2020-05-02T16:50:00Z">
        <w:r>
          <w:t xml:space="preserve">he FFT processing core can </w:t>
        </w:r>
      </w:ins>
      <w:ins w:id="3920" w:author="Luke Slemon" w:date="2020-05-02T16:52:00Z">
        <w:r w:rsidR="0030755B">
          <w:t>be implemented as</w:t>
        </w:r>
      </w:ins>
      <w:ins w:id="3921" w:author="Luke Slemon" w:date="2020-05-02T16:50:00Z">
        <w:r>
          <w:t xml:space="preserve"> other structures such as </w:t>
        </w:r>
      </w:ins>
      <w:ins w:id="3922" w:author="Luke Slemon" w:date="2020-05-19T17:53:00Z">
        <w:r w:rsidR="002A12A0">
          <w:t>Pipelined where a new frame is loaded after each FFT stage has completed</w:t>
        </w:r>
      </w:ins>
      <w:ins w:id="3923" w:author="Luke Slemon" w:date="2020-05-02T16:50:00Z">
        <w:r>
          <w:t xml:space="preserve"> </w:t>
        </w:r>
      </w:ins>
      <w:ins w:id="3924" w:author="Luke Slemon" w:date="2020-05-19T17:53:00Z">
        <w:r w:rsidR="002A12A0">
          <w:t>or</w:t>
        </w:r>
      </w:ins>
      <w:ins w:id="3925" w:author="Luke Slemon" w:date="2020-05-02T16:50:00Z">
        <w:r>
          <w:t xml:space="preserve"> Radix-2 Burst I/O</w:t>
        </w:r>
      </w:ins>
      <w:ins w:id="3926" w:author="Luke Slemon" w:date="2020-05-19T17:56:00Z">
        <w:r w:rsidR="002A12A0">
          <w:t xml:space="preserve"> which attempts to reduce resource count by using shared memory storage and accumulators.</w:t>
        </w:r>
      </w:ins>
      <w:ins w:id="3927" w:author="Luke Slemon" w:date="2020-05-02T16:50:00Z">
        <w:r>
          <w:t xml:space="preserve"> </w:t>
        </w:r>
      </w:ins>
      <w:ins w:id="3928" w:author="Luke Slemon" w:date="2020-05-19T17:56:00Z">
        <w:r w:rsidR="002A12A0">
          <w:t>B</w:t>
        </w:r>
      </w:ins>
      <w:ins w:id="3929" w:author="Luke Slemon" w:date="2020-05-02T16:54:00Z">
        <w:r w:rsidR="0030755B">
          <w:t>oth offer complexity and speed over simplicity</w:t>
        </w:r>
      </w:ins>
      <w:ins w:id="3930" w:author="Luke Slemon" w:date="2020-05-02T16:55:00Z">
        <w:r w:rsidR="0030755B">
          <w:t xml:space="preserve">. The pipelined architecture would require more complex code to operate and with very little documentation on previous </w:t>
        </w:r>
      </w:ins>
      <w:ins w:id="3931" w:author="Luke Slemon" w:date="2020-05-02T16:56:00Z">
        <w:r w:rsidR="0030755B">
          <w:t>examples, it would be more difficult than the Burst IO implementations. The Radix-2 and Radix-</w:t>
        </w:r>
      </w:ins>
      <w:ins w:id="3932" w:author="Luke Slemon" w:date="2020-05-02T16:57:00Z">
        <w:r w:rsidR="0030755B">
          <w:t xml:space="preserve">4 Burst IO structures require less complicated code in order to operate the processing core, </w:t>
        </w:r>
      </w:ins>
      <w:ins w:id="3933" w:author="Luke Slemon" w:date="2020-05-02T17:00:00Z">
        <w:r w:rsidR="0030755B">
          <w:t>and with more examples implemented with the PYNQ framework, these architectures became more viable.</w:t>
        </w:r>
      </w:ins>
      <w:ins w:id="3934" w:author="Luke Slemon" w:date="2020-05-02T17:01:00Z">
        <w:r w:rsidR="00AE68B3">
          <w:t xml:space="preserve"> </w:t>
        </w:r>
        <w:r w:rsidR="00AE68B3">
          <w:br/>
        </w:r>
      </w:ins>
      <w:ins w:id="3935" w:author="Luke Slemon" w:date="2020-05-19T17:57:00Z">
        <w:r w:rsidR="004862BF">
          <w:t>T</w:t>
        </w:r>
      </w:ins>
      <w:ins w:id="3936" w:author="Luke Slemon" w:date="2020-05-02T17:01:00Z">
        <w:r w:rsidR="00AE68B3">
          <w:t>he Radix-4 can perform four parallel calculations for each FFT stage as opposed to the Radix-2 which can only perform 2.</w:t>
        </w:r>
      </w:ins>
    </w:p>
    <w:p w14:paraId="05225B02" w14:textId="7006CC97" w:rsidR="006C7746" w:rsidRDefault="006C7746">
      <w:pPr>
        <w:pStyle w:val="Image"/>
        <w:rPr>
          <w:ins w:id="3937" w:author="Luke Slemon" w:date="2020-05-02T15:15:00Z"/>
        </w:rPr>
        <w:pPrChange w:id="3938" w:author="Luke Slemon" w:date="2020-05-16T17:49:00Z">
          <w:pPr>
            <w:pStyle w:val="TextSub4"/>
            <w:jc w:val="center"/>
          </w:pPr>
        </w:pPrChange>
      </w:pPr>
      <w:ins w:id="3939" w:author="Luke Slemon" w:date="2020-05-02T15:15:00Z">
        <w:r>
          <w:drawing>
            <wp:inline distT="0" distB="0" distL="0" distR="0" wp14:anchorId="17BE3DD3" wp14:editId="63CCEF12">
              <wp:extent cx="5072761" cy="3695700"/>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FT Hardware.PNG"/>
                      <pic:cNvPicPr/>
                    </pic:nvPicPr>
                    <pic:blipFill>
                      <a:blip r:embed="rId62">
                        <a:extLst>
                          <a:ext uri="{28A0092B-C50C-407E-A947-70E740481C1C}">
                            <a14:useLocalDpi xmlns:a14="http://schemas.microsoft.com/office/drawing/2010/main" val="0"/>
                          </a:ext>
                        </a:extLst>
                      </a:blip>
                      <a:stretch>
                        <a:fillRect/>
                      </a:stretch>
                    </pic:blipFill>
                    <pic:spPr>
                      <a:xfrm>
                        <a:off x="0" y="0"/>
                        <a:ext cx="5072761" cy="3695700"/>
                      </a:xfrm>
                      <a:prstGeom prst="rect">
                        <a:avLst/>
                      </a:prstGeom>
                    </pic:spPr>
                  </pic:pic>
                </a:graphicData>
              </a:graphic>
            </wp:inline>
          </w:drawing>
        </w:r>
      </w:ins>
    </w:p>
    <w:p w14:paraId="4FE39F63" w14:textId="55D97C5C" w:rsidR="006C7746" w:rsidRDefault="006C7746" w:rsidP="006C7746">
      <w:pPr>
        <w:pStyle w:val="FigureAnnotation"/>
        <w:rPr>
          <w:ins w:id="3940" w:author="Luke Slemon" w:date="2020-05-02T17:01:00Z"/>
        </w:rPr>
      </w:pPr>
      <w:ins w:id="3941" w:author="Luke Slemon" w:date="2020-05-02T15:15:00Z">
        <w:r>
          <w:t xml:space="preserve">Figure </w:t>
        </w:r>
      </w:ins>
      <w:ins w:id="3942" w:author="Luke Slemon" w:date="2020-05-02T16:43:00Z">
        <w:r w:rsidR="004D572F">
          <w:t>8.1</w:t>
        </w:r>
      </w:ins>
      <w:ins w:id="3943" w:author="Luke Slemon" w:date="2020-05-19T16:46:00Z">
        <w:r w:rsidR="00867873">
          <w:t>6</w:t>
        </w:r>
      </w:ins>
      <w:ins w:id="3944" w:author="Luke Slemon" w:date="2020-05-02T15:15:00Z">
        <w:r>
          <w:t xml:space="preserve"> FF</w:t>
        </w:r>
      </w:ins>
      <w:ins w:id="3945" w:author="Luke Slemon" w:date="2020-05-02T15:16:00Z">
        <w:r>
          <w:t>T Core implemented in Hardware</w:t>
        </w:r>
      </w:ins>
      <w:ins w:id="3946" w:author="Luke Slemon" w:date="2020-05-02T17:05:00Z">
        <w:r w:rsidR="00AE68B3">
          <w:fldChar w:fldCharType="begin" w:fldLock="1"/>
        </w:r>
      </w:ins>
      <w:r w:rsidR="00F6796C">
        <w:instrText>ADDIN CSL_CITATION {"citationItems":[{"id":"ITEM-1","itemData":{"DOI":"10.1111/btp.12697","ISSN":"17447429","PMID":"21272107","author":[{"dropping-particle":"","family":"Xilinx Inc.","given":"","non-dropping-particle":"","parse-names":false,"suffix":""}],"container-title":"Documentation","id":"ITEM-1","issue":"May","issued":{"date-parts":[["2019"]]},"title":"Fast Fourier Transform v9.1 Logicore","type":"report","volume":"22"},"uris":["http://www.mendeley.com/documents/?uuid=5126eef3-98b1-4a47-88ff-c48a1737e933"]}],"mendeley":{"formattedCitation":"[37]","plainTextFormattedCitation":"[37]","previouslyFormattedCitation":"[37]"},"properties":{"noteIndex":0},"schema":"https://github.com/citation-style-language/schema/raw/master/csl-citation.json"}</w:instrText>
      </w:r>
      <w:r w:rsidR="00AE68B3">
        <w:fldChar w:fldCharType="separate"/>
      </w:r>
      <w:r w:rsidR="00AE68B3" w:rsidRPr="00AE68B3">
        <w:rPr>
          <w:b w:val="0"/>
          <w:noProof/>
        </w:rPr>
        <w:t>[37]</w:t>
      </w:r>
      <w:ins w:id="3947" w:author="Luke Slemon" w:date="2020-05-02T17:05:00Z">
        <w:r w:rsidR="00AE68B3">
          <w:fldChar w:fldCharType="end"/>
        </w:r>
      </w:ins>
      <w:ins w:id="3948" w:author="Luke Slemon" w:date="2020-05-02T15:16:00Z">
        <w:r>
          <w:t>.</w:t>
        </w:r>
      </w:ins>
    </w:p>
    <w:p w14:paraId="4D01075C" w14:textId="412728B6" w:rsidR="00AE68B3" w:rsidRDefault="00AE68B3" w:rsidP="00E7208D">
      <w:pPr>
        <w:pStyle w:val="TextSub4"/>
        <w:rPr>
          <w:ins w:id="3949" w:author="Luke Slemon" w:date="2020-05-02T17:29:00Z"/>
          <w:rFonts w:eastAsiaTheme="minorEastAsia"/>
        </w:rPr>
      </w:pPr>
      <w:ins w:id="3950" w:author="Luke Slemon" w:date="2020-05-02T17:02:00Z">
        <w:r>
          <w:t xml:space="preserve">The Radix-4 Burst IO architecture </w:t>
        </w:r>
      </w:ins>
      <w:ins w:id="3951" w:author="Luke Slemon" w:date="2020-05-02T17:19:00Z">
        <w:r w:rsidR="00E7208D">
          <w:t>utilises four DATA RAMs, a single Twiddle ROM and a R</w:t>
        </w:r>
      </w:ins>
      <w:ins w:id="3952" w:author="Luke Slemon" w:date="2020-05-02T17:20:00Z">
        <w:r w:rsidR="00E7208D">
          <w:t xml:space="preserve">ADIX-4 DRAGONFLY processor. The DATA RAMs store the frames of data that are to be processed, and after each processing stage the </w:t>
        </w:r>
      </w:ins>
      <w:ins w:id="3953" w:author="Luke Slemon" w:date="2020-05-19T17:57:00Z">
        <w:r w:rsidR="004862BF">
          <w:t>multiplexer (MUX)</w:t>
        </w:r>
      </w:ins>
      <w:ins w:id="3954" w:author="Luke Slemon" w:date="2020-05-02T17:20:00Z">
        <w:r w:rsidR="00E7208D">
          <w:t xml:space="preserve"> will</w:t>
        </w:r>
      </w:ins>
      <w:ins w:id="3955" w:author="Luke Slemon" w:date="2020-05-02T17:21:00Z">
        <w:r w:rsidR="00E7208D">
          <w:t xml:space="preserve"> route the output of each </w:t>
        </w:r>
        <w:r w:rsidR="00BB4EDB">
          <w:t xml:space="preserve">stage back to the RAMs for the next stage. The ROM of Twiddle Factors (weights represented </w:t>
        </w:r>
      </w:ins>
      <w:ins w:id="3956" w:author="Luke Slemon" w:date="2020-05-02T17:22:00Z">
        <w:r w:rsidR="00BB4EDB">
          <w:t xml:space="preserve">by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oMath>
        <w:r w:rsidR="00BB4EDB">
          <w:rPr>
            <w:rFonts w:eastAsiaTheme="minorEastAsia"/>
          </w:rPr>
          <w:t>)</w:t>
        </w:r>
      </w:ins>
      <w:ins w:id="3957" w:author="Luke Slemon" w:date="2020-05-02T17:24:00Z">
        <w:r w:rsidR="00BB4EDB">
          <w:rPr>
            <w:rFonts w:eastAsiaTheme="minorEastAsia"/>
          </w:rPr>
          <w:t xml:space="preserve"> </w:t>
        </w:r>
      </w:ins>
      <w:ins w:id="3958" w:author="Luke Slemon" w:date="2020-05-02T17:23:00Z">
        <w:r w:rsidR="00BB4EDB">
          <w:rPr>
            <w:rFonts w:eastAsiaTheme="minorEastAsia"/>
          </w:rPr>
          <w:t xml:space="preserve">store </w:t>
        </w:r>
        <w:proofErr w:type="gramStart"/>
        <w:r w:rsidR="00BB4EDB">
          <w:rPr>
            <w:rFonts w:eastAsiaTheme="minorEastAsia"/>
          </w:rPr>
          <w:t>all of</w:t>
        </w:r>
        <w:proofErr w:type="gramEnd"/>
        <w:r w:rsidR="00BB4EDB">
          <w:rPr>
            <w:rFonts w:eastAsiaTheme="minorEastAsia"/>
          </w:rPr>
          <w:t xml:space="preserve"> the weights </w:t>
        </w:r>
      </w:ins>
      <w:ins w:id="3959" w:author="Luke Slemon" w:date="2020-05-02T17:24:00Z">
        <w:r w:rsidR="00BB4EDB">
          <w:rPr>
            <w:rFonts w:eastAsiaTheme="minorEastAsia"/>
          </w:rPr>
          <w:t>used for th</w:t>
        </w:r>
      </w:ins>
      <w:ins w:id="3960" w:author="Luke Slemon" w:date="2020-05-02T17:25:00Z">
        <w:r w:rsidR="00BB4EDB">
          <w:rPr>
            <w:rFonts w:eastAsiaTheme="minorEastAsia"/>
          </w:rPr>
          <w:t>e DFT calculations performed by the Dragonfly Processor. The NF</w:t>
        </w:r>
      </w:ins>
      <w:ins w:id="3961" w:author="Luke Slemon" w:date="2020-05-02T17:26:00Z">
        <w:r w:rsidR="00BB4EDB">
          <w:rPr>
            <w:rFonts w:eastAsiaTheme="minorEastAsia"/>
          </w:rPr>
          <w:t xml:space="preserve">FT value specified </w:t>
        </w:r>
      </w:ins>
      <w:ins w:id="3962" w:author="Luke Slemon" w:date="2020-05-02T17:28:00Z">
        <w:r w:rsidR="00BB4EDB">
          <w:rPr>
            <w:rFonts w:eastAsiaTheme="minorEastAsia"/>
          </w:rPr>
          <w:t xml:space="preserve">in </w:t>
        </w:r>
      </w:ins>
      <w:ins w:id="3963" w:author="Luke Slemon" w:date="2020-05-02T17:26:00Z">
        <w:r w:rsidR="00BB4EDB">
          <w:rPr>
            <w:rFonts w:eastAsiaTheme="minorEastAsia"/>
          </w:rPr>
          <w:t>the Configuration transaction is utilised in generating these twiddle factors</w:t>
        </w:r>
      </w:ins>
      <w:ins w:id="3964" w:author="Luke Slemon" w:date="2020-05-02T17:29:00Z">
        <w:r w:rsidR="00BB4EDB">
          <w:rPr>
            <w:rFonts w:eastAsiaTheme="minorEastAsia"/>
          </w:rPr>
          <w:t>:</w:t>
        </w:r>
      </w:ins>
    </w:p>
    <w:p w14:paraId="1F18C744" w14:textId="599F0A9C" w:rsidR="00BB4EDB" w:rsidRPr="00BB4EDB" w:rsidRDefault="00FB68C4" w:rsidP="00E7208D">
      <w:pPr>
        <w:pStyle w:val="TextSub4"/>
        <w:rPr>
          <w:ins w:id="3965" w:author="Luke Slemon" w:date="2020-05-02T17:30:00Z"/>
          <w:rFonts w:eastAsiaTheme="minorEastAsia"/>
        </w:rPr>
      </w:pPr>
      <m:oMathPara>
        <m:oMath>
          <m:sSubSup>
            <m:sSubSupPr>
              <m:ctrlPr>
                <w:ins w:id="3966" w:author="Luke Slemon" w:date="2020-05-02T17:29:00Z">
                  <w:rPr>
                    <w:rFonts w:ascii="Cambria Math" w:eastAsiaTheme="minorEastAsia" w:hAnsi="Cambria Math"/>
                    <w:i/>
                  </w:rPr>
                </w:ins>
              </m:ctrlPr>
            </m:sSubSupPr>
            <m:e>
              <m:r>
                <w:ins w:id="3967" w:author="Luke Slemon" w:date="2020-05-02T17:29:00Z">
                  <w:rPr>
                    <w:rFonts w:ascii="Cambria Math" w:eastAsiaTheme="minorEastAsia" w:hAnsi="Cambria Math"/>
                  </w:rPr>
                  <m:t>Twiddle Factor= W</m:t>
                </w:ins>
              </m:r>
            </m:e>
            <m:sub>
              <m:r>
                <w:ins w:id="3968" w:author="Luke Slemon" w:date="2020-05-02T17:29:00Z">
                  <w:rPr>
                    <w:rFonts w:ascii="Cambria Math" w:eastAsiaTheme="minorEastAsia" w:hAnsi="Cambria Math"/>
                  </w:rPr>
                  <m:t>N</m:t>
                </w:ins>
              </m:r>
            </m:sub>
            <m:sup>
              <m:r>
                <w:ins w:id="3969" w:author="Luke Slemon" w:date="2020-05-02T17:29:00Z">
                  <w:rPr>
                    <w:rFonts w:ascii="Cambria Math" w:eastAsiaTheme="minorEastAsia" w:hAnsi="Cambria Math"/>
                  </w:rPr>
                  <m:t>kn</m:t>
                </w:ins>
              </m:r>
            </m:sup>
          </m:sSubSup>
          <m:r>
            <w:ins w:id="3970" w:author="Luke Slemon" w:date="2020-05-02T17:29:00Z">
              <w:rPr>
                <w:rFonts w:ascii="Cambria Math" w:eastAsiaTheme="minorEastAsia" w:hAnsi="Cambria Math"/>
              </w:rPr>
              <m:t xml:space="preserve">= </m:t>
            </w:ins>
          </m:r>
          <m:sSup>
            <m:sSupPr>
              <m:ctrlPr>
                <w:ins w:id="3971" w:author="Luke Slemon" w:date="2020-05-02T17:30:00Z">
                  <w:rPr>
                    <w:rFonts w:ascii="Cambria Math" w:hAnsi="Cambria Math"/>
                    <w:i/>
                  </w:rPr>
                </w:ins>
              </m:ctrlPr>
            </m:sSupPr>
            <m:e>
              <m:r>
                <w:ins w:id="3972" w:author="Luke Slemon" w:date="2020-05-02T17:30:00Z">
                  <w:rPr>
                    <w:rFonts w:ascii="Cambria Math" w:hAnsi="Cambria Math"/>
                  </w:rPr>
                  <m:t>e</m:t>
                </w:ins>
              </m:r>
            </m:e>
            <m:sup>
              <m:r>
                <w:ins w:id="3973" w:author="Luke Slemon" w:date="2020-05-02T17:30:00Z">
                  <w:rPr>
                    <w:rFonts w:ascii="Cambria Math" w:hAnsi="Cambria Math"/>
                  </w:rPr>
                  <m:t>-jn(</m:t>
                </w:ins>
              </m:r>
              <m:f>
                <m:fPr>
                  <m:ctrlPr>
                    <w:ins w:id="3974" w:author="Luke Slemon" w:date="2020-05-02T17:30:00Z">
                      <w:rPr>
                        <w:rFonts w:ascii="Cambria Math" w:hAnsi="Cambria Math"/>
                        <w:i/>
                      </w:rPr>
                    </w:ins>
                  </m:ctrlPr>
                </m:fPr>
                <m:num>
                  <m:r>
                    <w:ins w:id="3975" w:author="Luke Slemon" w:date="2020-05-02T17:30:00Z">
                      <w:rPr>
                        <w:rFonts w:ascii="Cambria Math" w:hAnsi="Cambria Math"/>
                      </w:rPr>
                      <m:t>2π</m:t>
                    </w:ins>
                  </m:r>
                </m:num>
                <m:den>
                  <m:r>
                    <w:ins w:id="3976" w:author="Luke Slemon" w:date="2020-05-02T17:30:00Z">
                      <w:rPr>
                        <w:rFonts w:ascii="Cambria Math" w:hAnsi="Cambria Math"/>
                      </w:rPr>
                      <m:t>N</m:t>
                    </w:ins>
                  </m:r>
                </m:den>
              </m:f>
              <m:r>
                <w:ins w:id="3977" w:author="Luke Slemon" w:date="2020-05-02T17:30:00Z">
                  <w:rPr>
                    <w:rFonts w:ascii="Cambria Math" w:hAnsi="Cambria Math"/>
                  </w:rPr>
                  <m:t>k)</m:t>
                </w:ins>
              </m:r>
            </m:sup>
          </m:sSup>
          <m:r>
            <w:ins w:id="3978" w:author="Luke Slemon" w:date="2020-05-02T17:30:00Z">
              <w:rPr>
                <w:rFonts w:ascii="Cambria Math" w:eastAsiaTheme="minorEastAsia" w:hAnsi="Cambria Math"/>
              </w:rPr>
              <m:t xml:space="preserve">      </m:t>
            </w:ins>
          </m:r>
          <m:r>
            <w:ins w:id="3979" w:author="Luke Slemon" w:date="2020-05-02T19:02:00Z">
              <w:rPr>
                <w:rFonts w:ascii="Cambria Math" w:eastAsiaTheme="minorEastAsia" w:hAnsi="Cambria Math"/>
              </w:rPr>
              <m:t>(</m:t>
            </w:ins>
          </m:r>
          <m:r>
            <w:ins w:id="3980" w:author="Luke Slemon" w:date="2020-05-02T17:30:00Z">
              <w:rPr>
                <w:rFonts w:ascii="Cambria Math" w:eastAsiaTheme="minorEastAsia" w:hAnsi="Cambria Math"/>
              </w:rPr>
              <m:t>8.1</m:t>
            </w:ins>
          </m:r>
          <m:r>
            <w:ins w:id="3981" w:author="Luke Slemon" w:date="2020-05-02T19:02:00Z">
              <w:rPr>
                <w:rFonts w:ascii="Cambria Math" w:eastAsiaTheme="minorEastAsia" w:hAnsi="Cambria Math"/>
              </w:rPr>
              <m:t>)</m:t>
            </w:ins>
          </m:r>
        </m:oMath>
      </m:oMathPara>
    </w:p>
    <w:p w14:paraId="45480E9A" w14:textId="63E73351" w:rsidR="00BB4EDB" w:rsidRDefault="00BB4EDB" w:rsidP="00E7208D">
      <w:pPr>
        <w:pStyle w:val="TextSub4"/>
        <w:rPr>
          <w:ins w:id="3982" w:author="Luke Slemon" w:date="2020-05-02T17:31:00Z"/>
          <w:rFonts w:eastAsiaTheme="minorEastAsia"/>
        </w:rPr>
      </w:pPr>
      <w:ins w:id="3983" w:author="Luke Slemon" w:date="2020-05-02T17:30:00Z">
        <w:r>
          <w:rPr>
            <w:rFonts w:eastAsiaTheme="minorEastAsia"/>
          </w:rPr>
          <w:t>Where N is the NFFT, k</w:t>
        </w:r>
      </w:ins>
      <w:ins w:id="3984" w:author="Luke Slemon" w:date="2020-05-02T17:31:00Z">
        <w:r w:rsidR="00DB7BE1">
          <w:rPr>
            <w:rFonts w:eastAsiaTheme="minorEastAsia"/>
          </w:rPr>
          <w:t xml:space="preserve"> output position</w:t>
        </w:r>
      </w:ins>
      <w:ins w:id="3985" w:author="Luke Slemon" w:date="2020-05-02T17:30:00Z">
        <w:r>
          <w:rPr>
            <w:rFonts w:eastAsiaTheme="minorEastAsia"/>
          </w:rPr>
          <w:t xml:space="preserve">, and n is the </w:t>
        </w:r>
      </w:ins>
      <w:ins w:id="3986" w:author="Luke Slemon" w:date="2020-05-02T17:31:00Z">
        <w:r w:rsidR="00DB7BE1">
          <w:rPr>
            <w:rFonts w:eastAsiaTheme="minorEastAsia"/>
          </w:rPr>
          <w:t>sample number.</w:t>
        </w:r>
      </w:ins>
    </w:p>
    <w:p w14:paraId="37A89101" w14:textId="14B34528" w:rsidR="00DB7BE1" w:rsidRDefault="00DB7BE1" w:rsidP="00E7208D">
      <w:pPr>
        <w:pStyle w:val="TextSub4"/>
        <w:rPr>
          <w:ins w:id="3987" w:author="Luke Slemon" w:date="2020-05-02T17:37:00Z"/>
          <w:rFonts w:eastAsiaTheme="minorEastAsia"/>
        </w:rPr>
      </w:pPr>
      <w:ins w:id="3988" w:author="Luke Slemon" w:date="2020-05-02T17:31:00Z">
        <w:r>
          <w:rPr>
            <w:rFonts w:eastAsiaTheme="minorEastAsia"/>
          </w:rPr>
          <w:t>Finally</w:t>
        </w:r>
      </w:ins>
      <w:ins w:id="3989" w:author="Luke Slemon" w:date="2020-05-02T17:36:00Z">
        <w:r>
          <w:rPr>
            <w:rFonts w:eastAsiaTheme="minorEastAsia"/>
          </w:rPr>
          <w:t>,</w:t>
        </w:r>
      </w:ins>
      <w:ins w:id="3990" w:author="Luke Slemon" w:date="2020-05-02T17:31:00Z">
        <w:r>
          <w:rPr>
            <w:rFonts w:eastAsiaTheme="minorEastAsia"/>
          </w:rPr>
          <w:t xml:space="preserve"> the Dragonfly Processor performs the </w:t>
        </w:r>
      </w:ins>
      <w:ins w:id="3991" w:author="Luke Slemon" w:date="2020-05-02T17:35:00Z">
        <w:r>
          <w:rPr>
            <w:rFonts w:eastAsiaTheme="minorEastAsia"/>
          </w:rPr>
          <w:t xml:space="preserve">DFT by decomposing it in a similar manner to that seen in </w:t>
        </w:r>
      </w:ins>
      <w:ins w:id="3992" w:author="Luke Slemon" w:date="2020-05-02T17:36:00Z">
        <w:r>
          <w:rPr>
            <w:rFonts w:eastAsiaTheme="minorEastAsia"/>
          </w:rPr>
          <w:t xml:space="preserve">Figure 7.7, but instead of separating the calculations at each stage into odd and even sample numbers, the </w:t>
        </w:r>
      </w:ins>
      <w:ins w:id="3993" w:author="Luke Slemon" w:date="2020-05-02T17:37:00Z">
        <w:r>
          <w:rPr>
            <w:rFonts w:eastAsiaTheme="minorEastAsia"/>
          </w:rPr>
          <w:t>calculations are broken as:</w:t>
        </w:r>
      </w:ins>
    </w:p>
    <w:p w14:paraId="5475B37D" w14:textId="5BA5FBFB" w:rsidR="002271DE" w:rsidRPr="00DB7BE1" w:rsidRDefault="00DB7BE1" w:rsidP="00B21D00">
      <w:pPr>
        <w:pStyle w:val="TextSub4"/>
        <w:rPr>
          <w:ins w:id="3994" w:author="Luke Slemon" w:date="2020-05-02T17:38:00Z"/>
          <w:rFonts w:eastAsiaTheme="minorEastAsia"/>
        </w:rPr>
      </w:pPr>
      <m:oMathPara>
        <m:oMath>
          <m:r>
            <w:ins w:id="3995" w:author="Luke Slemon" w:date="2020-05-02T17:38:00Z">
              <w:rPr>
                <w:rFonts w:ascii="Cambria Math" w:hAnsi="Cambria Math"/>
              </w:rPr>
              <m:t>DFT</m:t>
            </w:ins>
          </m:r>
          <m:d>
            <m:dPr>
              <m:ctrlPr>
                <w:ins w:id="3996" w:author="Luke Slemon" w:date="2020-05-02T17:38:00Z">
                  <w:rPr>
                    <w:rFonts w:ascii="Cambria Math" w:hAnsi="Cambria Math"/>
                    <w:i/>
                  </w:rPr>
                </w:ins>
              </m:ctrlPr>
            </m:dPr>
            <m:e>
              <m:r>
                <w:ins w:id="3997" w:author="Luke Slemon" w:date="2020-05-02T17:38:00Z">
                  <w:rPr>
                    <w:rFonts w:ascii="Cambria Math" w:hAnsi="Cambria Math"/>
                  </w:rPr>
                  <m:t>k</m:t>
                </w:ins>
              </m:r>
            </m:e>
          </m:d>
          <m:r>
            <w:ins w:id="3998" w:author="Luke Slemon" w:date="2020-05-02T17:38:00Z">
              <w:rPr>
                <w:rFonts w:ascii="Cambria Math" w:hAnsi="Cambria Math"/>
              </w:rPr>
              <m:t xml:space="preserve"> = </m:t>
            </w:ins>
          </m:r>
          <m:nary>
            <m:naryPr>
              <m:chr m:val="∑"/>
              <m:limLoc m:val="undOvr"/>
              <m:ctrlPr>
                <w:ins w:id="3999" w:author="Luke Slemon" w:date="2020-05-02T17:38:00Z">
                  <w:rPr>
                    <w:rFonts w:ascii="Cambria Math" w:hAnsi="Cambria Math"/>
                    <w:i/>
                  </w:rPr>
                </w:ins>
              </m:ctrlPr>
            </m:naryPr>
            <m:sub>
              <m:r>
                <w:ins w:id="4000" w:author="Luke Slemon" w:date="2020-05-02T17:38:00Z">
                  <w:rPr>
                    <w:rFonts w:ascii="Cambria Math" w:hAnsi="Cambria Math"/>
                  </w:rPr>
                  <m:t>n=0</m:t>
                </w:ins>
              </m:r>
            </m:sub>
            <m:sup>
              <m:r>
                <w:ins w:id="4001" w:author="Luke Slemon" w:date="2020-05-02T17:38:00Z">
                  <w:rPr>
                    <w:rFonts w:ascii="Cambria Math" w:hAnsi="Cambria Math"/>
                  </w:rPr>
                  <m:t>N-1</m:t>
                </w:ins>
              </m:r>
            </m:sup>
            <m:e>
              <m:r>
                <w:ins w:id="4002" w:author="Luke Slemon" w:date="2020-05-02T17:38:00Z">
                  <w:rPr>
                    <w:rFonts w:ascii="Cambria Math" w:hAnsi="Cambria Math"/>
                  </w:rPr>
                  <m:t>x</m:t>
                </w:ins>
              </m:r>
              <m:d>
                <m:dPr>
                  <m:ctrlPr>
                    <w:ins w:id="4003" w:author="Luke Slemon" w:date="2020-05-02T17:38:00Z">
                      <w:rPr>
                        <w:rFonts w:ascii="Cambria Math" w:hAnsi="Cambria Math"/>
                        <w:i/>
                      </w:rPr>
                    </w:ins>
                  </m:ctrlPr>
                </m:dPr>
                <m:e>
                  <m:r>
                    <w:ins w:id="4004" w:author="Luke Slemon" w:date="2020-05-02T17:38:00Z">
                      <w:rPr>
                        <w:rFonts w:ascii="Cambria Math" w:hAnsi="Cambria Math"/>
                      </w:rPr>
                      <m:t>n</m:t>
                    </w:ins>
                  </m:r>
                </m:e>
              </m:d>
            </m:e>
          </m:nary>
          <m:sSubSup>
            <m:sSubSupPr>
              <m:ctrlPr>
                <w:ins w:id="4005" w:author="Luke Slemon" w:date="2020-05-02T17:38:00Z">
                  <w:rPr>
                    <w:rFonts w:ascii="Cambria Math" w:eastAsiaTheme="minorEastAsia" w:hAnsi="Cambria Math"/>
                    <w:i/>
                  </w:rPr>
                </w:ins>
              </m:ctrlPr>
            </m:sSubSupPr>
            <m:e>
              <m:r>
                <w:ins w:id="4006" w:author="Luke Slemon" w:date="2020-05-02T17:38:00Z">
                  <w:rPr>
                    <w:rFonts w:ascii="Cambria Math" w:eastAsiaTheme="minorEastAsia" w:hAnsi="Cambria Math"/>
                  </w:rPr>
                  <m:t>W</m:t>
                </w:ins>
              </m:r>
            </m:e>
            <m:sub>
              <m:r>
                <w:ins w:id="4007" w:author="Luke Slemon" w:date="2020-05-02T17:38:00Z">
                  <w:rPr>
                    <w:rFonts w:ascii="Cambria Math" w:eastAsiaTheme="minorEastAsia" w:hAnsi="Cambria Math"/>
                  </w:rPr>
                  <m:t>N</m:t>
                </w:ins>
              </m:r>
            </m:sub>
            <m:sup>
              <m:r>
                <w:ins w:id="4008" w:author="Luke Slemon" w:date="2020-05-02T17:38:00Z">
                  <w:rPr>
                    <w:rFonts w:ascii="Cambria Math" w:eastAsiaTheme="minorEastAsia" w:hAnsi="Cambria Math"/>
                  </w:rPr>
                  <m:t>kn</m:t>
                </w:ins>
              </m:r>
            </m:sup>
          </m:sSubSup>
          <m:r>
            <w:ins w:id="4009" w:author="Luke Slemon" w:date="2020-05-02T17:41:00Z">
              <w:rPr>
                <w:rFonts w:ascii="Cambria Math" w:eastAsiaTheme="minorEastAsia" w:hAnsi="Cambria Math"/>
              </w:rPr>
              <m:t xml:space="preserve">   </m:t>
            </w:ins>
          </m:r>
          <m:r>
            <w:ins w:id="4010" w:author="Luke Slemon" w:date="2020-05-02T19:02:00Z">
              <w:rPr>
                <w:rFonts w:ascii="Cambria Math" w:eastAsiaTheme="minorEastAsia" w:hAnsi="Cambria Math"/>
              </w:rPr>
              <m:t>(</m:t>
            </w:ins>
          </m:r>
          <m:r>
            <w:ins w:id="4011" w:author="Luke Slemon" w:date="2020-05-02T17:41:00Z">
              <w:rPr>
                <w:rFonts w:ascii="Cambria Math" w:eastAsiaTheme="minorEastAsia" w:hAnsi="Cambria Math"/>
              </w:rPr>
              <m:t>8.2</m:t>
            </w:ins>
          </m:r>
          <m:r>
            <w:ins w:id="4012" w:author="Luke Slemon" w:date="2020-05-02T19:02:00Z">
              <w:rPr>
                <w:rFonts w:ascii="Cambria Math" w:eastAsiaTheme="minorEastAsia" w:hAnsi="Cambria Math"/>
              </w:rPr>
              <m:t>)</m:t>
            </w:ins>
          </m:r>
        </m:oMath>
      </m:oMathPara>
    </w:p>
    <w:p w14:paraId="4918693B" w14:textId="08012008" w:rsidR="002271DE" w:rsidRPr="004807F8" w:rsidRDefault="002271DE" w:rsidP="002271DE">
      <w:pPr>
        <w:pStyle w:val="TextSub4"/>
        <w:rPr>
          <w:ins w:id="4013" w:author="Luke Slemon" w:date="2020-05-02T18:57:00Z"/>
          <w:rFonts w:ascii="Cambria Math" w:hAnsi="Cambria Math"/>
          <w:i/>
        </w:rPr>
      </w:pPr>
      <m:oMathPara>
        <m:oMath>
          <m:r>
            <w:ins w:id="4014" w:author="Luke Slemon" w:date="2020-05-02T19:02:00Z">
              <w:rPr>
                <w:rFonts w:ascii="Cambria Math" w:hAnsi="Cambria Math"/>
              </w:rPr>
              <m:t>FFT</m:t>
            </w:ins>
          </m:r>
          <m:d>
            <m:dPr>
              <m:ctrlPr>
                <w:ins w:id="4015" w:author="Luke Slemon" w:date="2020-05-02T17:38:00Z">
                  <w:rPr>
                    <w:rFonts w:ascii="Cambria Math" w:hAnsi="Cambria Math"/>
                    <w:i/>
                  </w:rPr>
                </w:ins>
              </m:ctrlPr>
            </m:dPr>
            <m:e>
              <m:r>
                <w:ins w:id="4016" w:author="Luke Slemon" w:date="2020-05-02T17:38:00Z">
                  <w:rPr>
                    <w:rFonts w:ascii="Cambria Math" w:hAnsi="Cambria Math"/>
                  </w:rPr>
                  <m:t>k</m:t>
                </w:ins>
              </m:r>
            </m:e>
          </m:d>
          <m:r>
            <w:ins w:id="4017" w:author="Luke Slemon" w:date="2020-05-02T17:38:00Z">
              <w:rPr>
                <w:rFonts w:ascii="Cambria Math" w:hAnsi="Cambria Math"/>
              </w:rPr>
              <m:t xml:space="preserve"> = </m:t>
            </w:ins>
          </m:r>
          <m:nary>
            <m:naryPr>
              <m:chr m:val="∑"/>
              <m:limLoc m:val="undOvr"/>
              <m:ctrlPr>
                <w:ins w:id="4018" w:author="Luke Slemon" w:date="2020-05-02T17:38:00Z">
                  <w:rPr>
                    <w:rFonts w:ascii="Cambria Math" w:hAnsi="Cambria Math"/>
                    <w:i/>
                  </w:rPr>
                </w:ins>
              </m:ctrlPr>
            </m:naryPr>
            <m:sub>
              <m:r>
                <w:ins w:id="4019" w:author="Luke Slemon" w:date="2020-05-02T17:38:00Z">
                  <w:rPr>
                    <w:rFonts w:ascii="Cambria Math" w:hAnsi="Cambria Math"/>
                  </w:rPr>
                  <m:t>n=0</m:t>
                </w:ins>
              </m:r>
            </m:sub>
            <m:sup>
              <m:f>
                <m:fPr>
                  <m:ctrlPr>
                    <w:ins w:id="4020" w:author="Luke Slemon" w:date="2020-05-02T17:39:00Z">
                      <w:rPr>
                        <w:rFonts w:ascii="Cambria Math" w:hAnsi="Cambria Math"/>
                        <w:i/>
                      </w:rPr>
                    </w:ins>
                  </m:ctrlPr>
                </m:fPr>
                <m:num>
                  <m:r>
                    <w:ins w:id="4021" w:author="Luke Slemon" w:date="2020-05-02T17:38:00Z">
                      <w:rPr>
                        <w:rFonts w:ascii="Cambria Math" w:hAnsi="Cambria Math"/>
                      </w:rPr>
                      <m:t>N</m:t>
                    </w:ins>
                  </m:r>
                </m:num>
                <m:den>
                  <m:r>
                    <w:ins w:id="4022" w:author="Luke Slemon" w:date="2020-05-02T17:39:00Z">
                      <w:rPr>
                        <w:rFonts w:ascii="Cambria Math" w:hAnsi="Cambria Math"/>
                      </w:rPr>
                      <m:t>4</m:t>
                    </w:ins>
                  </m:r>
                </m:den>
              </m:f>
              <m:r>
                <w:ins w:id="4023" w:author="Luke Slemon" w:date="2020-05-02T17:38:00Z">
                  <w:rPr>
                    <w:rFonts w:ascii="Cambria Math" w:hAnsi="Cambria Math"/>
                  </w:rPr>
                  <m:t>-1</m:t>
                </w:ins>
              </m:r>
            </m:sup>
            <m:e>
              <m:r>
                <w:ins w:id="4024" w:author="Luke Slemon" w:date="2020-05-02T17:38:00Z">
                  <w:rPr>
                    <w:rFonts w:ascii="Cambria Math" w:hAnsi="Cambria Math"/>
                  </w:rPr>
                  <m:t>x</m:t>
                </w:ins>
              </m:r>
              <m:d>
                <m:dPr>
                  <m:ctrlPr>
                    <w:ins w:id="4025" w:author="Luke Slemon" w:date="2020-05-02T17:38:00Z">
                      <w:rPr>
                        <w:rFonts w:ascii="Cambria Math" w:hAnsi="Cambria Math"/>
                        <w:i/>
                      </w:rPr>
                    </w:ins>
                  </m:ctrlPr>
                </m:dPr>
                <m:e>
                  <m:r>
                    <w:ins w:id="4026" w:author="Luke Slemon" w:date="2020-05-02T17:38:00Z">
                      <w:rPr>
                        <w:rFonts w:ascii="Cambria Math" w:hAnsi="Cambria Math"/>
                      </w:rPr>
                      <m:t>n</m:t>
                    </w:ins>
                  </m:r>
                </m:e>
              </m:d>
            </m:e>
          </m:nary>
          <m:sSubSup>
            <m:sSubSupPr>
              <m:ctrlPr>
                <w:ins w:id="4027" w:author="Luke Slemon" w:date="2020-05-02T17:38:00Z">
                  <w:rPr>
                    <w:rFonts w:ascii="Cambria Math" w:eastAsiaTheme="minorEastAsia" w:hAnsi="Cambria Math"/>
                    <w:i/>
                  </w:rPr>
                </w:ins>
              </m:ctrlPr>
            </m:sSubSupPr>
            <m:e>
              <m:r>
                <w:ins w:id="4028" w:author="Luke Slemon" w:date="2020-05-02T17:38:00Z">
                  <w:rPr>
                    <w:rFonts w:ascii="Cambria Math" w:eastAsiaTheme="minorEastAsia" w:hAnsi="Cambria Math"/>
                  </w:rPr>
                  <m:t>W</m:t>
                </w:ins>
              </m:r>
            </m:e>
            <m:sub>
              <m:r>
                <w:ins w:id="4029" w:author="Luke Slemon" w:date="2020-05-02T17:38:00Z">
                  <w:rPr>
                    <w:rFonts w:ascii="Cambria Math" w:eastAsiaTheme="minorEastAsia" w:hAnsi="Cambria Math"/>
                  </w:rPr>
                  <m:t>N</m:t>
                </w:ins>
              </m:r>
            </m:sub>
            <m:sup>
              <m:r>
                <w:ins w:id="4030" w:author="Luke Slemon" w:date="2020-05-02T17:38:00Z">
                  <w:rPr>
                    <w:rFonts w:ascii="Cambria Math" w:eastAsiaTheme="minorEastAsia" w:hAnsi="Cambria Math"/>
                  </w:rPr>
                  <m:t>kn</m:t>
                </w:ins>
              </m:r>
            </m:sup>
          </m:sSubSup>
          <m:r>
            <w:ins w:id="4031" w:author="Luke Slemon" w:date="2020-05-02T17:38:00Z">
              <w:rPr>
                <w:rFonts w:ascii="Cambria Math" w:eastAsiaTheme="minorEastAsia" w:hAnsi="Cambria Math"/>
              </w:rPr>
              <m:t>+</m:t>
            </w:ins>
          </m:r>
          <m:nary>
            <m:naryPr>
              <m:chr m:val="∑"/>
              <m:limLoc m:val="undOvr"/>
              <m:ctrlPr>
                <w:ins w:id="4032" w:author="Luke Slemon" w:date="2020-05-02T17:38:00Z">
                  <w:rPr>
                    <w:rFonts w:ascii="Cambria Math" w:hAnsi="Cambria Math"/>
                    <w:i/>
                  </w:rPr>
                </w:ins>
              </m:ctrlPr>
            </m:naryPr>
            <m:sub>
              <m:r>
                <w:ins w:id="4033" w:author="Luke Slemon" w:date="2020-05-02T17:38:00Z">
                  <w:rPr>
                    <w:rFonts w:ascii="Cambria Math" w:hAnsi="Cambria Math"/>
                  </w:rPr>
                  <m:t>n=</m:t>
                </w:ins>
              </m:r>
              <m:f>
                <m:fPr>
                  <m:ctrlPr>
                    <w:ins w:id="4034" w:author="Luke Slemon" w:date="2020-05-02T17:39:00Z">
                      <w:rPr>
                        <w:rFonts w:ascii="Cambria Math" w:hAnsi="Cambria Math"/>
                        <w:i/>
                      </w:rPr>
                    </w:ins>
                  </m:ctrlPr>
                </m:fPr>
                <m:num>
                  <m:r>
                    <w:ins w:id="4035" w:author="Luke Slemon" w:date="2020-05-02T17:39:00Z">
                      <w:rPr>
                        <w:rFonts w:ascii="Cambria Math" w:hAnsi="Cambria Math"/>
                      </w:rPr>
                      <m:t>N</m:t>
                    </w:ins>
                  </m:r>
                </m:num>
                <m:den>
                  <m:r>
                    <w:ins w:id="4036" w:author="Luke Slemon" w:date="2020-05-02T17:39:00Z">
                      <w:rPr>
                        <w:rFonts w:ascii="Cambria Math" w:hAnsi="Cambria Math"/>
                      </w:rPr>
                      <m:t>4</m:t>
                    </w:ins>
                  </m:r>
                </m:den>
              </m:f>
            </m:sub>
            <m:sup>
              <m:f>
                <m:fPr>
                  <m:ctrlPr>
                    <w:ins w:id="4037" w:author="Luke Slemon" w:date="2020-05-02T17:39:00Z">
                      <w:rPr>
                        <w:rFonts w:ascii="Cambria Math" w:hAnsi="Cambria Math"/>
                        <w:i/>
                      </w:rPr>
                    </w:ins>
                  </m:ctrlPr>
                </m:fPr>
                <m:num>
                  <m:r>
                    <w:ins w:id="4038" w:author="Luke Slemon" w:date="2020-05-02T17:39:00Z">
                      <w:rPr>
                        <w:rFonts w:ascii="Cambria Math" w:hAnsi="Cambria Math"/>
                      </w:rPr>
                      <m:t>2</m:t>
                    </w:ins>
                  </m:r>
                  <m:r>
                    <w:ins w:id="4039" w:author="Luke Slemon" w:date="2020-05-02T17:38:00Z">
                      <w:rPr>
                        <w:rFonts w:ascii="Cambria Math" w:hAnsi="Cambria Math"/>
                      </w:rPr>
                      <m:t>N</m:t>
                    </w:ins>
                  </m:r>
                </m:num>
                <m:den>
                  <m:r>
                    <w:ins w:id="4040" w:author="Luke Slemon" w:date="2020-05-02T17:39:00Z">
                      <w:rPr>
                        <w:rFonts w:ascii="Cambria Math" w:hAnsi="Cambria Math"/>
                      </w:rPr>
                      <m:t>4</m:t>
                    </w:ins>
                  </m:r>
                </m:den>
              </m:f>
              <m:r>
                <w:ins w:id="4041" w:author="Luke Slemon" w:date="2020-05-02T17:38:00Z">
                  <w:rPr>
                    <w:rFonts w:ascii="Cambria Math" w:hAnsi="Cambria Math"/>
                  </w:rPr>
                  <m:t>-1</m:t>
                </w:ins>
              </m:r>
            </m:sup>
            <m:e>
              <m:r>
                <w:ins w:id="4042" w:author="Luke Slemon" w:date="2020-05-02T17:38:00Z">
                  <w:rPr>
                    <w:rFonts w:ascii="Cambria Math" w:hAnsi="Cambria Math"/>
                  </w:rPr>
                  <m:t>x</m:t>
                </w:ins>
              </m:r>
              <m:d>
                <m:dPr>
                  <m:ctrlPr>
                    <w:ins w:id="4043" w:author="Luke Slemon" w:date="2020-05-02T17:38:00Z">
                      <w:rPr>
                        <w:rFonts w:ascii="Cambria Math" w:hAnsi="Cambria Math"/>
                        <w:i/>
                      </w:rPr>
                    </w:ins>
                  </m:ctrlPr>
                </m:dPr>
                <m:e>
                  <m:r>
                    <w:ins w:id="4044" w:author="Luke Slemon" w:date="2020-05-02T17:38:00Z">
                      <w:rPr>
                        <w:rFonts w:ascii="Cambria Math" w:hAnsi="Cambria Math"/>
                      </w:rPr>
                      <m:t>n</m:t>
                    </w:ins>
                  </m:r>
                  <m:r>
                    <w:ins w:id="4045" w:author="Luke Slemon" w:date="2020-05-02T18:56:00Z">
                      <w:rPr>
                        <w:rFonts w:ascii="Cambria Math" w:hAnsi="Cambria Math"/>
                      </w:rPr>
                      <m:t>-</m:t>
                    </w:ins>
                  </m:r>
                  <m:f>
                    <m:fPr>
                      <m:ctrlPr>
                        <w:ins w:id="4046" w:author="Luke Slemon" w:date="2020-05-02T18:56:00Z">
                          <w:rPr>
                            <w:rFonts w:ascii="Cambria Math" w:hAnsi="Cambria Math"/>
                            <w:i/>
                          </w:rPr>
                        </w:ins>
                      </m:ctrlPr>
                    </m:fPr>
                    <m:num>
                      <m:r>
                        <w:ins w:id="4047" w:author="Luke Slemon" w:date="2020-05-02T18:56:00Z">
                          <w:rPr>
                            <w:rFonts w:ascii="Cambria Math" w:hAnsi="Cambria Math"/>
                          </w:rPr>
                          <m:t>N</m:t>
                        </w:ins>
                      </m:r>
                    </m:num>
                    <m:den>
                      <m:r>
                        <w:ins w:id="4048" w:author="Luke Slemon" w:date="2020-05-02T18:56:00Z">
                          <w:rPr>
                            <w:rFonts w:ascii="Cambria Math" w:hAnsi="Cambria Math"/>
                          </w:rPr>
                          <m:t>4</m:t>
                        </w:ins>
                      </m:r>
                    </m:den>
                  </m:f>
                </m:e>
              </m:d>
            </m:e>
          </m:nary>
          <m:sSubSup>
            <m:sSubSupPr>
              <m:ctrlPr>
                <w:ins w:id="4049" w:author="Luke Slemon" w:date="2020-05-02T17:38:00Z">
                  <w:rPr>
                    <w:rFonts w:ascii="Cambria Math" w:eastAsiaTheme="minorEastAsia" w:hAnsi="Cambria Math"/>
                    <w:i/>
                  </w:rPr>
                </w:ins>
              </m:ctrlPr>
            </m:sSubSupPr>
            <m:e>
              <m:r>
                <w:ins w:id="4050" w:author="Luke Slemon" w:date="2020-05-02T17:38:00Z">
                  <w:rPr>
                    <w:rFonts w:ascii="Cambria Math" w:eastAsiaTheme="minorEastAsia" w:hAnsi="Cambria Math"/>
                  </w:rPr>
                  <m:t>W</m:t>
                </w:ins>
              </m:r>
            </m:e>
            <m:sub>
              <m:r>
                <w:ins w:id="4051" w:author="Luke Slemon" w:date="2020-05-02T17:38:00Z">
                  <w:rPr>
                    <w:rFonts w:ascii="Cambria Math" w:eastAsiaTheme="minorEastAsia" w:hAnsi="Cambria Math"/>
                  </w:rPr>
                  <m:t>N</m:t>
                </w:ins>
              </m:r>
            </m:sub>
            <m:sup>
              <m:r>
                <w:ins w:id="4052" w:author="Luke Slemon" w:date="2020-05-02T17:38:00Z">
                  <w:rPr>
                    <w:rFonts w:ascii="Cambria Math" w:eastAsiaTheme="minorEastAsia" w:hAnsi="Cambria Math"/>
                  </w:rPr>
                  <m:t>kn</m:t>
                </w:ins>
              </m:r>
            </m:sup>
          </m:sSubSup>
          <m:r>
            <w:ins w:id="4053" w:author="Luke Slemon" w:date="2020-05-02T17:39:00Z">
              <w:rPr>
                <w:rFonts w:ascii="Cambria Math" w:eastAsiaTheme="minorEastAsia" w:hAnsi="Cambria Math"/>
              </w:rPr>
              <m:t>+</m:t>
            </w:ins>
          </m:r>
        </m:oMath>
      </m:oMathPara>
    </w:p>
    <w:p w14:paraId="5C420912" w14:textId="1C075043" w:rsidR="002271DE" w:rsidRPr="00D32EC9" w:rsidRDefault="00FB68C4" w:rsidP="002271DE">
      <w:pPr>
        <w:pStyle w:val="TextSub4"/>
        <w:rPr>
          <w:ins w:id="4054" w:author="Luke Slemon" w:date="2020-05-02T18:56:00Z"/>
          <w:rFonts w:eastAsiaTheme="minorEastAsia"/>
        </w:rPr>
      </w:pPr>
      <m:oMathPara>
        <m:oMath>
          <m:nary>
            <m:naryPr>
              <m:chr m:val="∑"/>
              <m:limLoc m:val="undOvr"/>
              <m:ctrlPr>
                <w:ins w:id="4055" w:author="Luke Slemon" w:date="2020-05-02T17:39:00Z">
                  <w:rPr>
                    <w:rFonts w:ascii="Cambria Math" w:hAnsi="Cambria Math"/>
                    <w:i/>
                  </w:rPr>
                </w:ins>
              </m:ctrlPr>
            </m:naryPr>
            <m:sub>
              <m:r>
                <w:ins w:id="4056" w:author="Luke Slemon" w:date="2020-05-02T17:39:00Z">
                  <w:rPr>
                    <w:rFonts w:ascii="Cambria Math" w:hAnsi="Cambria Math"/>
                  </w:rPr>
                  <m:t>n=</m:t>
                </w:ins>
              </m:r>
              <m:f>
                <m:fPr>
                  <m:ctrlPr>
                    <w:ins w:id="4057" w:author="Luke Slemon" w:date="2020-05-02T17:40:00Z">
                      <w:rPr>
                        <w:rFonts w:ascii="Cambria Math" w:hAnsi="Cambria Math"/>
                        <w:i/>
                      </w:rPr>
                    </w:ins>
                  </m:ctrlPr>
                </m:fPr>
                <m:num>
                  <m:r>
                    <w:ins w:id="4058" w:author="Luke Slemon" w:date="2020-05-02T17:40:00Z">
                      <w:rPr>
                        <w:rFonts w:ascii="Cambria Math" w:hAnsi="Cambria Math"/>
                      </w:rPr>
                      <m:t>2N</m:t>
                    </w:ins>
                  </m:r>
                </m:num>
                <m:den>
                  <m:r>
                    <w:ins w:id="4059" w:author="Luke Slemon" w:date="2020-05-02T17:40:00Z">
                      <w:rPr>
                        <w:rFonts w:ascii="Cambria Math" w:hAnsi="Cambria Math"/>
                      </w:rPr>
                      <m:t>4</m:t>
                    </w:ins>
                  </m:r>
                </m:den>
              </m:f>
            </m:sub>
            <m:sup>
              <m:f>
                <m:fPr>
                  <m:ctrlPr>
                    <w:ins w:id="4060" w:author="Luke Slemon" w:date="2020-05-02T17:39:00Z">
                      <w:rPr>
                        <w:rFonts w:ascii="Cambria Math" w:hAnsi="Cambria Math"/>
                        <w:i/>
                      </w:rPr>
                    </w:ins>
                  </m:ctrlPr>
                </m:fPr>
                <m:num>
                  <m:r>
                    <w:ins w:id="4061" w:author="Luke Slemon" w:date="2020-05-02T17:39:00Z">
                      <w:rPr>
                        <w:rFonts w:ascii="Cambria Math" w:hAnsi="Cambria Math"/>
                      </w:rPr>
                      <m:t>3N</m:t>
                    </w:ins>
                  </m:r>
                </m:num>
                <m:den>
                  <m:r>
                    <w:ins w:id="4062" w:author="Luke Slemon" w:date="2020-05-02T17:39:00Z">
                      <w:rPr>
                        <w:rFonts w:ascii="Cambria Math" w:hAnsi="Cambria Math"/>
                      </w:rPr>
                      <m:t>4</m:t>
                    </w:ins>
                  </m:r>
                </m:den>
              </m:f>
              <m:r>
                <w:ins w:id="4063" w:author="Luke Slemon" w:date="2020-05-02T17:39:00Z">
                  <w:rPr>
                    <w:rFonts w:ascii="Cambria Math" w:hAnsi="Cambria Math"/>
                  </w:rPr>
                  <m:t>-1</m:t>
                </w:ins>
              </m:r>
            </m:sup>
            <m:e>
              <m:r>
                <w:ins w:id="4064" w:author="Luke Slemon" w:date="2020-05-02T17:39:00Z">
                  <w:rPr>
                    <w:rFonts w:ascii="Cambria Math" w:hAnsi="Cambria Math"/>
                  </w:rPr>
                  <m:t>x</m:t>
                </w:ins>
              </m:r>
              <m:d>
                <m:dPr>
                  <m:ctrlPr>
                    <w:ins w:id="4065" w:author="Luke Slemon" w:date="2020-05-02T17:39:00Z">
                      <w:rPr>
                        <w:rFonts w:ascii="Cambria Math" w:hAnsi="Cambria Math"/>
                        <w:i/>
                      </w:rPr>
                    </w:ins>
                  </m:ctrlPr>
                </m:dPr>
                <m:e>
                  <m:r>
                    <w:ins w:id="4066" w:author="Luke Slemon" w:date="2020-05-02T17:39:00Z">
                      <w:rPr>
                        <w:rFonts w:ascii="Cambria Math" w:hAnsi="Cambria Math"/>
                      </w:rPr>
                      <m:t>n</m:t>
                    </w:ins>
                  </m:r>
                  <m:r>
                    <w:ins w:id="4067" w:author="Luke Slemon" w:date="2020-05-02T18:56:00Z">
                      <w:rPr>
                        <w:rFonts w:ascii="Cambria Math" w:hAnsi="Cambria Math"/>
                      </w:rPr>
                      <m:t>-</m:t>
                    </w:ins>
                  </m:r>
                  <m:f>
                    <m:fPr>
                      <m:ctrlPr>
                        <w:ins w:id="4068" w:author="Luke Slemon" w:date="2020-05-02T18:56:00Z">
                          <w:rPr>
                            <w:rFonts w:ascii="Cambria Math" w:hAnsi="Cambria Math"/>
                            <w:i/>
                          </w:rPr>
                        </w:ins>
                      </m:ctrlPr>
                    </m:fPr>
                    <m:num>
                      <m:r>
                        <w:ins w:id="4069" w:author="Luke Slemon" w:date="2020-05-02T18:56:00Z">
                          <w:rPr>
                            <w:rFonts w:ascii="Cambria Math" w:hAnsi="Cambria Math"/>
                          </w:rPr>
                          <m:t>2N</m:t>
                        </w:ins>
                      </m:r>
                    </m:num>
                    <m:den>
                      <m:r>
                        <w:ins w:id="4070" w:author="Luke Slemon" w:date="2020-05-02T18:56:00Z">
                          <w:rPr>
                            <w:rFonts w:ascii="Cambria Math" w:hAnsi="Cambria Math"/>
                          </w:rPr>
                          <m:t>4</m:t>
                        </w:ins>
                      </m:r>
                    </m:den>
                  </m:f>
                </m:e>
              </m:d>
            </m:e>
          </m:nary>
          <m:sSubSup>
            <m:sSubSupPr>
              <m:ctrlPr>
                <w:ins w:id="4071" w:author="Luke Slemon" w:date="2020-05-02T17:39:00Z">
                  <w:rPr>
                    <w:rFonts w:ascii="Cambria Math" w:eastAsiaTheme="minorEastAsia" w:hAnsi="Cambria Math"/>
                    <w:i/>
                  </w:rPr>
                </w:ins>
              </m:ctrlPr>
            </m:sSubSupPr>
            <m:e>
              <m:r>
                <w:ins w:id="4072" w:author="Luke Slemon" w:date="2020-05-02T17:39:00Z">
                  <w:rPr>
                    <w:rFonts w:ascii="Cambria Math" w:eastAsiaTheme="minorEastAsia" w:hAnsi="Cambria Math"/>
                  </w:rPr>
                  <m:t>W</m:t>
                </w:ins>
              </m:r>
            </m:e>
            <m:sub>
              <m:r>
                <w:ins w:id="4073" w:author="Luke Slemon" w:date="2020-05-02T17:39:00Z">
                  <w:rPr>
                    <w:rFonts w:ascii="Cambria Math" w:eastAsiaTheme="minorEastAsia" w:hAnsi="Cambria Math"/>
                  </w:rPr>
                  <m:t>N</m:t>
                </w:ins>
              </m:r>
            </m:sub>
            <m:sup>
              <m:r>
                <w:ins w:id="4074" w:author="Luke Slemon" w:date="2020-05-02T17:39:00Z">
                  <w:rPr>
                    <w:rFonts w:ascii="Cambria Math" w:eastAsiaTheme="minorEastAsia" w:hAnsi="Cambria Math"/>
                  </w:rPr>
                  <m:t>kn</m:t>
                </w:ins>
              </m:r>
            </m:sup>
          </m:sSubSup>
          <m:r>
            <w:ins w:id="4075" w:author="Luke Slemon" w:date="2020-05-02T17:39:00Z">
              <w:rPr>
                <w:rFonts w:ascii="Cambria Math" w:eastAsiaTheme="minorEastAsia" w:hAnsi="Cambria Math"/>
              </w:rPr>
              <m:t>+</m:t>
            </w:ins>
          </m:r>
          <m:nary>
            <m:naryPr>
              <m:chr m:val="∑"/>
              <m:limLoc m:val="undOvr"/>
              <m:ctrlPr>
                <w:ins w:id="4076" w:author="Luke Slemon" w:date="2020-05-02T17:39:00Z">
                  <w:rPr>
                    <w:rFonts w:ascii="Cambria Math" w:hAnsi="Cambria Math"/>
                    <w:i/>
                  </w:rPr>
                </w:ins>
              </m:ctrlPr>
            </m:naryPr>
            <m:sub>
              <m:r>
                <w:ins w:id="4077" w:author="Luke Slemon" w:date="2020-05-02T17:39:00Z">
                  <w:rPr>
                    <w:rFonts w:ascii="Cambria Math" w:hAnsi="Cambria Math"/>
                  </w:rPr>
                  <m:t>n=</m:t>
                </w:ins>
              </m:r>
              <m:f>
                <m:fPr>
                  <m:ctrlPr>
                    <w:ins w:id="4078" w:author="Luke Slemon" w:date="2020-05-02T17:40:00Z">
                      <w:rPr>
                        <w:rFonts w:ascii="Cambria Math" w:hAnsi="Cambria Math"/>
                        <w:i/>
                      </w:rPr>
                    </w:ins>
                  </m:ctrlPr>
                </m:fPr>
                <m:num>
                  <m:r>
                    <w:ins w:id="4079" w:author="Luke Slemon" w:date="2020-05-02T17:40:00Z">
                      <w:rPr>
                        <w:rFonts w:ascii="Cambria Math" w:hAnsi="Cambria Math"/>
                      </w:rPr>
                      <m:t>3N</m:t>
                    </w:ins>
                  </m:r>
                </m:num>
                <m:den>
                  <m:r>
                    <w:ins w:id="4080" w:author="Luke Slemon" w:date="2020-05-02T17:40:00Z">
                      <w:rPr>
                        <w:rFonts w:ascii="Cambria Math" w:hAnsi="Cambria Math"/>
                      </w:rPr>
                      <m:t>4</m:t>
                    </w:ins>
                  </m:r>
                </m:den>
              </m:f>
            </m:sub>
            <m:sup>
              <m:r>
                <w:ins w:id="4081" w:author="Luke Slemon" w:date="2020-05-02T17:39:00Z">
                  <w:rPr>
                    <w:rFonts w:ascii="Cambria Math" w:hAnsi="Cambria Math"/>
                  </w:rPr>
                  <m:t>N-1</m:t>
                </w:ins>
              </m:r>
            </m:sup>
            <m:e>
              <m:r>
                <w:ins w:id="4082" w:author="Luke Slemon" w:date="2020-05-02T17:39:00Z">
                  <w:rPr>
                    <w:rFonts w:ascii="Cambria Math" w:hAnsi="Cambria Math"/>
                  </w:rPr>
                  <m:t>x</m:t>
                </w:ins>
              </m:r>
              <m:d>
                <m:dPr>
                  <m:ctrlPr>
                    <w:ins w:id="4083" w:author="Luke Slemon" w:date="2020-05-02T17:39:00Z">
                      <w:rPr>
                        <w:rFonts w:ascii="Cambria Math" w:hAnsi="Cambria Math"/>
                        <w:i/>
                      </w:rPr>
                    </w:ins>
                  </m:ctrlPr>
                </m:dPr>
                <m:e>
                  <m:r>
                    <w:ins w:id="4084" w:author="Luke Slemon" w:date="2020-05-02T17:39:00Z">
                      <w:rPr>
                        <w:rFonts w:ascii="Cambria Math" w:hAnsi="Cambria Math"/>
                      </w:rPr>
                      <m:t>n</m:t>
                    </w:ins>
                  </m:r>
                  <m:r>
                    <w:ins w:id="4085" w:author="Luke Slemon" w:date="2020-05-02T18:56:00Z">
                      <w:rPr>
                        <w:rFonts w:ascii="Cambria Math" w:hAnsi="Cambria Math"/>
                      </w:rPr>
                      <m:t>-</m:t>
                    </w:ins>
                  </m:r>
                  <m:f>
                    <m:fPr>
                      <m:ctrlPr>
                        <w:ins w:id="4086" w:author="Luke Slemon" w:date="2020-05-02T18:56:00Z">
                          <w:rPr>
                            <w:rFonts w:ascii="Cambria Math" w:hAnsi="Cambria Math"/>
                            <w:i/>
                          </w:rPr>
                        </w:ins>
                      </m:ctrlPr>
                    </m:fPr>
                    <m:num>
                      <m:r>
                        <w:ins w:id="4087" w:author="Luke Slemon" w:date="2020-05-02T18:56:00Z">
                          <w:rPr>
                            <w:rFonts w:ascii="Cambria Math" w:hAnsi="Cambria Math"/>
                          </w:rPr>
                          <m:t>3N</m:t>
                        </w:ins>
                      </m:r>
                    </m:num>
                    <m:den>
                      <m:r>
                        <w:ins w:id="4088" w:author="Luke Slemon" w:date="2020-05-02T18:56:00Z">
                          <w:rPr>
                            <w:rFonts w:ascii="Cambria Math" w:hAnsi="Cambria Math"/>
                          </w:rPr>
                          <m:t>4</m:t>
                        </w:ins>
                      </m:r>
                    </m:den>
                  </m:f>
                </m:e>
              </m:d>
            </m:e>
          </m:nary>
          <m:sSubSup>
            <m:sSubSupPr>
              <m:ctrlPr>
                <w:ins w:id="4089" w:author="Luke Slemon" w:date="2020-05-02T17:39:00Z">
                  <w:rPr>
                    <w:rFonts w:ascii="Cambria Math" w:eastAsiaTheme="minorEastAsia" w:hAnsi="Cambria Math"/>
                    <w:i/>
                  </w:rPr>
                </w:ins>
              </m:ctrlPr>
            </m:sSubSupPr>
            <m:e>
              <m:r>
                <w:ins w:id="4090" w:author="Luke Slemon" w:date="2020-05-02T17:39:00Z">
                  <w:rPr>
                    <w:rFonts w:ascii="Cambria Math" w:eastAsiaTheme="minorEastAsia" w:hAnsi="Cambria Math"/>
                  </w:rPr>
                  <m:t>W</m:t>
                </w:ins>
              </m:r>
            </m:e>
            <m:sub>
              <m:r>
                <w:ins w:id="4091" w:author="Luke Slemon" w:date="2020-05-02T17:39:00Z">
                  <w:rPr>
                    <w:rFonts w:ascii="Cambria Math" w:eastAsiaTheme="minorEastAsia" w:hAnsi="Cambria Math"/>
                  </w:rPr>
                  <m:t>N</m:t>
                </w:ins>
              </m:r>
            </m:sub>
            <m:sup>
              <m:r>
                <w:ins w:id="4092" w:author="Luke Slemon" w:date="2020-05-02T17:39:00Z">
                  <w:rPr>
                    <w:rFonts w:ascii="Cambria Math" w:eastAsiaTheme="minorEastAsia" w:hAnsi="Cambria Math"/>
                  </w:rPr>
                  <m:t>kn</m:t>
                </w:ins>
              </m:r>
            </m:sup>
          </m:sSubSup>
          <m:r>
            <w:ins w:id="4093" w:author="Luke Slemon" w:date="2020-05-02T17:41:00Z">
              <w:rPr>
                <w:rFonts w:ascii="Cambria Math" w:eastAsiaTheme="minorEastAsia" w:hAnsi="Cambria Math"/>
              </w:rPr>
              <m:t xml:space="preserve"> </m:t>
            </w:ins>
          </m:r>
          <m:r>
            <w:ins w:id="4094" w:author="Luke Slemon" w:date="2020-05-02T18:56:00Z">
              <w:rPr>
                <w:rFonts w:ascii="Cambria Math" w:hAnsi="Cambria Math"/>
              </w:rPr>
              <m:t xml:space="preserve"> </m:t>
            </w:ins>
          </m:r>
          <m:r>
            <w:ins w:id="4095" w:author="Luke Slemon" w:date="2020-05-02T19:02:00Z">
              <w:rPr>
                <w:rFonts w:ascii="Cambria Math" w:hAnsi="Cambria Math"/>
              </w:rPr>
              <m:t>(</m:t>
            </w:ins>
          </m:r>
          <m:r>
            <w:ins w:id="4096" w:author="Luke Slemon" w:date="2020-05-02T18:56:00Z">
              <w:rPr>
                <w:rFonts w:ascii="Cambria Math" w:hAnsi="Cambria Math"/>
              </w:rPr>
              <m:t>8.3</m:t>
            </w:ins>
          </m:r>
          <m:r>
            <w:ins w:id="4097" w:author="Luke Slemon" w:date="2020-05-02T19:02:00Z">
              <w:rPr>
                <w:rFonts w:ascii="Cambria Math" w:hAnsi="Cambria Math"/>
              </w:rPr>
              <m:t>)</m:t>
            </w:ins>
          </m:r>
        </m:oMath>
      </m:oMathPara>
    </w:p>
    <w:p w14:paraId="238D2DE2" w14:textId="25470847" w:rsidR="00DB7BE1" w:rsidRPr="004807F8" w:rsidRDefault="00DB7BE1" w:rsidP="00DB7BE1">
      <w:pPr>
        <w:pStyle w:val="TextSub4"/>
        <w:rPr>
          <w:ins w:id="4098" w:author="Luke Slemon" w:date="2020-05-02T17:41:00Z"/>
          <w:rFonts w:ascii="Cambria Math" w:eastAsiaTheme="minorEastAsia" w:hAnsi="Cambria Math"/>
          <w:i/>
        </w:rPr>
      </w:pPr>
    </w:p>
    <w:p w14:paraId="1845A70A" w14:textId="115C6242" w:rsidR="002271DE" w:rsidRDefault="002271DE" w:rsidP="002271DE">
      <w:pPr>
        <w:pStyle w:val="TextSub4"/>
        <w:rPr>
          <w:ins w:id="4099" w:author="Luke Slemon" w:date="2020-05-16T13:08:00Z"/>
          <w:rFonts w:eastAsiaTheme="minorEastAsia"/>
        </w:rPr>
      </w:pPr>
      <w:ins w:id="4100" w:author="Luke Slemon" w:date="2020-05-02T18:58:00Z">
        <w:r>
          <w:rPr>
            <w:rFonts w:eastAsiaTheme="minorEastAsia"/>
          </w:rPr>
          <w:t>Where each summation can be broken down even further in the same manner recursively until there are a sequenc</w:t>
        </w:r>
      </w:ins>
      <w:ins w:id="4101" w:author="Luke Slemon" w:date="2020-05-02T18:59:00Z">
        <w:r>
          <w:rPr>
            <w:rFonts w:eastAsiaTheme="minorEastAsia"/>
          </w:rPr>
          <w:t>e of 4-point DFT operations.</w:t>
        </w:r>
      </w:ins>
      <w:ins w:id="4102" w:author="Luke Slemon" w:date="2020-05-02T19:01:00Z">
        <w:r>
          <w:rPr>
            <w:rFonts w:eastAsiaTheme="minorEastAsia"/>
          </w:rPr>
          <w:t xml:space="preserve"> The levels of decomposition are the stages of each FFT operations, where the DFT equation in </w:t>
        </w:r>
      </w:ins>
      <w:ins w:id="4103" w:author="Luke Slemon" w:date="2020-05-02T19:02:00Z">
        <w:r>
          <w:rPr>
            <w:rFonts w:eastAsiaTheme="minorEastAsia"/>
          </w:rPr>
          <w:t xml:space="preserve">Eq. 8.2 </w:t>
        </w:r>
      </w:ins>
      <w:ins w:id="4104" w:author="Luke Slemon" w:date="2020-05-02T19:03:00Z">
        <w:r>
          <w:rPr>
            <w:rFonts w:eastAsiaTheme="minorEastAsia"/>
          </w:rPr>
          <w:t xml:space="preserve">is the final stage, and the first sequence of decomposed DFTs </w:t>
        </w:r>
      </w:ins>
      <w:ins w:id="4105" w:author="Luke Slemon" w:date="2020-05-02T19:04:00Z">
        <w:r>
          <w:rPr>
            <w:rFonts w:eastAsiaTheme="minorEastAsia"/>
          </w:rPr>
          <w:t>in Eq. 8.3</w:t>
        </w:r>
      </w:ins>
      <w:ins w:id="4106" w:author="Luke Slemon" w:date="2020-05-02T19:03:00Z">
        <w:r>
          <w:rPr>
            <w:rFonts w:eastAsiaTheme="minorEastAsia"/>
          </w:rPr>
          <w:t xml:space="preserve">is the second last stage. </w:t>
        </w:r>
      </w:ins>
    </w:p>
    <w:p w14:paraId="5C2DB965" w14:textId="0CB27551" w:rsidR="000943AC" w:rsidRDefault="004807F8" w:rsidP="000943AC">
      <w:pPr>
        <w:pStyle w:val="TextSub4"/>
        <w:rPr>
          <w:ins w:id="4107" w:author="Luke Slemon" w:date="2020-05-16T13:53:00Z"/>
        </w:rPr>
      </w:pPr>
      <w:ins w:id="4108" w:author="Luke Slemon" w:date="2020-05-16T13:32:00Z">
        <w:r>
          <w:t xml:space="preserve">If the complex multiplications were implemented in Software, </w:t>
        </w:r>
      </w:ins>
      <w:ins w:id="4109" w:author="Luke Slemon" w:date="2020-05-16T13:33:00Z">
        <w:r>
          <w:t xml:space="preserve">the real components and the imaginary components would be multiplied one after another, which can take a hit on system performance for large numbers of complex multiplications per stage. Implementing these complex multiplications </w:t>
        </w:r>
      </w:ins>
      <w:ins w:id="4110" w:author="Luke Slemon" w:date="2020-05-16T13:34:00Z">
        <w:r>
          <w:t xml:space="preserve">in hardware however offers greater system performance </w:t>
        </w:r>
      </w:ins>
      <w:ins w:id="4111" w:author="Luke Slemon" w:date="2020-05-16T13:35:00Z">
        <w:r>
          <w:t xml:space="preserve">by </w:t>
        </w:r>
      </w:ins>
      <w:ins w:id="4112" w:author="Luke Slemon" w:date="2020-05-16T13:36:00Z">
        <w:r>
          <w:t>implementing the arithmetic in Combinational Logic Blocks (CLB). However, these CLBs still have overheads with multiplications because they require</w:t>
        </w:r>
      </w:ins>
      <w:ins w:id="4113" w:author="Luke Slemon" w:date="2020-05-16T13:41:00Z">
        <w:r>
          <w:t xml:space="preserve"> N-1 clock cycles for N bit words</w:t>
        </w:r>
      </w:ins>
      <w:ins w:id="4114" w:author="Luke Slemon" w:date="2020-05-16T13:39:00Z">
        <w:r>
          <w:t xml:space="preserve">, and with two </w:t>
        </w:r>
        <w:proofErr w:type="gramStart"/>
        <w:r>
          <w:t>32 bit</w:t>
        </w:r>
        <w:proofErr w:type="gramEnd"/>
        <w:r>
          <w:t xml:space="preserve"> wo</w:t>
        </w:r>
      </w:ins>
      <w:ins w:id="4115" w:author="Luke Slemon" w:date="2020-05-16T13:40:00Z">
        <w:r>
          <w:t xml:space="preserve">rds, CLB multiplication requires </w:t>
        </w:r>
      </w:ins>
      <w:ins w:id="4116" w:author="Luke Slemon" w:date="2020-05-16T13:41:00Z">
        <w:r>
          <w:t xml:space="preserve">31 clock cycles. </w:t>
        </w:r>
      </w:ins>
      <w:ins w:id="4117" w:author="Luke Slemon" w:date="2020-05-16T13:42:00Z">
        <w:r w:rsidR="007C4FFA">
          <w:t xml:space="preserve">A second option would be to use a 3-multiplier structure </w:t>
        </w:r>
      </w:ins>
      <w:ins w:id="4118" w:author="Luke Slemon" w:date="2020-05-16T13:43:00Z">
        <w:r w:rsidR="007C4FFA">
          <w:t xml:space="preserve">component </w:t>
        </w:r>
        <w:r w:rsidR="007C4FFA">
          <w:fldChar w:fldCharType="begin" w:fldLock="1"/>
        </w:r>
      </w:ins>
      <w:r w:rsidR="00AE22E4">
        <w:instrText>ADDIN CSL_CITATION {"citationItems":[{"id":"ITEM-1","itemData":{"DOI":"10.1111/btp.12697","ISSN":"17447429","PMID":"21272107","author":[{"dropping-particle":"","family":"Xilinx Inc.","given":"","non-dropping-particle":"","parse-names":false,"suffix":""}],"container-title":"Documentation","id":"ITEM-1","issue":"May","issued":{"date-parts":[["2019"]]},"title":"Fast Fourier Transform v9.1 Logicore","type":"report","volume":"22"},"uris":["http://www.mendeley.com/documents/?uuid=5126eef3-98b1-4a47-88ff-c48a1737e933"]}],"mendeley":{"formattedCitation":"[37]","plainTextFormattedCitation":"[37]","previouslyFormattedCitation":"[37]"},"properties":{"noteIndex":0},"schema":"https://github.com/citation-style-language/schema/raw/master/csl-citation.json"}</w:instrText>
      </w:r>
      <w:r w:rsidR="007C4FFA">
        <w:fldChar w:fldCharType="separate"/>
      </w:r>
      <w:r w:rsidR="007C4FFA" w:rsidRPr="007C4FFA">
        <w:rPr>
          <w:noProof/>
        </w:rPr>
        <w:t>[37]</w:t>
      </w:r>
      <w:ins w:id="4119" w:author="Luke Slemon" w:date="2020-05-16T13:43:00Z">
        <w:r w:rsidR="007C4FFA">
          <w:fldChar w:fldCharType="end"/>
        </w:r>
        <w:r w:rsidR="007C4FFA">
          <w:t xml:space="preserve"> which makes use </w:t>
        </w:r>
      </w:ins>
      <w:ins w:id="4120" w:author="Luke Slemon" w:date="2020-05-16T13:46:00Z">
        <w:r w:rsidR="007C4FFA">
          <w:t>of the DSP48 blocks within the Programmable</w:t>
        </w:r>
      </w:ins>
      <w:ins w:id="4121" w:author="Luke Slemon" w:date="2020-05-16T13:47:00Z">
        <w:r w:rsidR="007C4FFA">
          <w:t xml:space="preserve"> Logic</w:t>
        </w:r>
      </w:ins>
      <w:ins w:id="4122" w:author="Luke Slemon" w:date="2020-05-16T13:46:00Z">
        <w:r w:rsidR="007C4FFA">
          <w:t xml:space="preserve"> which </w:t>
        </w:r>
      </w:ins>
      <w:ins w:id="4123" w:author="Luke Slemon" w:date="2020-05-16T13:51:00Z">
        <w:r w:rsidR="007C4FFA">
          <w:t>have dedicated Multiplier components optimised to perform multiplications faster than CLB implementations. These 3-</w:t>
        </w:r>
      </w:ins>
      <w:ins w:id="4124" w:author="Luke Slemon" w:date="2020-05-16T13:52:00Z">
        <w:r w:rsidR="007C4FFA">
          <w:t xml:space="preserve">multiplier structure complex multipliers implemented within the FFT cores </w:t>
        </w:r>
        <w:r w:rsidR="000943AC">
          <w:t>helped improve performance in the BCI System.</w:t>
        </w:r>
      </w:ins>
    </w:p>
    <w:p w14:paraId="1296D966" w14:textId="5C1684E5" w:rsidR="000943AC" w:rsidRPr="000943AC" w:rsidRDefault="000943AC" w:rsidP="000943AC">
      <w:pPr>
        <w:pStyle w:val="TextSub4"/>
        <w:rPr>
          <w:ins w:id="4125" w:author="Luke Slemon" w:date="2020-05-16T13:29:00Z"/>
        </w:rPr>
      </w:pPr>
      <w:ins w:id="4126" w:author="Luke Slemon" w:date="2020-05-16T13:53:00Z">
        <w:r>
          <w:t>The FFT core can be further optimized by moving the butterfly arithmetic (the addition, subtraction,</w:t>
        </w:r>
      </w:ins>
      <w:ins w:id="4127" w:author="Luke Slemon" w:date="2020-05-16T13:54:00Z">
        <w:r>
          <w:t xml:space="preserve"> and multiplication between stages) to DSP slices which have dedicated optimised adders, and optimised multipliers.</w:t>
        </w:r>
      </w:ins>
    </w:p>
    <w:p w14:paraId="5BD795C5" w14:textId="272B019D" w:rsidR="00D32EC9" w:rsidRDefault="00D32EC9" w:rsidP="002271DE">
      <w:pPr>
        <w:pStyle w:val="TextSub4"/>
        <w:rPr>
          <w:ins w:id="4128" w:author="Luke Slemon" w:date="2020-05-02T17:44:00Z"/>
          <w:rFonts w:eastAsiaTheme="minorEastAsia"/>
        </w:rPr>
      </w:pPr>
      <w:ins w:id="4129" w:author="Luke Slemon" w:date="2020-05-02T17:42:00Z">
        <w:r>
          <w:rPr>
            <w:rFonts w:eastAsiaTheme="minorEastAsia"/>
          </w:rPr>
          <w:t xml:space="preserve">Between each stage the values within the DATA RAMs are </w:t>
        </w:r>
      </w:ins>
      <w:ins w:id="4130" w:author="Luke Slemon" w:date="2020-05-02T18:57:00Z">
        <w:r w:rsidR="002271DE">
          <w:rPr>
            <w:rFonts w:eastAsiaTheme="minorEastAsia"/>
          </w:rPr>
          <w:t>updated</w:t>
        </w:r>
      </w:ins>
      <w:ins w:id="4131" w:author="Luke Slemon" w:date="2020-05-02T17:43:00Z">
        <w:r>
          <w:rPr>
            <w:rFonts w:eastAsiaTheme="minorEastAsia"/>
          </w:rPr>
          <w:t xml:space="preserve"> </w:t>
        </w:r>
      </w:ins>
      <w:ins w:id="4132" w:author="Luke Slemon" w:date="2020-05-02T19:04:00Z">
        <w:r w:rsidR="002271DE">
          <w:rPr>
            <w:rFonts w:eastAsiaTheme="minorEastAsia"/>
          </w:rPr>
          <w:t xml:space="preserve">to the current outputs from the Dragonfly processor for use as </w:t>
        </w:r>
      </w:ins>
      <w:ins w:id="4133" w:author="Luke Slemon" w:date="2020-05-02T17:43:00Z">
        <w:r>
          <w:rPr>
            <w:rFonts w:eastAsiaTheme="minorEastAsia"/>
          </w:rPr>
          <w:t>input</w:t>
        </w:r>
      </w:ins>
      <w:ins w:id="4134" w:author="Luke Slemon" w:date="2020-05-02T19:04:00Z">
        <w:r w:rsidR="002271DE">
          <w:rPr>
            <w:rFonts w:eastAsiaTheme="minorEastAsia"/>
          </w:rPr>
          <w:t>s</w:t>
        </w:r>
      </w:ins>
      <w:ins w:id="4135" w:author="Luke Slemon" w:date="2020-05-02T17:43:00Z">
        <w:r>
          <w:rPr>
            <w:rFonts w:eastAsiaTheme="minorEastAsia"/>
          </w:rPr>
          <w:t xml:space="preserve"> to the following stages.</w:t>
        </w:r>
      </w:ins>
      <w:ins w:id="4136" w:author="Luke Slemon" w:date="2020-05-02T19:04:00Z">
        <w:r w:rsidR="002271DE">
          <w:rPr>
            <w:rFonts w:eastAsiaTheme="minorEastAsia"/>
          </w:rPr>
          <w:t xml:space="preserve"> Once </w:t>
        </w:r>
      </w:ins>
      <w:proofErr w:type="gramStart"/>
      <w:ins w:id="4137" w:author="Luke Slemon" w:date="2020-05-02T19:05:00Z">
        <w:r w:rsidR="002271DE">
          <w:rPr>
            <w:rFonts w:eastAsiaTheme="minorEastAsia"/>
          </w:rPr>
          <w:lastRenderedPageBreak/>
          <w:t>all of</w:t>
        </w:r>
        <w:proofErr w:type="gramEnd"/>
        <w:r w:rsidR="002271DE">
          <w:rPr>
            <w:rFonts w:eastAsiaTheme="minorEastAsia"/>
          </w:rPr>
          <w:t xml:space="preserve"> the stages have been completed and combined at the end, the output is multiplexed into a single Stream which will be sent to the DMA. </w:t>
        </w:r>
      </w:ins>
    </w:p>
    <w:p w14:paraId="16CD4474" w14:textId="656149F4" w:rsidR="007A580C" w:rsidRDefault="00D32EC9" w:rsidP="007A580C">
      <w:pPr>
        <w:pStyle w:val="TextSub4"/>
        <w:rPr>
          <w:ins w:id="4138" w:author="Luke Slemon" w:date="2020-05-02T20:23:00Z"/>
          <w:rFonts w:eastAsiaTheme="minorEastAsia"/>
        </w:rPr>
      </w:pPr>
      <w:ins w:id="4139" w:author="Luke Slemon" w:date="2020-05-02T17:44:00Z">
        <w:r>
          <w:rPr>
            <w:rFonts w:eastAsiaTheme="minorEastAsia"/>
          </w:rPr>
          <w:t xml:space="preserve">The Direct </w:t>
        </w:r>
      </w:ins>
      <w:ins w:id="4140" w:author="Luke Slemon" w:date="2020-05-02T19:05:00Z">
        <w:r w:rsidR="002271DE">
          <w:rPr>
            <w:rFonts w:eastAsiaTheme="minorEastAsia"/>
          </w:rPr>
          <w:t>Memory Access</w:t>
        </w:r>
      </w:ins>
      <w:ins w:id="4141" w:author="Luke Slemon" w:date="2020-05-02T19:07:00Z">
        <w:r w:rsidR="002736B3">
          <w:rPr>
            <w:rFonts w:eastAsiaTheme="minorEastAsia"/>
          </w:rPr>
          <w:t>es</w:t>
        </w:r>
      </w:ins>
      <w:ins w:id="4142" w:author="Luke Slemon" w:date="2020-05-02T19:10:00Z">
        <w:r w:rsidR="002736B3">
          <w:rPr>
            <w:rFonts w:eastAsiaTheme="minorEastAsia"/>
          </w:rPr>
          <w:t xml:space="preserve"> (DMA) </w:t>
        </w:r>
      </w:ins>
      <w:ins w:id="4143" w:author="Luke Slemon" w:date="2020-05-02T19:07:00Z">
        <w:r w:rsidR="002736B3">
          <w:rPr>
            <w:rFonts w:eastAsiaTheme="minorEastAsia"/>
          </w:rPr>
          <w:t>within the FFT channels serve a</w:t>
        </w:r>
      </w:ins>
      <w:ins w:id="4144" w:author="Luke Slemon" w:date="2020-05-02T19:57:00Z">
        <w:r w:rsidR="00F6796C">
          <w:rPr>
            <w:rFonts w:eastAsiaTheme="minorEastAsia"/>
          </w:rPr>
          <w:t>s</w:t>
        </w:r>
      </w:ins>
      <w:ins w:id="4145" w:author="Luke Slemon" w:date="2020-05-02T19:07:00Z">
        <w:r w:rsidR="002736B3">
          <w:rPr>
            <w:rFonts w:eastAsiaTheme="minorEastAsia"/>
          </w:rPr>
          <w:t xml:space="preserve"> support infrastructure for </w:t>
        </w:r>
      </w:ins>
      <w:ins w:id="4146" w:author="Luke Slemon" w:date="2020-05-02T19:08:00Z">
        <w:r w:rsidR="002736B3">
          <w:rPr>
            <w:rFonts w:eastAsiaTheme="minorEastAsia"/>
          </w:rPr>
          <w:t>moving the data between the FFT Processing Core and the Processing System</w:t>
        </w:r>
      </w:ins>
      <w:ins w:id="4147" w:author="Luke Slemon" w:date="2020-05-02T19:10:00Z">
        <w:r w:rsidR="002736B3">
          <w:rPr>
            <w:rFonts w:eastAsiaTheme="minorEastAsia"/>
          </w:rPr>
          <w:t xml:space="preserve">. The DMA </w:t>
        </w:r>
      </w:ins>
      <w:ins w:id="4148" w:author="Luke Slemon" w:date="2020-05-02T19:12:00Z">
        <w:r w:rsidR="002736B3">
          <w:rPr>
            <w:rFonts w:eastAsiaTheme="minorEastAsia"/>
          </w:rPr>
          <w:t>in Figure 8.1</w:t>
        </w:r>
      </w:ins>
      <w:ins w:id="4149" w:author="Luke Slemon" w:date="2020-05-19T16:48:00Z">
        <w:r w:rsidR="00867873">
          <w:rPr>
            <w:rFonts w:eastAsiaTheme="minorEastAsia"/>
          </w:rPr>
          <w:t>7</w:t>
        </w:r>
      </w:ins>
      <w:ins w:id="4150" w:author="Luke Slemon" w:date="2020-05-02T19:12:00Z">
        <w:r w:rsidR="002736B3">
          <w:rPr>
            <w:rFonts w:eastAsiaTheme="minorEastAsia"/>
          </w:rPr>
          <w:t xml:space="preserve"> </w:t>
        </w:r>
      </w:ins>
      <w:ins w:id="4151" w:author="Luke Slemon" w:date="2020-05-02T19:11:00Z">
        <w:r w:rsidR="002736B3">
          <w:rPr>
            <w:rFonts w:eastAsiaTheme="minorEastAsia"/>
          </w:rPr>
          <w:t>provides high-bandwidth direct memory access between AXI-4 memory mapped and AXI-4 streamed interfaces</w:t>
        </w:r>
      </w:ins>
      <w:ins w:id="4152" w:author="Luke Slemon" w:date="2020-05-02T19:56:00Z">
        <w:r w:rsidR="00F6796C">
          <w:rPr>
            <w:rFonts w:eastAsiaTheme="minorEastAsia"/>
          </w:rPr>
          <w:fldChar w:fldCharType="begin" w:fldLock="1"/>
        </w:r>
      </w:ins>
      <w:r w:rsidR="009B3502">
        <w:rPr>
          <w:rFonts w:eastAsiaTheme="minorEastAsia"/>
        </w:rPr>
        <w:instrText>ADDIN CSL_CITATION {"citationItems":[{"id":"ITEM-1","itemData":{"DOI":"10.1111/btp.12697","ISSN":"17447429","PMID":"21272107","author":[{"dropping-particle":"","family":"Xilinx Inc.","given":"","non-dropping-particle":"","parse-names":false,"suffix":""}],"container-title":"Documentation","id":"ITEM-1","issue":"June","issued":{"date-parts":[["2019"]]},"title":"AXI DMA v7.1","type":"report"},"uris":["http://www.mendeley.com/documents/?uuid=53ff87ba-78c4-4b77-b877-13c69ce1ebf3"]}],"mendeley":{"formattedCitation":"[38]","plainTextFormattedCitation":"[38]","previouslyFormattedCitation":"[38]"},"properties":{"noteIndex":0},"schema":"https://github.com/citation-style-language/schema/raw/master/csl-citation.json"}</w:instrText>
      </w:r>
      <w:r w:rsidR="00F6796C">
        <w:rPr>
          <w:rFonts w:eastAsiaTheme="minorEastAsia"/>
        </w:rPr>
        <w:fldChar w:fldCharType="separate"/>
      </w:r>
      <w:r w:rsidR="00F6796C" w:rsidRPr="00F6796C">
        <w:rPr>
          <w:rFonts w:eastAsiaTheme="minorEastAsia"/>
          <w:noProof/>
        </w:rPr>
        <w:t>[38]</w:t>
      </w:r>
      <w:ins w:id="4153" w:author="Luke Slemon" w:date="2020-05-02T19:56:00Z">
        <w:r w:rsidR="00F6796C">
          <w:rPr>
            <w:rFonts w:eastAsiaTheme="minorEastAsia"/>
          </w:rPr>
          <w:fldChar w:fldCharType="end"/>
        </w:r>
      </w:ins>
      <w:ins w:id="4154" w:author="Luke Slemon" w:date="2020-05-02T19:57:00Z">
        <w:r w:rsidR="00F6796C">
          <w:rPr>
            <w:rFonts w:eastAsiaTheme="minorEastAsia"/>
          </w:rPr>
          <w:t>, allowing the Processing System to offload the task of handling such high rate data transfers</w:t>
        </w:r>
      </w:ins>
      <w:ins w:id="4155" w:author="Luke Slemon" w:date="2020-05-02T19:58:00Z">
        <w:r w:rsidR="00F6796C">
          <w:rPr>
            <w:rFonts w:eastAsiaTheme="minorEastAsia"/>
          </w:rPr>
          <w:t xml:space="preserve"> in order to continue with other tasks</w:t>
        </w:r>
      </w:ins>
      <w:ins w:id="4156" w:author="Luke Slemon" w:date="2020-05-02T19:11:00Z">
        <w:r w:rsidR="002736B3">
          <w:rPr>
            <w:rFonts w:eastAsiaTheme="minorEastAsia"/>
          </w:rPr>
          <w:t>.</w:t>
        </w:r>
      </w:ins>
    </w:p>
    <w:p w14:paraId="20AC196C" w14:textId="08D57A38" w:rsidR="002736B3" w:rsidRDefault="002736B3">
      <w:pPr>
        <w:pStyle w:val="Image"/>
        <w:rPr>
          <w:ins w:id="4157" w:author="Luke Slemon" w:date="2020-05-02T19:09:00Z"/>
        </w:rPr>
        <w:pPrChange w:id="4158" w:author="Luke Slemon" w:date="2020-05-16T17:49:00Z">
          <w:pPr>
            <w:pStyle w:val="TextSub4"/>
          </w:pPr>
        </w:pPrChange>
      </w:pPr>
      <w:ins w:id="4159" w:author="Luke Slemon" w:date="2020-05-02T19:09:00Z">
        <w:r>
          <w:drawing>
            <wp:inline distT="0" distB="0" distL="0" distR="0" wp14:anchorId="1B6BBEDF" wp14:editId="4F3D96F8">
              <wp:extent cx="5731510" cy="4344670"/>
              <wp:effectExtent l="0" t="0" r="254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MA.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4344670"/>
                      </a:xfrm>
                      <a:prstGeom prst="rect">
                        <a:avLst/>
                      </a:prstGeom>
                    </pic:spPr>
                  </pic:pic>
                </a:graphicData>
              </a:graphic>
            </wp:inline>
          </w:drawing>
        </w:r>
      </w:ins>
    </w:p>
    <w:p w14:paraId="00BE6CD2" w14:textId="3A267908" w:rsidR="002736B3" w:rsidRDefault="002736B3" w:rsidP="002736B3">
      <w:pPr>
        <w:pStyle w:val="FigureAnnotation"/>
        <w:rPr>
          <w:ins w:id="4160" w:author="Luke Slemon" w:date="2020-05-02T20:24:00Z"/>
        </w:rPr>
      </w:pPr>
      <w:ins w:id="4161" w:author="Luke Slemon" w:date="2020-05-02T19:09:00Z">
        <w:r>
          <w:t>F</w:t>
        </w:r>
      </w:ins>
      <w:ins w:id="4162" w:author="Luke Slemon" w:date="2020-05-02T19:10:00Z">
        <w:r>
          <w:t>igure 8.1</w:t>
        </w:r>
      </w:ins>
      <w:ins w:id="4163" w:author="Luke Slemon" w:date="2020-05-19T16:48:00Z">
        <w:r w:rsidR="00867873">
          <w:t>7</w:t>
        </w:r>
      </w:ins>
      <w:ins w:id="4164" w:author="Luke Slemon" w:date="2020-05-02T19:10:00Z">
        <w:r>
          <w:t>. Direct Memory Access</w:t>
        </w:r>
      </w:ins>
    </w:p>
    <w:p w14:paraId="2E3EA8F1" w14:textId="77777777" w:rsidR="00E94C57" w:rsidRDefault="000E1942" w:rsidP="00E94C57">
      <w:pPr>
        <w:pStyle w:val="TextSub4"/>
        <w:rPr>
          <w:ins w:id="4165" w:author="Luke Slemon" w:date="2020-05-02T20:52:00Z"/>
          <w:rFonts w:eastAsiaTheme="minorEastAsia"/>
        </w:rPr>
      </w:pPr>
      <w:ins w:id="4166" w:author="Luke Slemon" w:date="2020-05-02T20:24:00Z">
        <w:r>
          <w:rPr>
            <w:rFonts w:eastAsiaTheme="minorEastAsia"/>
          </w:rPr>
          <w:t>To initiate any Streaming transactions that require the use of DMAs</w:t>
        </w:r>
      </w:ins>
      <w:ins w:id="4167" w:author="Luke Slemon" w:date="2020-05-02T20:28:00Z">
        <w:r>
          <w:rPr>
            <w:rFonts w:eastAsiaTheme="minorEastAsia"/>
          </w:rPr>
          <w:t>,</w:t>
        </w:r>
      </w:ins>
      <w:ins w:id="4168" w:author="Luke Slemon" w:date="2020-05-02T20:24:00Z">
        <w:r>
          <w:rPr>
            <w:rFonts w:eastAsiaTheme="minorEastAsia"/>
          </w:rPr>
          <w:t xml:space="preserve"> the Processing System must first write the specified base address</w:t>
        </w:r>
      </w:ins>
      <w:ins w:id="4169" w:author="Luke Slemon" w:date="2020-05-02T20:28:00Z">
        <w:r>
          <w:rPr>
            <w:rFonts w:eastAsiaTheme="minorEastAsia"/>
          </w:rPr>
          <w:t xml:space="preserve"> and length</w:t>
        </w:r>
      </w:ins>
      <w:ins w:id="4170" w:author="Luke Slemon" w:date="2020-05-02T20:24:00Z">
        <w:r>
          <w:rPr>
            <w:rFonts w:eastAsiaTheme="minorEastAsia"/>
          </w:rPr>
          <w:t xml:space="preserve"> of the buffer of dat</w:t>
        </w:r>
      </w:ins>
      <w:ins w:id="4171" w:author="Luke Slemon" w:date="2020-05-02T20:25:00Z">
        <w:r>
          <w:rPr>
            <w:rFonts w:eastAsiaTheme="minorEastAsia"/>
          </w:rPr>
          <w:t>a to the DMA registers</w:t>
        </w:r>
      </w:ins>
      <w:ins w:id="4172" w:author="Luke Slemon" w:date="2020-05-02T20:47:00Z">
        <w:r w:rsidR="00E94C57">
          <w:rPr>
            <w:rFonts w:eastAsiaTheme="minorEastAsia"/>
          </w:rPr>
          <w:t>, followed by explicitly telling the DMA to begin</w:t>
        </w:r>
      </w:ins>
      <w:ins w:id="4173" w:author="Luke Slemon" w:date="2020-05-02T20:27:00Z">
        <w:r>
          <w:rPr>
            <w:rFonts w:eastAsiaTheme="minorEastAsia"/>
          </w:rPr>
          <w:t>.</w:t>
        </w:r>
      </w:ins>
    </w:p>
    <w:p w14:paraId="1A227C19" w14:textId="79B5B368" w:rsidR="00123391" w:rsidRDefault="000E1942" w:rsidP="00E94C57">
      <w:pPr>
        <w:pStyle w:val="TextSub4"/>
        <w:rPr>
          <w:ins w:id="4174" w:author="Luke Slemon" w:date="2020-05-02T20:26:00Z"/>
          <w:rFonts w:eastAsiaTheme="minorEastAsia"/>
        </w:rPr>
      </w:pPr>
      <w:ins w:id="4175" w:author="Luke Slemon" w:date="2020-05-02T20:28:00Z">
        <w:r>
          <w:rPr>
            <w:rFonts w:eastAsiaTheme="minorEastAsia"/>
          </w:rPr>
          <w:t>These registers, just like the</w:t>
        </w:r>
      </w:ins>
      <w:ins w:id="4176" w:author="Luke Slemon" w:date="2020-05-02T20:29:00Z">
        <w:r>
          <w:rPr>
            <w:rFonts w:eastAsiaTheme="minorEastAsia"/>
          </w:rPr>
          <w:t xml:space="preserve"> GPIO, have their own ad</w:t>
        </w:r>
      </w:ins>
      <w:ins w:id="4177" w:author="Luke Slemon" w:date="2020-05-02T20:30:00Z">
        <w:r>
          <w:rPr>
            <w:rFonts w:eastAsiaTheme="minorEastAsia"/>
          </w:rPr>
          <w:t xml:space="preserve">dress space that </w:t>
        </w:r>
      </w:ins>
      <w:ins w:id="4178" w:author="Luke Slemon" w:date="2020-05-02T20:32:00Z">
        <w:r>
          <w:rPr>
            <w:rFonts w:eastAsiaTheme="minorEastAsia"/>
          </w:rPr>
          <w:t xml:space="preserve">allow the Processing System to </w:t>
        </w:r>
      </w:ins>
      <w:ins w:id="4179" w:author="Luke Slemon" w:date="2020-05-04T17:29:00Z">
        <w:r w:rsidR="005E4FEE">
          <w:rPr>
            <w:rFonts w:eastAsiaTheme="minorEastAsia"/>
          </w:rPr>
          <w:t>memory map</w:t>
        </w:r>
      </w:ins>
      <w:ins w:id="4180" w:author="Luke Slemon" w:date="2020-05-02T20:32:00Z">
        <w:r>
          <w:rPr>
            <w:rFonts w:eastAsiaTheme="minorEastAsia"/>
          </w:rPr>
          <w:t xml:space="preserve"> directly by specifying the correct address offset from </w:t>
        </w:r>
      </w:ins>
      <w:ins w:id="4181" w:author="Luke Slemon" w:date="2020-05-02T20:38:00Z">
        <w:r w:rsidR="00123391">
          <w:rPr>
            <w:rFonts w:eastAsiaTheme="minorEastAsia"/>
          </w:rPr>
          <w:t>Table 8.2</w:t>
        </w:r>
      </w:ins>
      <w:ins w:id="4182" w:author="Luke Slemon" w:date="2020-05-02T20:32:00Z">
        <w:r>
          <w:rPr>
            <w:rFonts w:eastAsiaTheme="minorEastAsia"/>
          </w:rPr>
          <w:t>. Each of these regist</w:t>
        </w:r>
      </w:ins>
      <w:ins w:id="4183" w:author="Luke Slemon" w:date="2020-05-02T20:33:00Z">
        <w:r>
          <w:rPr>
            <w:rFonts w:eastAsiaTheme="minorEastAsia"/>
          </w:rPr>
          <w:t xml:space="preserve">ers are controlled by using the </w:t>
        </w:r>
        <w:proofErr w:type="spellStart"/>
        <w:r>
          <w:rPr>
            <w:rFonts w:eastAsiaTheme="minorEastAsia"/>
          </w:rPr>
          <w:t>AXI_Lite</w:t>
        </w:r>
        <w:proofErr w:type="spellEnd"/>
        <w:r>
          <w:rPr>
            <w:rFonts w:eastAsiaTheme="minorEastAsia"/>
          </w:rPr>
          <w:t xml:space="preserve"> interface </w:t>
        </w:r>
        <w:r w:rsidR="00123391">
          <w:rPr>
            <w:rFonts w:eastAsiaTheme="minorEastAsia"/>
          </w:rPr>
          <w:t>because they only require single burst transactions to either write to or read from them</w:t>
        </w:r>
      </w:ins>
      <w:ins w:id="4184" w:author="Luke Slemon" w:date="2020-05-02T20:34:00Z">
        <w:r w:rsidR="00123391">
          <w:rPr>
            <w:rFonts w:eastAsiaTheme="minorEastAsia"/>
          </w:rPr>
          <w:t>.</w:t>
        </w:r>
      </w:ins>
    </w:p>
    <w:tbl>
      <w:tblPr>
        <w:tblStyle w:val="TableGrid"/>
        <w:tblW w:w="0" w:type="auto"/>
        <w:tblInd w:w="851" w:type="dxa"/>
        <w:tblLook w:val="04A0" w:firstRow="1" w:lastRow="0" w:firstColumn="1" w:lastColumn="0" w:noHBand="0" w:noVBand="1"/>
        <w:tblPrChange w:id="4185" w:author="Luke Slemon" w:date="2020-05-02T21:01:00Z">
          <w:tblPr>
            <w:tblStyle w:val="TableGrid"/>
            <w:tblW w:w="0" w:type="auto"/>
            <w:tblInd w:w="851" w:type="dxa"/>
            <w:tblLook w:val="04A0" w:firstRow="1" w:lastRow="0" w:firstColumn="1" w:lastColumn="0" w:noHBand="0" w:noVBand="1"/>
          </w:tblPr>
        </w:tblPrChange>
      </w:tblPr>
      <w:tblGrid>
        <w:gridCol w:w="2405"/>
        <w:gridCol w:w="2126"/>
        <w:gridCol w:w="3634"/>
        <w:tblGridChange w:id="4186">
          <w:tblGrid>
            <w:gridCol w:w="2405"/>
            <w:gridCol w:w="1984"/>
            <w:gridCol w:w="3776"/>
          </w:tblGrid>
        </w:tblGridChange>
      </w:tblGrid>
      <w:tr w:rsidR="00123391" w14:paraId="487518B3" w14:textId="77777777" w:rsidTr="002C653E">
        <w:trPr>
          <w:ins w:id="4187" w:author="Luke Slemon" w:date="2020-05-02T20:39:00Z"/>
        </w:trPr>
        <w:tc>
          <w:tcPr>
            <w:tcW w:w="2405" w:type="dxa"/>
            <w:tcPrChange w:id="4188" w:author="Luke Slemon" w:date="2020-05-02T21:01:00Z">
              <w:tcPr>
                <w:tcW w:w="2405" w:type="dxa"/>
              </w:tcPr>
            </w:tcPrChange>
          </w:tcPr>
          <w:p w14:paraId="261A51E8" w14:textId="09CE435F" w:rsidR="00123391" w:rsidRPr="00E94C57" w:rsidRDefault="00123391" w:rsidP="000E1942">
            <w:pPr>
              <w:pStyle w:val="TextSub4"/>
              <w:ind w:left="0"/>
              <w:rPr>
                <w:ins w:id="4189" w:author="Luke Slemon" w:date="2020-05-02T20:39:00Z"/>
                <w:rFonts w:eastAsiaTheme="minorEastAsia"/>
                <w:b/>
                <w:bCs/>
                <w:u w:val="single"/>
              </w:rPr>
            </w:pPr>
            <w:ins w:id="4190" w:author="Luke Slemon" w:date="2020-05-02T20:39:00Z">
              <w:r w:rsidRPr="00E94C57">
                <w:rPr>
                  <w:rFonts w:eastAsiaTheme="minorEastAsia"/>
                  <w:b/>
                  <w:bCs/>
                  <w:u w:val="single"/>
                </w:rPr>
                <w:t>Address Space Offset</w:t>
              </w:r>
            </w:ins>
          </w:p>
        </w:tc>
        <w:tc>
          <w:tcPr>
            <w:tcW w:w="2126" w:type="dxa"/>
            <w:tcPrChange w:id="4191" w:author="Luke Slemon" w:date="2020-05-02T21:01:00Z">
              <w:tcPr>
                <w:tcW w:w="1984" w:type="dxa"/>
              </w:tcPr>
            </w:tcPrChange>
          </w:tcPr>
          <w:p w14:paraId="5AC4EBF3" w14:textId="3127E2E0" w:rsidR="00123391" w:rsidRPr="00E94C57" w:rsidRDefault="00123391" w:rsidP="000E1942">
            <w:pPr>
              <w:pStyle w:val="TextSub4"/>
              <w:ind w:left="0"/>
              <w:rPr>
                <w:ins w:id="4192" w:author="Luke Slemon" w:date="2020-05-02T20:39:00Z"/>
                <w:rFonts w:eastAsiaTheme="minorEastAsia"/>
                <w:b/>
                <w:bCs/>
                <w:u w:val="single"/>
              </w:rPr>
            </w:pPr>
            <w:ins w:id="4193" w:author="Luke Slemon" w:date="2020-05-02T20:39:00Z">
              <w:r w:rsidRPr="00E94C57">
                <w:rPr>
                  <w:rFonts w:eastAsiaTheme="minorEastAsia"/>
                  <w:b/>
                  <w:bCs/>
                  <w:u w:val="single"/>
                </w:rPr>
                <w:t>Name</w:t>
              </w:r>
            </w:ins>
          </w:p>
        </w:tc>
        <w:tc>
          <w:tcPr>
            <w:tcW w:w="3634" w:type="dxa"/>
            <w:tcPrChange w:id="4194" w:author="Luke Slemon" w:date="2020-05-02T21:01:00Z">
              <w:tcPr>
                <w:tcW w:w="3776" w:type="dxa"/>
              </w:tcPr>
            </w:tcPrChange>
          </w:tcPr>
          <w:p w14:paraId="4F9CABBC" w14:textId="4D7E613A" w:rsidR="00123391" w:rsidRPr="00E94C57" w:rsidRDefault="00123391" w:rsidP="000E1942">
            <w:pPr>
              <w:pStyle w:val="TextSub4"/>
              <w:ind w:left="0"/>
              <w:rPr>
                <w:ins w:id="4195" w:author="Luke Slemon" w:date="2020-05-02T20:39:00Z"/>
                <w:rFonts w:eastAsiaTheme="minorEastAsia"/>
                <w:b/>
                <w:bCs/>
                <w:u w:val="single"/>
              </w:rPr>
            </w:pPr>
            <w:ins w:id="4196" w:author="Luke Slemon" w:date="2020-05-02T20:39:00Z">
              <w:r w:rsidRPr="00E94C57">
                <w:rPr>
                  <w:rFonts w:eastAsiaTheme="minorEastAsia"/>
                  <w:b/>
                  <w:bCs/>
                  <w:u w:val="single"/>
                </w:rPr>
                <w:t>Description</w:t>
              </w:r>
            </w:ins>
          </w:p>
        </w:tc>
      </w:tr>
      <w:tr w:rsidR="00123391" w14:paraId="1B7D0E05" w14:textId="77777777" w:rsidTr="002C653E">
        <w:trPr>
          <w:ins w:id="4197" w:author="Luke Slemon" w:date="2020-05-02T20:39:00Z"/>
        </w:trPr>
        <w:tc>
          <w:tcPr>
            <w:tcW w:w="2405" w:type="dxa"/>
            <w:tcPrChange w:id="4198" w:author="Luke Slemon" w:date="2020-05-02T21:01:00Z">
              <w:tcPr>
                <w:tcW w:w="2405" w:type="dxa"/>
              </w:tcPr>
            </w:tcPrChange>
          </w:tcPr>
          <w:p w14:paraId="4F4156DB" w14:textId="510147DB" w:rsidR="00123391" w:rsidRDefault="00123391" w:rsidP="000E1942">
            <w:pPr>
              <w:pStyle w:val="TextSub4"/>
              <w:ind w:left="0"/>
              <w:rPr>
                <w:ins w:id="4199" w:author="Luke Slemon" w:date="2020-05-02T20:39:00Z"/>
                <w:rFonts w:eastAsiaTheme="minorEastAsia"/>
              </w:rPr>
            </w:pPr>
            <w:ins w:id="4200" w:author="Luke Slemon" w:date="2020-05-02T20:39:00Z">
              <w:r>
                <w:rPr>
                  <w:rFonts w:eastAsiaTheme="minorEastAsia"/>
                </w:rPr>
                <w:t>00h</w:t>
              </w:r>
            </w:ins>
          </w:p>
        </w:tc>
        <w:tc>
          <w:tcPr>
            <w:tcW w:w="2126" w:type="dxa"/>
            <w:tcPrChange w:id="4201" w:author="Luke Slemon" w:date="2020-05-02T21:01:00Z">
              <w:tcPr>
                <w:tcW w:w="1984" w:type="dxa"/>
              </w:tcPr>
            </w:tcPrChange>
          </w:tcPr>
          <w:p w14:paraId="18ADE282" w14:textId="0E9ABFE5" w:rsidR="00123391" w:rsidRDefault="00123391" w:rsidP="000E1942">
            <w:pPr>
              <w:pStyle w:val="TextSub4"/>
              <w:ind w:left="0"/>
              <w:rPr>
                <w:ins w:id="4202" w:author="Luke Slemon" w:date="2020-05-02T20:39:00Z"/>
                <w:rFonts w:eastAsiaTheme="minorEastAsia"/>
              </w:rPr>
            </w:pPr>
            <w:ins w:id="4203" w:author="Luke Slemon" w:date="2020-05-02T20:40:00Z">
              <w:r>
                <w:rPr>
                  <w:rFonts w:eastAsiaTheme="minorEastAsia"/>
                </w:rPr>
                <w:t>MM2S_</w:t>
              </w:r>
            </w:ins>
            <w:ins w:id="4204" w:author="Luke Slemon" w:date="2020-05-02T20:41:00Z">
              <w:r>
                <w:rPr>
                  <w:rFonts w:eastAsiaTheme="minorEastAsia"/>
                </w:rPr>
                <w:t>DMACR</w:t>
              </w:r>
            </w:ins>
          </w:p>
        </w:tc>
        <w:tc>
          <w:tcPr>
            <w:tcW w:w="3634" w:type="dxa"/>
            <w:tcPrChange w:id="4205" w:author="Luke Slemon" w:date="2020-05-02T21:01:00Z">
              <w:tcPr>
                <w:tcW w:w="3776" w:type="dxa"/>
              </w:tcPr>
            </w:tcPrChange>
          </w:tcPr>
          <w:p w14:paraId="61D74B9F" w14:textId="1A3B079A" w:rsidR="00123391" w:rsidRDefault="00123391" w:rsidP="000E1942">
            <w:pPr>
              <w:pStyle w:val="TextSub4"/>
              <w:ind w:left="0"/>
              <w:rPr>
                <w:ins w:id="4206" w:author="Luke Slemon" w:date="2020-05-02T20:39:00Z"/>
                <w:rFonts w:eastAsiaTheme="minorEastAsia"/>
              </w:rPr>
            </w:pPr>
            <w:ins w:id="4207" w:author="Luke Slemon" w:date="2020-05-02T20:42:00Z">
              <w:r>
                <w:rPr>
                  <w:rFonts w:eastAsiaTheme="minorEastAsia"/>
                </w:rPr>
                <w:t>MM2S DMA Control Register</w:t>
              </w:r>
            </w:ins>
          </w:p>
        </w:tc>
      </w:tr>
      <w:tr w:rsidR="00123391" w14:paraId="30FAA4FF" w14:textId="77777777" w:rsidTr="002C653E">
        <w:trPr>
          <w:ins w:id="4208" w:author="Luke Slemon" w:date="2020-05-02T20:39:00Z"/>
        </w:trPr>
        <w:tc>
          <w:tcPr>
            <w:tcW w:w="2405" w:type="dxa"/>
            <w:tcPrChange w:id="4209" w:author="Luke Slemon" w:date="2020-05-02T21:01:00Z">
              <w:tcPr>
                <w:tcW w:w="2405" w:type="dxa"/>
              </w:tcPr>
            </w:tcPrChange>
          </w:tcPr>
          <w:p w14:paraId="278FA7F1" w14:textId="50ED0426" w:rsidR="00123391" w:rsidRDefault="00123391" w:rsidP="000E1942">
            <w:pPr>
              <w:pStyle w:val="TextSub4"/>
              <w:ind w:left="0"/>
              <w:rPr>
                <w:ins w:id="4210" w:author="Luke Slemon" w:date="2020-05-02T20:39:00Z"/>
                <w:rFonts w:eastAsiaTheme="minorEastAsia"/>
              </w:rPr>
            </w:pPr>
            <w:ins w:id="4211" w:author="Luke Slemon" w:date="2020-05-02T20:39:00Z">
              <w:r>
                <w:rPr>
                  <w:rFonts w:eastAsiaTheme="minorEastAsia"/>
                </w:rPr>
                <w:t>04h</w:t>
              </w:r>
            </w:ins>
          </w:p>
        </w:tc>
        <w:tc>
          <w:tcPr>
            <w:tcW w:w="2126" w:type="dxa"/>
            <w:tcPrChange w:id="4212" w:author="Luke Slemon" w:date="2020-05-02T21:01:00Z">
              <w:tcPr>
                <w:tcW w:w="1984" w:type="dxa"/>
              </w:tcPr>
            </w:tcPrChange>
          </w:tcPr>
          <w:p w14:paraId="4D2A7F06" w14:textId="065BD4D5" w:rsidR="00123391" w:rsidRDefault="00123391" w:rsidP="000E1942">
            <w:pPr>
              <w:pStyle w:val="TextSub4"/>
              <w:ind w:left="0"/>
              <w:rPr>
                <w:ins w:id="4213" w:author="Luke Slemon" w:date="2020-05-02T20:39:00Z"/>
                <w:rFonts w:eastAsiaTheme="minorEastAsia"/>
              </w:rPr>
            </w:pPr>
            <w:ins w:id="4214" w:author="Luke Slemon" w:date="2020-05-02T20:41:00Z">
              <w:r>
                <w:rPr>
                  <w:rFonts w:eastAsiaTheme="minorEastAsia"/>
                </w:rPr>
                <w:t>MM2S_DMASR</w:t>
              </w:r>
            </w:ins>
          </w:p>
        </w:tc>
        <w:tc>
          <w:tcPr>
            <w:tcW w:w="3634" w:type="dxa"/>
            <w:tcPrChange w:id="4215" w:author="Luke Slemon" w:date="2020-05-02T21:01:00Z">
              <w:tcPr>
                <w:tcW w:w="3776" w:type="dxa"/>
              </w:tcPr>
            </w:tcPrChange>
          </w:tcPr>
          <w:p w14:paraId="7257E50A" w14:textId="23202F7E" w:rsidR="00123391" w:rsidRDefault="00123391" w:rsidP="000E1942">
            <w:pPr>
              <w:pStyle w:val="TextSub4"/>
              <w:ind w:left="0"/>
              <w:rPr>
                <w:ins w:id="4216" w:author="Luke Slemon" w:date="2020-05-02T20:39:00Z"/>
                <w:rFonts w:eastAsiaTheme="minorEastAsia"/>
              </w:rPr>
            </w:pPr>
            <w:ins w:id="4217" w:author="Luke Slemon" w:date="2020-05-02T20:42:00Z">
              <w:r>
                <w:rPr>
                  <w:rFonts w:eastAsiaTheme="minorEastAsia"/>
                </w:rPr>
                <w:t>MM2S DMA Status Register</w:t>
              </w:r>
            </w:ins>
          </w:p>
        </w:tc>
      </w:tr>
      <w:tr w:rsidR="00123391" w14:paraId="7BEC2B62" w14:textId="77777777" w:rsidTr="002C653E">
        <w:trPr>
          <w:ins w:id="4218" w:author="Luke Slemon" w:date="2020-05-02T20:39:00Z"/>
        </w:trPr>
        <w:tc>
          <w:tcPr>
            <w:tcW w:w="2405" w:type="dxa"/>
            <w:tcPrChange w:id="4219" w:author="Luke Slemon" w:date="2020-05-02T21:01:00Z">
              <w:tcPr>
                <w:tcW w:w="2405" w:type="dxa"/>
              </w:tcPr>
            </w:tcPrChange>
          </w:tcPr>
          <w:p w14:paraId="1A98A7ED" w14:textId="1261C7CE" w:rsidR="00123391" w:rsidRDefault="00123391" w:rsidP="000E1942">
            <w:pPr>
              <w:pStyle w:val="TextSub4"/>
              <w:ind w:left="0"/>
              <w:rPr>
                <w:ins w:id="4220" w:author="Luke Slemon" w:date="2020-05-02T20:39:00Z"/>
                <w:rFonts w:eastAsiaTheme="minorEastAsia"/>
              </w:rPr>
            </w:pPr>
            <w:ins w:id="4221" w:author="Luke Slemon" w:date="2020-05-02T20:39:00Z">
              <w:r>
                <w:rPr>
                  <w:rFonts w:eastAsiaTheme="minorEastAsia"/>
                </w:rPr>
                <w:lastRenderedPageBreak/>
                <w:t>08h – 14h</w:t>
              </w:r>
            </w:ins>
          </w:p>
        </w:tc>
        <w:tc>
          <w:tcPr>
            <w:tcW w:w="2126" w:type="dxa"/>
            <w:tcPrChange w:id="4222" w:author="Luke Slemon" w:date="2020-05-02T21:01:00Z">
              <w:tcPr>
                <w:tcW w:w="1984" w:type="dxa"/>
              </w:tcPr>
            </w:tcPrChange>
          </w:tcPr>
          <w:p w14:paraId="6D6EE80A" w14:textId="074BD8EC" w:rsidR="00123391" w:rsidRDefault="00123391" w:rsidP="000E1942">
            <w:pPr>
              <w:pStyle w:val="TextSub4"/>
              <w:ind w:left="0"/>
              <w:rPr>
                <w:ins w:id="4223" w:author="Luke Slemon" w:date="2020-05-02T20:39:00Z"/>
                <w:rFonts w:eastAsiaTheme="minorEastAsia"/>
              </w:rPr>
            </w:pPr>
            <w:ins w:id="4224" w:author="Luke Slemon" w:date="2020-05-02T20:41:00Z">
              <w:r>
                <w:rPr>
                  <w:rFonts w:eastAsiaTheme="minorEastAsia"/>
                </w:rPr>
                <w:t>Reserved</w:t>
              </w:r>
            </w:ins>
          </w:p>
        </w:tc>
        <w:tc>
          <w:tcPr>
            <w:tcW w:w="3634" w:type="dxa"/>
            <w:tcPrChange w:id="4225" w:author="Luke Slemon" w:date="2020-05-02T21:01:00Z">
              <w:tcPr>
                <w:tcW w:w="3776" w:type="dxa"/>
              </w:tcPr>
            </w:tcPrChange>
          </w:tcPr>
          <w:p w14:paraId="52C8C9A2" w14:textId="421ED921" w:rsidR="00123391" w:rsidRDefault="00123391" w:rsidP="000E1942">
            <w:pPr>
              <w:pStyle w:val="TextSub4"/>
              <w:ind w:left="0"/>
              <w:rPr>
                <w:ins w:id="4226" w:author="Luke Slemon" w:date="2020-05-02T20:39:00Z"/>
                <w:rFonts w:eastAsiaTheme="minorEastAsia"/>
              </w:rPr>
            </w:pPr>
            <w:ins w:id="4227" w:author="Luke Slemon" w:date="2020-05-02T20:42:00Z">
              <w:r>
                <w:rPr>
                  <w:rFonts w:eastAsiaTheme="minorEastAsia"/>
                </w:rPr>
                <w:t>N/A</w:t>
              </w:r>
            </w:ins>
          </w:p>
        </w:tc>
      </w:tr>
      <w:tr w:rsidR="00123391" w14:paraId="4A360F07" w14:textId="77777777" w:rsidTr="002C653E">
        <w:trPr>
          <w:ins w:id="4228" w:author="Luke Slemon" w:date="2020-05-02T20:39:00Z"/>
        </w:trPr>
        <w:tc>
          <w:tcPr>
            <w:tcW w:w="2405" w:type="dxa"/>
            <w:tcPrChange w:id="4229" w:author="Luke Slemon" w:date="2020-05-02T21:01:00Z">
              <w:tcPr>
                <w:tcW w:w="2405" w:type="dxa"/>
              </w:tcPr>
            </w:tcPrChange>
          </w:tcPr>
          <w:p w14:paraId="2E493F25" w14:textId="287612AE" w:rsidR="00123391" w:rsidRDefault="00123391" w:rsidP="000E1942">
            <w:pPr>
              <w:pStyle w:val="TextSub4"/>
              <w:ind w:left="0"/>
              <w:rPr>
                <w:ins w:id="4230" w:author="Luke Slemon" w:date="2020-05-02T20:39:00Z"/>
                <w:rFonts w:eastAsiaTheme="minorEastAsia"/>
              </w:rPr>
            </w:pPr>
            <w:ins w:id="4231" w:author="Luke Slemon" w:date="2020-05-02T20:39:00Z">
              <w:r>
                <w:rPr>
                  <w:rFonts w:eastAsiaTheme="minorEastAsia"/>
                </w:rPr>
                <w:t>1</w:t>
              </w:r>
            </w:ins>
            <w:ins w:id="4232" w:author="Luke Slemon" w:date="2020-05-02T20:40:00Z">
              <w:r>
                <w:rPr>
                  <w:rFonts w:eastAsiaTheme="minorEastAsia"/>
                </w:rPr>
                <w:t>8h</w:t>
              </w:r>
            </w:ins>
          </w:p>
        </w:tc>
        <w:tc>
          <w:tcPr>
            <w:tcW w:w="2126" w:type="dxa"/>
            <w:tcPrChange w:id="4233" w:author="Luke Slemon" w:date="2020-05-02T21:01:00Z">
              <w:tcPr>
                <w:tcW w:w="1984" w:type="dxa"/>
              </w:tcPr>
            </w:tcPrChange>
          </w:tcPr>
          <w:p w14:paraId="4B0841B0" w14:textId="24C9F2E1" w:rsidR="00123391" w:rsidRDefault="00123391" w:rsidP="000E1942">
            <w:pPr>
              <w:pStyle w:val="TextSub4"/>
              <w:ind w:left="0"/>
              <w:rPr>
                <w:ins w:id="4234" w:author="Luke Slemon" w:date="2020-05-02T20:39:00Z"/>
                <w:rFonts w:eastAsiaTheme="minorEastAsia"/>
              </w:rPr>
            </w:pPr>
            <w:ins w:id="4235" w:author="Luke Slemon" w:date="2020-05-02T20:41:00Z">
              <w:r>
                <w:rPr>
                  <w:rFonts w:eastAsiaTheme="minorEastAsia"/>
                </w:rPr>
                <w:t>MM2S_SA</w:t>
              </w:r>
            </w:ins>
          </w:p>
        </w:tc>
        <w:tc>
          <w:tcPr>
            <w:tcW w:w="3634" w:type="dxa"/>
            <w:tcPrChange w:id="4236" w:author="Luke Slemon" w:date="2020-05-02T21:01:00Z">
              <w:tcPr>
                <w:tcW w:w="3776" w:type="dxa"/>
              </w:tcPr>
            </w:tcPrChange>
          </w:tcPr>
          <w:p w14:paraId="16CCCF36" w14:textId="7CE9D2CB" w:rsidR="00123391" w:rsidRDefault="00123391" w:rsidP="000E1942">
            <w:pPr>
              <w:pStyle w:val="TextSub4"/>
              <w:ind w:left="0"/>
              <w:rPr>
                <w:ins w:id="4237" w:author="Luke Slemon" w:date="2020-05-02T20:39:00Z"/>
                <w:rFonts w:eastAsiaTheme="minorEastAsia"/>
              </w:rPr>
            </w:pPr>
            <w:ins w:id="4238" w:author="Luke Slemon" w:date="2020-05-02T20:42:00Z">
              <w:r>
                <w:rPr>
                  <w:rFonts w:eastAsiaTheme="minorEastAsia"/>
                </w:rPr>
                <w:t>MM2S Source Address. Lower 32 bits of Address</w:t>
              </w:r>
            </w:ins>
          </w:p>
        </w:tc>
      </w:tr>
      <w:tr w:rsidR="00123391" w14:paraId="58A289AF" w14:textId="77777777" w:rsidTr="002C653E">
        <w:trPr>
          <w:ins w:id="4239" w:author="Luke Slemon" w:date="2020-05-02T20:39:00Z"/>
        </w:trPr>
        <w:tc>
          <w:tcPr>
            <w:tcW w:w="2405" w:type="dxa"/>
            <w:tcPrChange w:id="4240" w:author="Luke Slemon" w:date="2020-05-02T21:01:00Z">
              <w:tcPr>
                <w:tcW w:w="2405" w:type="dxa"/>
              </w:tcPr>
            </w:tcPrChange>
          </w:tcPr>
          <w:p w14:paraId="16EB532A" w14:textId="6544A1E5" w:rsidR="00123391" w:rsidRDefault="00123391" w:rsidP="000E1942">
            <w:pPr>
              <w:pStyle w:val="TextSub4"/>
              <w:ind w:left="0"/>
              <w:rPr>
                <w:ins w:id="4241" w:author="Luke Slemon" w:date="2020-05-02T20:39:00Z"/>
                <w:rFonts w:eastAsiaTheme="minorEastAsia"/>
              </w:rPr>
            </w:pPr>
            <w:ins w:id="4242" w:author="Luke Slemon" w:date="2020-05-02T20:40:00Z">
              <w:r>
                <w:rPr>
                  <w:rFonts w:eastAsiaTheme="minorEastAsia"/>
                </w:rPr>
                <w:t>1Ch</w:t>
              </w:r>
            </w:ins>
          </w:p>
        </w:tc>
        <w:tc>
          <w:tcPr>
            <w:tcW w:w="2126" w:type="dxa"/>
            <w:tcPrChange w:id="4243" w:author="Luke Slemon" w:date="2020-05-02T21:01:00Z">
              <w:tcPr>
                <w:tcW w:w="1984" w:type="dxa"/>
              </w:tcPr>
            </w:tcPrChange>
          </w:tcPr>
          <w:p w14:paraId="5CE24102" w14:textId="70794226" w:rsidR="00123391" w:rsidRDefault="00123391" w:rsidP="000E1942">
            <w:pPr>
              <w:pStyle w:val="TextSub4"/>
              <w:ind w:left="0"/>
              <w:rPr>
                <w:ins w:id="4244" w:author="Luke Slemon" w:date="2020-05-02T20:39:00Z"/>
                <w:rFonts w:eastAsiaTheme="minorEastAsia"/>
              </w:rPr>
            </w:pPr>
            <w:ins w:id="4245" w:author="Luke Slemon" w:date="2020-05-02T20:41:00Z">
              <w:r>
                <w:rPr>
                  <w:rFonts w:eastAsiaTheme="minorEastAsia"/>
                </w:rPr>
                <w:t>MM2S_SA_MSB</w:t>
              </w:r>
            </w:ins>
          </w:p>
        </w:tc>
        <w:tc>
          <w:tcPr>
            <w:tcW w:w="3634" w:type="dxa"/>
            <w:tcPrChange w:id="4246" w:author="Luke Slemon" w:date="2020-05-02T21:01:00Z">
              <w:tcPr>
                <w:tcW w:w="3776" w:type="dxa"/>
              </w:tcPr>
            </w:tcPrChange>
          </w:tcPr>
          <w:p w14:paraId="6EE4BFE4" w14:textId="5DAD2C1D" w:rsidR="00123391" w:rsidRDefault="00123391" w:rsidP="000E1942">
            <w:pPr>
              <w:pStyle w:val="TextSub4"/>
              <w:ind w:left="0"/>
              <w:rPr>
                <w:ins w:id="4247" w:author="Luke Slemon" w:date="2020-05-02T20:39:00Z"/>
                <w:rFonts w:eastAsiaTheme="minorEastAsia"/>
              </w:rPr>
            </w:pPr>
            <w:ins w:id="4248" w:author="Luke Slemon" w:date="2020-05-02T20:42:00Z">
              <w:r>
                <w:rPr>
                  <w:rFonts w:eastAsiaTheme="minorEastAsia"/>
                </w:rPr>
                <w:t>MM2S Source Address.</w:t>
              </w:r>
            </w:ins>
            <w:ins w:id="4249" w:author="Luke Slemon" w:date="2020-05-02T20:43:00Z">
              <w:r>
                <w:rPr>
                  <w:rFonts w:eastAsiaTheme="minorEastAsia"/>
                </w:rPr>
                <w:t xml:space="preserve"> Upper 32 bits of Address</w:t>
              </w:r>
            </w:ins>
          </w:p>
        </w:tc>
      </w:tr>
      <w:tr w:rsidR="00123391" w14:paraId="6C0B0007" w14:textId="77777777" w:rsidTr="002C653E">
        <w:trPr>
          <w:ins w:id="4250" w:author="Luke Slemon" w:date="2020-05-02T20:39:00Z"/>
        </w:trPr>
        <w:tc>
          <w:tcPr>
            <w:tcW w:w="2405" w:type="dxa"/>
            <w:tcPrChange w:id="4251" w:author="Luke Slemon" w:date="2020-05-02T21:01:00Z">
              <w:tcPr>
                <w:tcW w:w="2405" w:type="dxa"/>
              </w:tcPr>
            </w:tcPrChange>
          </w:tcPr>
          <w:p w14:paraId="6E88E227" w14:textId="1E0FA0C6" w:rsidR="00123391" w:rsidRDefault="00123391" w:rsidP="000E1942">
            <w:pPr>
              <w:pStyle w:val="TextSub4"/>
              <w:ind w:left="0"/>
              <w:rPr>
                <w:ins w:id="4252" w:author="Luke Slemon" w:date="2020-05-02T20:39:00Z"/>
                <w:rFonts w:eastAsiaTheme="minorEastAsia"/>
              </w:rPr>
            </w:pPr>
            <w:ins w:id="4253" w:author="Luke Slemon" w:date="2020-05-02T20:40:00Z">
              <w:r>
                <w:rPr>
                  <w:rFonts w:eastAsiaTheme="minorEastAsia"/>
                </w:rPr>
                <w:t>28h</w:t>
              </w:r>
            </w:ins>
          </w:p>
        </w:tc>
        <w:tc>
          <w:tcPr>
            <w:tcW w:w="2126" w:type="dxa"/>
            <w:tcPrChange w:id="4254" w:author="Luke Slemon" w:date="2020-05-02T21:01:00Z">
              <w:tcPr>
                <w:tcW w:w="1984" w:type="dxa"/>
              </w:tcPr>
            </w:tcPrChange>
          </w:tcPr>
          <w:p w14:paraId="1458DB5F" w14:textId="038AF93C" w:rsidR="00123391" w:rsidRDefault="00123391" w:rsidP="000E1942">
            <w:pPr>
              <w:pStyle w:val="TextSub4"/>
              <w:ind w:left="0"/>
              <w:rPr>
                <w:ins w:id="4255" w:author="Luke Slemon" w:date="2020-05-02T20:39:00Z"/>
                <w:rFonts w:eastAsiaTheme="minorEastAsia"/>
              </w:rPr>
            </w:pPr>
            <w:ins w:id="4256" w:author="Luke Slemon" w:date="2020-05-02T20:41:00Z">
              <w:r>
                <w:rPr>
                  <w:rFonts w:eastAsiaTheme="minorEastAsia"/>
                </w:rPr>
                <w:t>MM2S_LENGTH</w:t>
              </w:r>
            </w:ins>
          </w:p>
        </w:tc>
        <w:tc>
          <w:tcPr>
            <w:tcW w:w="3634" w:type="dxa"/>
            <w:tcPrChange w:id="4257" w:author="Luke Slemon" w:date="2020-05-02T21:01:00Z">
              <w:tcPr>
                <w:tcW w:w="3776" w:type="dxa"/>
              </w:tcPr>
            </w:tcPrChange>
          </w:tcPr>
          <w:p w14:paraId="2FE47FE3" w14:textId="7535C386" w:rsidR="00123391" w:rsidRDefault="00123391" w:rsidP="000E1942">
            <w:pPr>
              <w:pStyle w:val="TextSub4"/>
              <w:ind w:left="0"/>
              <w:rPr>
                <w:ins w:id="4258" w:author="Luke Slemon" w:date="2020-05-02T20:39:00Z"/>
                <w:rFonts w:eastAsiaTheme="minorEastAsia"/>
              </w:rPr>
            </w:pPr>
            <w:ins w:id="4259" w:author="Luke Slemon" w:date="2020-05-02T20:43:00Z">
              <w:r>
                <w:rPr>
                  <w:rFonts w:eastAsiaTheme="minorEastAsia"/>
                </w:rPr>
                <w:t>MM2S Transfer Length</w:t>
              </w:r>
            </w:ins>
          </w:p>
        </w:tc>
      </w:tr>
      <w:tr w:rsidR="00E94C57" w14:paraId="6131BDF0" w14:textId="77777777" w:rsidTr="002C653E">
        <w:trPr>
          <w:ins w:id="4260" w:author="Luke Slemon" w:date="2020-05-02T20:39:00Z"/>
        </w:trPr>
        <w:tc>
          <w:tcPr>
            <w:tcW w:w="2405" w:type="dxa"/>
            <w:tcPrChange w:id="4261" w:author="Luke Slemon" w:date="2020-05-02T21:01:00Z">
              <w:tcPr>
                <w:tcW w:w="2405" w:type="dxa"/>
              </w:tcPr>
            </w:tcPrChange>
          </w:tcPr>
          <w:p w14:paraId="7D0D0134" w14:textId="4FA8AC8C" w:rsidR="00E94C57" w:rsidRDefault="00E94C57" w:rsidP="00E94C57">
            <w:pPr>
              <w:pStyle w:val="TextSub4"/>
              <w:ind w:left="0"/>
              <w:rPr>
                <w:ins w:id="4262" w:author="Luke Slemon" w:date="2020-05-02T20:39:00Z"/>
                <w:rFonts w:eastAsiaTheme="minorEastAsia"/>
              </w:rPr>
            </w:pPr>
            <w:ins w:id="4263" w:author="Luke Slemon" w:date="2020-05-02T20:40:00Z">
              <w:r>
                <w:rPr>
                  <w:rFonts w:eastAsiaTheme="minorEastAsia"/>
                </w:rPr>
                <w:t>30h</w:t>
              </w:r>
            </w:ins>
          </w:p>
        </w:tc>
        <w:tc>
          <w:tcPr>
            <w:tcW w:w="2126" w:type="dxa"/>
            <w:tcPrChange w:id="4264" w:author="Luke Slemon" w:date="2020-05-02T21:01:00Z">
              <w:tcPr>
                <w:tcW w:w="1984" w:type="dxa"/>
              </w:tcPr>
            </w:tcPrChange>
          </w:tcPr>
          <w:p w14:paraId="76F4210C" w14:textId="61FE7F90" w:rsidR="00E94C57" w:rsidRDefault="00E94C57" w:rsidP="00E94C57">
            <w:pPr>
              <w:pStyle w:val="TextSub4"/>
              <w:ind w:left="0"/>
              <w:rPr>
                <w:ins w:id="4265" w:author="Luke Slemon" w:date="2020-05-02T20:39:00Z"/>
                <w:rFonts w:eastAsiaTheme="minorEastAsia"/>
              </w:rPr>
            </w:pPr>
            <w:ins w:id="4266" w:author="Luke Slemon" w:date="2020-05-02T20:41:00Z">
              <w:r>
                <w:rPr>
                  <w:rFonts w:eastAsiaTheme="minorEastAsia"/>
                </w:rPr>
                <w:t>S2MM_DMACR</w:t>
              </w:r>
            </w:ins>
          </w:p>
        </w:tc>
        <w:tc>
          <w:tcPr>
            <w:tcW w:w="3634" w:type="dxa"/>
            <w:tcPrChange w:id="4267" w:author="Luke Slemon" w:date="2020-05-02T21:01:00Z">
              <w:tcPr>
                <w:tcW w:w="3776" w:type="dxa"/>
              </w:tcPr>
            </w:tcPrChange>
          </w:tcPr>
          <w:p w14:paraId="0EA4BEA0" w14:textId="5A11E455" w:rsidR="00E94C57" w:rsidRDefault="00E94C57" w:rsidP="00E94C57">
            <w:pPr>
              <w:pStyle w:val="TextSub4"/>
              <w:ind w:left="0"/>
              <w:rPr>
                <w:ins w:id="4268" w:author="Luke Slemon" w:date="2020-05-02T20:39:00Z"/>
                <w:rFonts w:eastAsiaTheme="minorEastAsia"/>
              </w:rPr>
            </w:pPr>
            <w:ins w:id="4269" w:author="Luke Slemon" w:date="2020-05-02T20:43:00Z">
              <w:r>
                <w:rPr>
                  <w:rFonts w:eastAsiaTheme="minorEastAsia"/>
                </w:rPr>
                <w:t>MM2S DMA Control Register</w:t>
              </w:r>
            </w:ins>
          </w:p>
        </w:tc>
      </w:tr>
      <w:tr w:rsidR="00E94C57" w14:paraId="3C1EFE59" w14:textId="77777777" w:rsidTr="002C653E">
        <w:trPr>
          <w:ins w:id="4270" w:author="Luke Slemon" w:date="2020-05-02T20:39:00Z"/>
        </w:trPr>
        <w:tc>
          <w:tcPr>
            <w:tcW w:w="2405" w:type="dxa"/>
            <w:tcPrChange w:id="4271" w:author="Luke Slemon" w:date="2020-05-02T21:01:00Z">
              <w:tcPr>
                <w:tcW w:w="2405" w:type="dxa"/>
              </w:tcPr>
            </w:tcPrChange>
          </w:tcPr>
          <w:p w14:paraId="4C509AC5" w14:textId="56D25E5F" w:rsidR="00E94C57" w:rsidRDefault="00E94C57" w:rsidP="00E94C57">
            <w:pPr>
              <w:pStyle w:val="TextSub4"/>
              <w:ind w:left="0"/>
              <w:rPr>
                <w:ins w:id="4272" w:author="Luke Slemon" w:date="2020-05-02T20:39:00Z"/>
                <w:rFonts w:eastAsiaTheme="minorEastAsia"/>
              </w:rPr>
            </w:pPr>
            <w:ins w:id="4273" w:author="Luke Slemon" w:date="2020-05-02T20:40:00Z">
              <w:r>
                <w:rPr>
                  <w:rFonts w:eastAsiaTheme="minorEastAsia"/>
                </w:rPr>
                <w:t>34h</w:t>
              </w:r>
            </w:ins>
          </w:p>
        </w:tc>
        <w:tc>
          <w:tcPr>
            <w:tcW w:w="2126" w:type="dxa"/>
            <w:tcPrChange w:id="4274" w:author="Luke Slemon" w:date="2020-05-02T21:01:00Z">
              <w:tcPr>
                <w:tcW w:w="1984" w:type="dxa"/>
              </w:tcPr>
            </w:tcPrChange>
          </w:tcPr>
          <w:p w14:paraId="4B4E57B3" w14:textId="587352E9" w:rsidR="00E94C57" w:rsidRDefault="00E94C57" w:rsidP="00E94C57">
            <w:pPr>
              <w:pStyle w:val="TextSub4"/>
              <w:ind w:left="0"/>
              <w:rPr>
                <w:ins w:id="4275" w:author="Luke Slemon" w:date="2020-05-02T20:39:00Z"/>
                <w:rFonts w:eastAsiaTheme="minorEastAsia"/>
              </w:rPr>
            </w:pPr>
            <w:ins w:id="4276" w:author="Luke Slemon" w:date="2020-05-02T20:42:00Z">
              <w:r>
                <w:rPr>
                  <w:rFonts w:eastAsiaTheme="minorEastAsia"/>
                </w:rPr>
                <w:t xml:space="preserve">S2MM </w:t>
              </w:r>
            </w:ins>
            <w:ins w:id="4277" w:author="Luke Slemon" w:date="2020-05-02T20:41:00Z">
              <w:r>
                <w:rPr>
                  <w:rFonts w:eastAsiaTheme="minorEastAsia"/>
                </w:rPr>
                <w:t>_DMASR</w:t>
              </w:r>
            </w:ins>
          </w:p>
        </w:tc>
        <w:tc>
          <w:tcPr>
            <w:tcW w:w="3634" w:type="dxa"/>
            <w:tcPrChange w:id="4278" w:author="Luke Slemon" w:date="2020-05-02T21:01:00Z">
              <w:tcPr>
                <w:tcW w:w="3776" w:type="dxa"/>
              </w:tcPr>
            </w:tcPrChange>
          </w:tcPr>
          <w:p w14:paraId="17874998" w14:textId="7B71677E" w:rsidR="00E94C57" w:rsidRDefault="00E94C57" w:rsidP="00E94C57">
            <w:pPr>
              <w:pStyle w:val="TextSub4"/>
              <w:ind w:left="0"/>
              <w:rPr>
                <w:ins w:id="4279" w:author="Luke Slemon" w:date="2020-05-02T20:39:00Z"/>
                <w:rFonts w:eastAsiaTheme="minorEastAsia"/>
              </w:rPr>
            </w:pPr>
            <w:ins w:id="4280" w:author="Luke Slemon" w:date="2020-05-02T20:43:00Z">
              <w:r>
                <w:rPr>
                  <w:rFonts w:eastAsiaTheme="minorEastAsia"/>
                </w:rPr>
                <w:t>MM2S DMA Status Register</w:t>
              </w:r>
            </w:ins>
          </w:p>
        </w:tc>
      </w:tr>
      <w:tr w:rsidR="00E94C57" w14:paraId="36748887" w14:textId="77777777" w:rsidTr="002C653E">
        <w:trPr>
          <w:ins w:id="4281" w:author="Luke Slemon" w:date="2020-05-02T20:39:00Z"/>
        </w:trPr>
        <w:tc>
          <w:tcPr>
            <w:tcW w:w="2405" w:type="dxa"/>
            <w:tcPrChange w:id="4282" w:author="Luke Slemon" w:date="2020-05-02T21:01:00Z">
              <w:tcPr>
                <w:tcW w:w="2405" w:type="dxa"/>
              </w:tcPr>
            </w:tcPrChange>
          </w:tcPr>
          <w:p w14:paraId="0C1063AB" w14:textId="3A16683F" w:rsidR="00E94C57" w:rsidRDefault="00E94C57" w:rsidP="00E94C57">
            <w:pPr>
              <w:pStyle w:val="TextSub4"/>
              <w:ind w:left="0"/>
              <w:rPr>
                <w:ins w:id="4283" w:author="Luke Slemon" w:date="2020-05-02T20:39:00Z"/>
                <w:rFonts w:eastAsiaTheme="minorEastAsia"/>
              </w:rPr>
            </w:pPr>
            <w:ins w:id="4284" w:author="Luke Slemon" w:date="2020-05-02T20:40:00Z">
              <w:r>
                <w:rPr>
                  <w:rFonts w:eastAsiaTheme="minorEastAsia"/>
                </w:rPr>
                <w:t>38h – 44h</w:t>
              </w:r>
            </w:ins>
          </w:p>
        </w:tc>
        <w:tc>
          <w:tcPr>
            <w:tcW w:w="2126" w:type="dxa"/>
            <w:tcPrChange w:id="4285" w:author="Luke Slemon" w:date="2020-05-02T21:01:00Z">
              <w:tcPr>
                <w:tcW w:w="1984" w:type="dxa"/>
              </w:tcPr>
            </w:tcPrChange>
          </w:tcPr>
          <w:p w14:paraId="6BCC4799" w14:textId="7E90F3F1" w:rsidR="00E94C57" w:rsidRDefault="00E94C57" w:rsidP="00E94C57">
            <w:pPr>
              <w:pStyle w:val="TextSub4"/>
              <w:ind w:left="0"/>
              <w:rPr>
                <w:ins w:id="4286" w:author="Luke Slemon" w:date="2020-05-02T20:39:00Z"/>
                <w:rFonts w:eastAsiaTheme="minorEastAsia"/>
              </w:rPr>
            </w:pPr>
            <w:ins w:id="4287" w:author="Luke Slemon" w:date="2020-05-02T20:41:00Z">
              <w:r>
                <w:rPr>
                  <w:rFonts w:eastAsiaTheme="minorEastAsia"/>
                </w:rPr>
                <w:t>Reserved</w:t>
              </w:r>
            </w:ins>
          </w:p>
        </w:tc>
        <w:tc>
          <w:tcPr>
            <w:tcW w:w="3634" w:type="dxa"/>
            <w:tcPrChange w:id="4288" w:author="Luke Slemon" w:date="2020-05-02T21:01:00Z">
              <w:tcPr>
                <w:tcW w:w="3776" w:type="dxa"/>
              </w:tcPr>
            </w:tcPrChange>
          </w:tcPr>
          <w:p w14:paraId="16E3A66E" w14:textId="489C4C14" w:rsidR="00E94C57" w:rsidRDefault="00E94C57" w:rsidP="00E94C57">
            <w:pPr>
              <w:pStyle w:val="TextSub4"/>
              <w:ind w:left="0"/>
              <w:rPr>
                <w:ins w:id="4289" w:author="Luke Slemon" w:date="2020-05-02T20:39:00Z"/>
                <w:rFonts w:eastAsiaTheme="minorEastAsia"/>
              </w:rPr>
            </w:pPr>
            <w:ins w:id="4290" w:author="Luke Slemon" w:date="2020-05-02T20:43:00Z">
              <w:r>
                <w:rPr>
                  <w:rFonts w:eastAsiaTheme="minorEastAsia"/>
                </w:rPr>
                <w:t>N/A</w:t>
              </w:r>
            </w:ins>
          </w:p>
        </w:tc>
      </w:tr>
      <w:tr w:rsidR="00E94C57" w14:paraId="2EE349C0" w14:textId="77777777" w:rsidTr="002C653E">
        <w:trPr>
          <w:ins w:id="4291" w:author="Luke Slemon" w:date="2020-05-02T20:39:00Z"/>
        </w:trPr>
        <w:tc>
          <w:tcPr>
            <w:tcW w:w="2405" w:type="dxa"/>
            <w:tcPrChange w:id="4292" w:author="Luke Slemon" w:date="2020-05-02T21:01:00Z">
              <w:tcPr>
                <w:tcW w:w="2405" w:type="dxa"/>
              </w:tcPr>
            </w:tcPrChange>
          </w:tcPr>
          <w:p w14:paraId="2FA67038" w14:textId="0F85967C" w:rsidR="00E94C57" w:rsidRDefault="00E94C57" w:rsidP="00E94C57">
            <w:pPr>
              <w:pStyle w:val="TextSub4"/>
              <w:ind w:left="0"/>
              <w:rPr>
                <w:ins w:id="4293" w:author="Luke Slemon" w:date="2020-05-02T20:39:00Z"/>
                <w:rFonts w:eastAsiaTheme="minorEastAsia"/>
              </w:rPr>
            </w:pPr>
            <w:ins w:id="4294" w:author="Luke Slemon" w:date="2020-05-02T20:40:00Z">
              <w:r>
                <w:rPr>
                  <w:rFonts w:eastAsiaTheme="minorEastAsia"/>
                </w:rPr>
                <w:t>48h</w:t>
              </w:r>
            </w:ins>
          </w:p>
        </w:tc>
        <w:tc>
          <w:tcPr>
            <w:tcW w:w="2126" w:type="dxa"/>
            <w:tcPrChange w:id="4295" w:author="Luke Slemon" w:date="2020-05-02T21:01:00Z">
              <w:tcPr>
                <w:tcW w:w="1984" w:type="dxa"/>
              </w:tcPr>
            </w:tcPrChange>
          </w:tcPr>
          <w:p w14:paraId="1F2BF1A2" w14:textId="72537B6C" w:rsidR="00E94C57" w:rsidRDefault="00E94C57" w:rsidP="00E94C57">
            <w:pPr>
              <w:pStyle w:val="TextSub4"/>
              <w:ind w:left="0"/>
              <w:rPr>
                <w:ins w:id="4296" w:author="Luke Slemon" w:date="2020-05-02T20:39:00Z"/>
                <w:rFonts w:eastAsiaTheme="minorEastAsia"/>
              </w:rPr>
            </w:pPr>
            <w:ins w:id="4297" w:author="Luke Slemon" w:date="2020-05-02T20:42:00Z">
              <w:r>
                <w:rPr>
                  <w:rFonts w:eastAsiaTheme="minorEastAsia"/>
                </w:rPr>
                <w:t xml:space="preserve">S2MM </w:t>
              </w:r>
            </w:ins>
            <w:ins w:id="4298" w:author="Luke Slemon" w:date="2020-05-02T20:41:00Z">
              <w:r>
                <w:rPr>
                  <w:rFonts w:eastAsiaTheme="minorEastAsia"/>
                </w:rPr>
                <w:t>_SA</w:t>
              </w:r>
            </w:ins>
          </w:p>
        </w:tc>
        <w:tc>
          <w:tcPr>
            <w:tcW w:w="3634" w:type="dxa"/>
            <w:tcPrChange w:id="4299" w:author="Luke Slemon" w:date="2020-05-02T21:01:00Z">
              <w:tcPr>
                <w:tcW w:w="3776" w:type="dxa"/>
              </w:tcPr>
            </w:tcPrChange>
          </w:tcPr>
          <w:p w14:paraId="73E18CCB" w14:textId="2F1F661F" w:rsidR="00E94C57" w:rsidRDefault="00E94C57" w:rsidP="00E94C57">
            <w:pPr>
              <w:pStyle w:val="TextSub4"/>
              <w:ind w:left="0"/>
              <w:rPr>
                <w:ins w:id="4300" w:author="Luke Slemon" w:date="2020-05-02T20:39:00Z"/>
                <w:rFonts w:eastAsiaTheme="minorEastAsia"/>
              </w:rPr>
            </w:pPr>
            <w:ins w:id="4301" w:author="Luke Slemon" w:date="2020-05-02T20:43:00Z">
              <w:r>
                <w:rPr>
                  <w:rFonts w:eastAsiaTheme="minorEastAsia"/>
                </w:rPr>
                <w:t>MM2S Source Address. Lower 32 bits of Address</w:t>
              </w:r>
            </w:ins>
          </w:p>
        </w:tc>
      </w:tr>
      <w:tr w:rsidR="00E94C57" w14:paraId="3C155225" w14:textId="77777777" w:rsidTr="002C653E">
        <w:trPr>
          <w:ins w:id="4302" w:author="Luke Slemon" w:date="2020-05-02T20:39:00Z"/>
        </w:trPr>
        <w:tc>
          <w:tcPr>
            <w:tcW w:w="2405" w:type="dxa"/>
            <w:tcPrChange w:id="4303" w:author="Luke Slemon" w:date="2020-05-02T21:01:00Z">
              <w:tcPr>
                <w:tcW w:w="2405" w:type="dxa"/>
              </w:tcPr>
            </w:tcPrChange>
          </w:tcPr>
          <w:p w14:paraId="609103EB" w14:textId="46E67AB4" w:rsidR="00E94C57" w:rsidRDefault="00E94C57" w:rsidP="00E94C57">
            <w:pPr>
              <w:pStyle w:val="TextSub4"/>
              <w:ind w:left="0"/>
              <w:rPr>
                <w:ins w:id="4304" w:author="Luke Slemon" w:date="2020-05-02T20:39:00Z"/>
                <w:rFonts w:eastAsiaTheme="minorEastAsia"/>
              </w:rPr>
            </w:pPr>
            <w:ins w:id="4305" w:author="Luke Slemon" w:date="2020-05-02T20:40:00Z">
              <w:r>
                <w:rPr>
                  <w:rFonts w:eastAsiaTheme="minorEastAsia"/>
                </w:rPr>
                <w:t>4Ch</w:t>
              </w:r>
            </w:ins>
          </w:p>
        </w:tc>
        <w:tc>
          <w:tcPr>
            <w:tcW w:w="2126" w:type="dxa"/>
            <w:tcPrChange w:id="4306" w:author="Luke Slemon" w:date="2020-05-02T21:01:00Z">
              <w:tcPr>
                <w:tcW w:w="1984" w:type="dxa"/>
              </w:tcPr>
            </w:tcPrChange>
          </w:tcPr>
          <w:p w14:paraId="36503EEA" w14:textId="1D670195" w:rsidR="00E94C57" w:rsidRDefault="00E94C57" w:rsidP="00E94C57">
            <w:pPr>
              <w:pStyle w:val="TextSub4"/>
              <w:ind w:left="0"/>
              <w:rPr>
                <w:ins w:id="4307" w:author="Luke Slemon" w:date="2020-05-02T20:39:00Z"/>
                <w:rFonts w:eastAsiaTheme="minorEastAsia"/>
              </w:rPr>
            </w:pPr>
            <w:ins w:id="4308" w:author="Luke Slemon" w:date="2020-05-02T20:42:00Z">
              <w:r>
                <w:rPr>
                  <w:rFonts w:eastAsiaTheme="minorEastAsia"/>
                </w:rPr>
                <w:t xml:space="preserve">S2MM </w:t>
              </w:r>
            </w:ins>
            <w:ins w:id="4309" w:author="Luke Slemon" w:date="2020-05-02T20:41:00Z">
              <w:r>
                <w:rPr>
                  <w:rFonts w:eastAsiaTheme="minorEastAsia"/>
                </w:rPr>
                <w:t>_SA_MSB</w:t>
              </w:r>
            </w:ins>
          </w:p>
        </w:tc>
        <w:tc>
          <w:tcPr>
            <w:tcW w:w="3634" w:type="dxa"/>
            <w:tcPrChange w:id="4310" w:author="Luke Slemon" w:date="2020-05-02T21:01:00Z">
              <w:tcPr>
                <w:tcW w:w="3776" w:type="dxa"/>
              </w:tcPr>
            </w:tcPrChange>
          </w:tcPr>
          <w:p w14:paraId="3F8A6A1B" w14:textId="629D7858" w:rsidR="00E94C57" w:rsidRDefault="00E94C57" w:rsidP="00E94C57">
            <w:pPr>
              <w:pStyle w:val="TextSub4"/>
              <w:ind w:left="0"/>
              <w:rPr>
                <w:ins w:id="4311" w:author="Luke Slemon" w:date="2020-05-02T20:39:00Z"/>
                <w:rFonts w:eastAsiaTheme="minorEastAsia"/>
              </w:rPr>
            </w:pPr>
            <w:ins w:id="4312" w:author="Luke Slemon" w:date="2020-05-02T20:43:00Z">
              <w:r>
                <w:rPr>
                  <w:rFonts w:eastAsiaTheme="minorEastAsia"/>
                </w:rPr>
                <w:t>MM2S Source Address. Upper 32 bits of Address</w:t>
              </w:r>
            </w:ins>
          </w:p>
        </w:tc>
      </w:tr>
      <w:tr w:rsidR="00E94C57" w14:paraId="33F04452" w14:textId="77777777" w:rsidTr="002C653E">
        <w:trPr>
          <w:ins w:id="4313" w:author="Luke Slemon" w:date="2020-05-02T20:39:00Z"/>
        </w:trPr>
        <w:tc>
          <w:tcPr>
            <w:tcW w:w="2405" w:type="dxa"/>
            <w:tcPrChange w:id="4314" w:author="Luke Slemon" w:date="2020-05-02T21:01:00Z">
              <w:tcPr>
                <w:tcW w:w="2405" w:type="dxa"/>
              </w:tcPr>
            </w:tcPrChange>
          </w:tcPr>
          <w:p w14:paraId="18FD2219" w14:textId="42DC6D48" w:rsidR="00E94C57" w:rsidRDefault="00E94C57" w:rsidP="00E94C57">
            <w:pPr>
              <w:pStyle w:val="TextSub4"/>
              <w:ind w:left="0"/>
              <w:rPr>
                <w:ins w:id="4315" w:author="Luke Slemon" w:date="2020-05-02T20:39:00Z"/>
                <w:rFonts w:eastAsiaTheme="minorEastAsia"/>
              </w:rPr>
            </w:pPr>
            <w:ins w:id="4316" w:author="Luke Slemon" w:date="2020-05-02T20:40:00Z">
              <w:r>
                <w:rPr>
                  <w:rFonts w:eastAsiaTheme="minorEastAsia"/>
                </w:rPr>
                <w:t>58h</w:t>
              </w:r>
            </w:ins>
          </w:p>
        </w:tc>
        <w:tc>
          <w:tcPr>
            <w:tcW w:w="2126" w:type="dxa"/>
            <w:tcPrChange w:id="4317" w:author="Luke Slemon" w:date="2020-05-02T21:01:00Z">
              <w:tcPr>
                <w:tcW w:w="1984" w:type="dxa"/>
              </w:tcPr>
            </w:tcPrChange>
          </w:tcPr>
          <w:p w14:paraId="4211C597" w14:textId="6DCAAF13" w:rsidR="00E94C57" w:rsidRDefault="00E94C57" w:rsidP="00E94C57">
            <w:pPr>
              <w:pStyle w:val="TextSub4"/>
              <w:ind w:left="0"/>
              <w:rPr>
                <w:ins w:id="4318" w:author="Luke Slemon" w:date="2020-05-02T20:39:00Z"/>
                <w:rFonts w:eastAsiaTheme="minorEastAsia"/>
              </w:rPr>
            </w:pPr>
            <w:ins w:id="4319" w:author="Luke Slemon" w:date="2020-05-02T20:42:00Z">
              <w:r>
                <w:rPr>
                  <w:rFonts w:eastAsiaTheme="minorEastAsia"/>
                </w:rPr>
                <w:t xml:space="preserve">S2MM </w:t>
              </w:r>
            </w:ins>
            <w:ins w:id="4320" w:author="Luke Slemon" w:date="2020-05-02T20:41:00Z">
              <w:r>
                <w:rPr>
                  <w:rFonts w:eastAsiaTheme="minorEastAsia"/>
                </w:rPr>
                <w:t>_LENGTH</w:t>
              </w:r>
            </w:ins>
          </w:p>
        </w:tc>
        <w:tc>
          <w:tcPr>
            <w:tcW w:w="3634" w:type="dxa"/>
            <w:tcPrChange w:id="4321" w:author="Luke Slemon" w:date="2020-05-02T21:01:00Z">
              <w:tcPr>
                <w:tcW w:w="3776" w:type="dxa"/>
              </w:tcPr>
            </w:tcPrChange>
          </w:tcPr>
          <w:p w14:paraId="3ED607A6" w14:textId="4E1EB3F1" w:rsidR="00E94C57" w:rsidRDefault="00E94C57" w:rsidP="00E94C57">
            <w:pPr>
              <w:pStyle w:val="TextSub4"/>
              <w:ind w:left="0"/>
              <w:rPr>
                <w:ins w:id="4322" w:author="Luke Slemon" w:date="2020-05-02T20:39:00Z"/>
                <w:rFonts w:eastAsiaTheme="minorEastAsia"/>
              </w:rPr>
            </w:pPr>
            <w:ins w:id="4323" w:author="Luke Slemon" w:date="2020-05-02T20:43:00Z">
              <w:r>
                <w:rPr>
                  <w:rFonts w:eastAsiaTheme="minorEastAsia"/>
                </w:rPr>
                <w:t>MM2S Transfer Length</w:t>
              </w:r>
            </w:ins>
          </w:p>
        </w:tc>
      </w:tr>
      <w:tr w:rsidR="00123391" w14:paraId="198563D9" w14:textId="77777777" w:rsidTr="000F35A7">
        <w:trPr>
          <w:ins w:id="4324" w:author="Luke Slemon" w:date="2020-05-02T20:39:00Z"/>
        </w:trPr>
        <w:tc>
          <w:tcPr>
            <w:tcW w:w="8165" w:type="dxa"/>
            <w:gridSpan w:val="3"/>
          </w:tcPr>
          <w:p w14:paraId="251B0B18" w14:textId="00435EDF" w:rsidR="00123391" w:rsidRPr="00E94C57" w:rsidRDefault="00123391" w:rsidP="00E94C57">
            <w:pPr>
              <w:pStyle w:val="FigureAnnotation"/>
              <w:rPr>
                <w:ins w:id="4325" w:author="Luke Slemon" w:date="2020-05-02T20:39:00Z"/>
              </w:rPr>
            </w:pPr>
            <w:ins w:id="4326" w:author="Luke Slemon" w:date="2020-05-02T20:39:00Z">
              <w:r>
                <w:t>Table 8.2. Direct Memory Access Address Space.</w:t>
              </w:r>
            </w:ins>
          </w:p>
        </w:tc>
      </w:tr>
    </w:tbl>
    <w:p w14:paraId="7D5C6EA4" w14:textId="6B77C8BB" w:rsidR="000E1942" w:rsidRDefault="000E1942" w:rsidP="000E1942">
      <w:pPr>
        <w:pStyle w:val="TextSub4"/>
        <w:rPr>
          <w:ins w:id="4327" w:author="Luke Slemon" w:date="2020-05-02T20:45:00Z"/>
          <w:rFonts w:eastAsiaTheme="minorEastAsia"/>
        </w:rPr>
      </w:pPr>
    </w:p>
    <w:p w14:paraId="6D5CA61E" w14:textId="05103D24" w:rsidR="00E94C57" w:rsidRDefault="00E94C57" w:rsidP="000E1942">
      <w:pPr>
        <w:pStyle w:val="TextSub4"/>
        <w:rPr>
          <w:ins w:id="4328" w:author="Luke Slemon" w:date="2020-05-02T20:52:00Z"/>
          <w:rFonts w:eastAsiaTheme="minorEastAsia"/>
        </w:rPr>
      </w:pPr>
      <w:ins w:id="4329" w:author="Luke Slemon" w:date="2020-05-02T20:45:00Z">
        <w:r>
          <w:rPr>
            <w:rFonts w:eastAsiaTheme="minorEastAsia"/>
          </w:rPr>
          <w:t xml:space="preserve">The Control registers </w:t>
        </w:r>
      </w:ins>
      <w:ins w:id="4330" w:author="Luke Slemon" w:date="2020-05-02T20:48:00Z">
        <w:r>
          <w:rPr>
            <w:rFonts w:eastAsiaTheme="minorEastAsia"/>
          </w:rPr>
          <w:t>are the main entry point for telling the DMA to start or stop</w:t>
        </w:r>
      </w:ins>
      <w:ins w:id="4331" w:author="Luke Slemon" w:date="2020-05-02T20:49:00Z">
        <w:r>
          <w:rPr>
            <w:rFonts w:eastAsiaTheme="minorEastAsia"/>
          </w:rPr>
          <w:t xml:space="preserve"> and enables interrupts. The Status registers allow the developer to </w:t>
        </w:r>
      </w:ins>
      <w:ins w:id="4332" w:author="Luke Slemon" w:date="2020-05-02T20:50:00Z">
        <w:r>
          <w:rPr>
            <w:rFonts w:eastAsiaTheme="minorEastAsia"/>
          </w:rPr>
          <w:t>read what state the DMA is in be it running, idle or halted, and</w:t>
        </w:r>
      </w:ins>
      <w:ins w:id="4333" w:author="Luke Slemon" w:date="2020-05-02T20:51:00Z">
        <w:r>
          <w:rPr>
            <w:rFonts w:eastAsiaTheme="minorEastAsia"/>
          </w:rPr>
          <w:t xml:space="preserve"> if any error flags have been asserted.</w:t>
        </w:r>
      </w:ins>
    </w:p>
    <w:p w14:paraId="5B063171" w14:textId="2977D336" w:rsidR="00E94C57" w:rsidRDefault="00E94C57" w:rsidP="000E1942">
      <w:pPr>
        <w:pStyle w:val="TextSub4"/>
        <w:rPr>
          <w:ins w:id="4334" w:author="Luke Slemon" w:date="2020-05-02T21:12:00Z"/>
          <w:rFonts w:eastAsiaTheme="minorEastAsia"/>
        </w:rPr>
      </w:pPr>
      <w:ins w:id="4335" w:author="Luke Slemon" w:date="2020-05-02T20:52:00Z">
        <w:r>
          <w:rPr>
            <w:rFonts w:eastAsiaTheme="minorEastAsia"/>
          </w:rPr>
          <w:t xml:space="preserve">The </w:t>
        </w:r>
        <w:proofErr w:type="spellStart"/>
        <w:r>
          <w:rPr>
            <w:rFonts w:eastAsiaTheme="minorEastAsia"/>
          </w:rPr>
          <w:t>AXI_Lite</w:t>
        </w:r>
        <w:proofErr w:type="spellEnd"/>
        <w:r>
          <w:rPr>
            <w:rFonts w:eastAsiaTheme="minorEastAsia"/>
          </w:rPr>
          <w:t xml:space="preserve"> interface is used for writing control data to the DMA</w:t>
        </w:r>
      </w:ins>
      <w:ins w:id="4336" w:author="Luke Slemon" w:date="2020-05-04T17:30:00Z">
        <w:r w:rsidR="005E4FEE">
          <w:rPr>
            <w:rFonts w:eastAsiaTheme="minorEastAsia"/>
          </w:rPr>
          <w:t xml:space="preserve"> and the</w:t>
        </w:r>
      </w:ins>
      <w:ins w:id="4337" w:author="Luke Slemon" w:date="2020-05-02T20:52:00Z">
        <w:r>
          <w:rPr>
            <w:rFonts w:eastAsiaTheme="minorEastAsia"/>
          </w:rPr>
          <w:t xml:space="preserve"> AXI</w:t>
        </w:r>
      </w:ins>
      <w:ins w:id="4338" w:author="Luke Slemon" w:date="2020-05-02T20:53:00Z">
        <w:r>
          <w:rPr>
            <w:rFonts w:eastAsiaTheme="minorEastAsia"/>
          </w:rPr>
          <w:t xml:space="preserve">4 memory mapped and AXI4 streamed interfaces are then used to handle the transfer of data itself. </w:t>
        </w:r>
        <w:r w:rsidR="002C653E">
          <w:rPr>
            <w:rFonts w:eastAsiaTheme="minorEastAsia"/>
          </w:rPr>
          <w:t>In the previous context where the DMA is receiv</w:t>
        </w:r>
      </w:ins>
      <w:ins w:id="4339" w:author="Luke Slemon" w:date="2020-05-02T20:54:00Z">
        <w:r w:rsidR="002C653E">
          <w:rPr>
            <w:rFonts w:eastAsiaTheme="minorEastAsia"/>
          </w:rPr>
          <w:t>ing transactions from the Processing System, it is the slave. However</w:t>
        </w:r>
      </w:ins>
      <w:ins w:id="4340" w:author="Luke Slemon" w:date="2020-05-02T21:25:00Z">
        <w:r w:rsidR="00430754">
          <w:rPr>
            <w:rFonts w:eastAsiaTheme="minorEastAsia"/>
          </w:rPr>
          <w:t>,</w:t>
        </w:r>
      </w:ins>
      <w:ins w:id="4341" w:author="Luke Slemon" w:date="2020-05-02T20:54:00Z">
        <w:r w:rsidR="002C653E">
          <w:rPr>
            <w:rFonts w:eastAsiaTheme="minorEastAsia"/>
          </w:rPr>
          <w:t xml:space="preserve"> once the </w:t>
        </w:r>
      </w:ins>
      <w:ins w:id="4342" w:author="Luke Slemon" w:date="2020-05-02T20:59:00Z">
        <w:r w:rsidR="002C653E">
          <w:rPr>
            <w:rFonts w:eastAsiaTheme="minorEastAsia"/>
          </w:rPr>
          <w:t xml:space="preserve">Processing System has told the DMA where in the DDR </w:t>
        </w:r>
      </w:ins>
      <w:ins w:id="4343" w:author="Luke Slemon" w:date="2020-05-04T17:31:00Z">
        <w:r w:rsidR="005E4FEE">
          <w:rPr>
            <w:rFonts w:eastAsiaTheme="minorEastAsia"/>
          </w:rPr>
          <w:t xml:space="preserve">to read from </w:t>
        </w:r>
      </w:ins>
      <w:ins w:id="4344" w:author="Luke Slemon" w:date="2020-05-02T20:59:00Z">
        <w:r w:rsidR="002C653E">
          <w:rPr>
            <w:rFonts w:eastAsiaTheme="minorEastAsia"/>
          </w:rPr>
          <w:t xml:space="preserve">and </w:t>
        </w:r>
      </w:ins>
      <w:ins w:id="4345" w:author="Luke Slemon" w:date="2020-05-04T17:31:00Z">
        <w:r w:rsidR="005E4FEE">
          <w:rPr>
            <w:rFonts w:eastAsiaTheme="minorEastAsia"/>
          </w:rPr>
          <w:t xml:space="preserve">the number of </w:t>
        </w:r>
      </w:ins>
      <w:ins w:id="4346" w:author="Luke Slemon" w:date="2020-05-02T20:59:00Z">
        <w:r w:rsidR="002C653E">
          <w:rPr>
            <w:rFonts w:eastAsiaTheme="minorEastAsia"/>
          </w:rPr>
          <w:t xml:space="preserve">samples, </w:t>
        </w:r>
      </w:ins>
      <w:ins w:id="4347" w:author="Luke Slemon" w:date="2020-05-02T21:00:00Z">
        <w:r w:rsidR="002C653E">
          <w:rPr>
            <w:rFonts w:eastAsiaTheme="minorEastAsia"/>
          </w:rPr>
          <w:t xml:space="preserve">the DMA </w:t>
        </w:r>
      </w:ins>
      <w:ins w:id="4348" w:author="Luke Slemon" w:date="2020-05-02T21:01:00Z">
        <w:r w:rsidR="002C653E">
          <w:rPr>
            <w:rFonts w:eastAsiaTheme="minorEastAsia"/>
          </w:rPr>
          <w:t xml:space="preserve">then becomes </w:t>
        </w:r>
      </w:ins>
      <w:ins w:id="4349" w:author="Luke Slemon" w:date="2020-05-02T21:12:00Z">
        <w:r w:rsidR="002A26CC">
          <w:rPr>
            <w:rFonts w:eastAsiaTheme="minorEastAsia"/>
          </w:rPr>
          <w:t>the master</w:t>
        </w:r>
      </w:ins>
      <w:ins w:id="4350" w:author="Luke Slemon" w:date="2020-05-02T21:25:00Z">
        <w:r w:rsidR="00430754">
          <w:rPr>
            <w:rFonts w:eastAsiaTheme="minorEastAsia"/>
          </w:rPr>
          <w:t xml:space="preserve"> in Figure 8.</w:t>
        </w:r>
      </w:ins>
      <w:ins w:id="4351" w:author="Luke Slemon" w:date="2020-05-19T16:49:00Z">
        <w:r w:rsidR="00867873">
          <w:rPr>
            <w:rFonts w:eastAsiaTheme="minorEastAsia"/>
          </w:rPr>
          <w:t>18</w:t>
        </w:r>
      </w:ins>
      <w:ins w:id="4352" w:author="Luke Slemon" w:date="2020-05-02T21:12:00Z">
        <w:r w:rsidR="002A26CC">
          <w:rPr>
            <w:rFonts w:eastAsiaTheme="minorEastAsia"/>
          </w:rPr>
          <w:t>, and can initiate AXI Transactions with the Processing System.</w:t>
        </w:r>
      </w:ins>
    </w:p>
    <w:p w14:paraId="55CDDFF7" w14:textId="61A8A744" w:rsidR="002A26CC" w:rsidRDefault="002A26CC">
      <w:pPr>
        <w:pStyle w:val="Image"/>
        <w:rPr>
          <w:ins w:id="4353" w:author="Luke Slemon" w:date="2020-05-02T21:19:00Z"/>
        </w:rPr>
        <w:pPrChange w:id="4354" w:author="Luke Slemon" w:date="2020-05-16T17:49:00Z">
          <w:pPr>
            <w:pStyle w:val="TextSub4"/>
            <w:jc w:val="center"/>
          </w:pPr>
        </w:pPrChange>
      </w:pPr>
      <w:ins w:id="4355" w:author="Luke Slemon" w:date="2020-05-02T21:19:00Z">
        <w:r>
          <w:drawing>
            <wp:inline distT="0" distB="0" distL="0" distR="0" wp14:anchorId="60EA0EB6" wp14:editId="6483881A">
              <wp:extent cx="5731951" cy="2341877"/>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MA MAst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951" cy="2341877"/>
                      </a:xfrm>
                      <a:prstGeom prst="rect">
                        <a:avLst/>
                      </a:prstGeom>
                    </pic:spPr>
                  </pic:pic>
                </a:graphicData>
              </a:graphic>
            </wp:inline>
          </w:drawing>
        </w:r>
      </w:ins>
    </w:p>
    <w:p w14:paraId="1E25C6A1" w14:textId="7F1C8087" w:rsidR="002A26CC" w:rsidRDefault="002A26CC" w:rsidP="002A26CC">
      <w:pPr>
        <w:pStyle w:val="FigureAnnotation"/>
        <w:rPr>
          <w:ins w:id="4356" w:author="Luke Slemon" w:date="2020-05-02T21:24:00Z"/>
        </w:rPr>
      </w:pPr>
      <w:ins w:id="4357" w:author="Luke Slemon" w:date="2020-05-02T21:19:00Z">
        <w:r>
          <w:t xml:space="preserve">Figure </w:t>
        </w:r>
        <w:r w:rsidR="00430754">
          <w:t>8.1</w:t>
        </w:r>
      </w:ins>
      <w:ins w:id="4358" w:author="Luke Slemon" w:date="2020-05-19T16:49:00Z">
        <w:r w:rsidR="00867873">
          <w:t>8</w:t>
        </w:r>
      </w:ins>
      <w:ins w:id="4359" w:author="Luke Slemon" w:date="2020-05-02T21:19:00Z">
        <w:r w:rsidR="00430754">
          <w:t xml:space="preserve"> Direct Memory Access Data</w:t>
        </w:r>
      </w:ins>
      <w:ins w:id="4360" w:author="Luke Slemon" w:date="2020-05-02T21:23:00Z">
        <w:r w:rsidR="00430754">
          <w:t xml:space="preserve"> </w:t>
        </w:r>
      </w:ins>
      <w:ins w:id="4361" w:author="Luke Slemon" w:date="2020-05-02T21:24:00Z">
        <w:r w:rsidR="00430754">
          <w:t>routing data between the DDR and the FFT</w:t>
        </w:r>
      </w:ins>
      <w:ins w:id="4362" w:author="Luke Slemon" w:date="2020-05-02T21:20:00Z">
        <w:r w:rsidR="00430754">
          <w:t>.</w:t>
        </w:r>
      </w:ins>
    </w:p>
    <w:p w14:paraId="3B08CAE0" w14:textId="623A8169" w:rsidR="0089702B" w:rsidRDefault="0089702B" w:rsidP="0089702B">
      <w:pPr>
        <w:pStyle w:val="TextSub4"/>
        <w:rPr>
          <w:ins w:id="4363" w:author="Luke Slemon" w:date="2020-05-02T21:49:00Z"/>
        </w:rPr>
      </w:pPr>
      <w:ins w:id="4364" w:author="Luke Slemon" w:date="2020-05-02T21:45:00Z">
        <w:r>
          <w:t xml:space="preserve">The DMA will use the AXI Memory </w:t>
        </w:r>
      </w:ins>
      <w:ins w:id="4365" w:author="Luke Slemon" w:date="2020-05-02T21:46:00Z">
        <w:r>
          <w:t>Mapped Interface for directly addressing each sample within the External DDR Memory, and s</w:t>
        </w:r>
      </w:ins>
      <w:ins w:id="4366" w:author="Luke Slemon" w:date="2020-05-02T21:47:00Z">
        <w:r>
          <w:t>tores the data within a FIFO buffer before finally streaming the data to the FFT.</w:t>
        </w:r>
      </w:ins>
      <w:ins w:id="4367" w:author="Luke Slemon" w:date="2020-05-02T21:49:00Z">
        <w:r>
          <w:t xml:space="preserve"> The </w:t>
        </w:r>
      </w:ins>
      <w:ins w:id="4368" w:author="Luke Slemon" w:date="2020-05-02T21:55:00Z">
        <w:r w:rsidR="00965573">
          <w:t>Interconnect between the DMA and the Processing System</w:t>
        </w:r>
      </w:ins>
      <w:ins w:id="4369" w:author="Luke Slemon" w:date="2020-05-02T21:56:00Z">
        <w:r w:rsidR="00965573">
          <w:t>’s High</w:t>
        </w:r>
      </w:ins>
      <w:ins w:id="4370" w:author="Luke Slemon" w:date="2020-05-02T21:58:00Z">
        <w:r w:rsidR="00965573">
          <w:t>-</w:t>
        </w:r>
      </w:ins>
      <w:ins w:id="4371" w:author="Luke Slemon" w:date="2020-05-02T21:56:00Z">
        <w:r w:rsidR="00965573">
          <w:t xml:space="preserve">Performance Interface </w:t>
        </w:r>
      </w:ins>
      <w:ins w:id="4372" w:author="Luke Slemon" w:date="2020-05-02T21:57:00Z">
        <w:r w:rsidR="00965573">
          <w:t>routes all transactions initiated by the DMA to the External DDR Memory.</w:t>
        </w:r>
      </w:ins>
    </w:p>
    <w:p w14:paraId="3F36D56D" w14:textId="4D49E9D0" w:rsidR="00754195" w:rsidRDefault="0089702B" w:rsidP="000F35A7">
      <w:pPr>
        <w:pStyle w:val="TextSub4"/>
        <w:rPr>
          <w:ins w:id="4373" w:author="Luke Slemon" w:date="2020-05-02T22:12:00Z"/>
        </w:rPr>
      </w:pPr>
      <w:ins w:id="4374" w:author="Luke Slemon" w:date="2020-05-02T21:47:00Z">
        <w:r>
          <w:lastRenderedPageBreak/>
          <w:t>Once all samples have been read from the External Memory</w:t>
        </w:r>
      </w:ins>
      <w:ins w:id="4375" w:author="Luke Slemon" w:date="2020-05-02T21:59:00Z">
        <w:r w:rsidR="00754195">
          <w:t xml:space="preserve"> and the buffer is full</w:t>
        </w:r>
      </w:ins>
      <w:ins w:id="4376" w:author="Luke Slemon" w:date="2020-05-02T21:48:00Z">
        <w:r>
          <w:t>, the DMA will then send the frame of data as a single stream to the FFT over the MM2S channel (Memory Map to Stream)</w:t>
        </w:r>
      </w:ins>
      <w:ins w:id="4377" w:author="Luke Slemon" w:date="2020-05-02T22:01:00Z">
        <w:r w:rsidR="00754195">
          <w:t>. The</w:t>
        </w:r>
      </w:ins>
      <w:ins w:id="4378" w:author="Luke Slemon" w:date="2020-05-02T21:59:00Z">
        <w:r w:rsidR="00754195">
          <w:t xml:space="preserve"> </w:t>
        </w:r>
      </w:ins>
      <w:ins w:id="4379" w:author="Luke Slemon" w:date="2020-05-02T22:01:00Z">
        <w:r w:rsidR="00754195">
          <w:t xml:space="preserve">MM2S converts Memory Mapped </w:t>
        </w:r>
      </w:ins>
      <w:ins w:id="4380" w:author="Luke Slemon" w:date="2020-05-02T21:59:00Z">
        <w:r w:rsidR="00754195">
          <w:t>Trans</w:t>
        </w:r>
      </w:ins>
      <w:ins w:id="4381" w:author="Luke Slemon" w:date="2020-05-02T22:00:00Z">
        <w:r w:rsidR="00754195">
          <w:t>actions to Streamed Transaction by groupin</w:t>
        </w:r>
      </w:ins>
      <w:ins w:id="4382" w:author="Luke Slemon" w:date="2020-05-02T22:01:00Z">
        <w:r w:rsidR="00754195">
          <w:t xml:space="preserve">g </w:t>
        </w:r>
        <w:proofErr w:type="gramStart"/>
        <w:r w:rsidR="00754195">
          <w:t>al</w:t>
        </w:r>
      </w:ins>
      <w:ins w:id="4383" w:author="Luke Slemon" w:date="2020-05-03T01:28:00Z">
        <w:r w:rsidR="007E2A3F">
          <w:t>l of</w:t>
        </w:r>
        <w:proofErr w:type="gramEnd"/>
        <w:r w:rsidR="007E2A3F">
          <w:t xml:space="preserve"> the </w:t>
        </w:r>
      </w:ins>
      <w:ins w:id="4384" w:author="Luke Slemon" w:date="2020-05-03T01:29:00Z">
        <w:r w:rsidR="007E2A3F">
          <w:t>transactions in a buffer</w:t>
        </w:r>
      </w:ins>
      <w:ins w:id="4385" w:author="Luke Slemon" w:date="2020-05-03T01:30:00Z">
        <w:r w:rsidR="007E2A3F">
          <w:t xml:space="preserve"> as seen in Figure 8.</w:t>
        </w:r>
      </w:ins>
      <w:ins w:id="4386" w:author="Luke Slemon" w:date="2020-05-19T16:49:00Z">
        <w:r w:rsidR="00867873">
          <w:t>19</w:t>
        </w:r>
      </w:ins>
      <w:ins w:id="4387" w:author="Luke Slemon" w:date="2020-05-03T01:29:00Z">
        <w:r w:rsidR="007E2A3F">
          <w:t>, and once all the data has been read it, it sends all of the data as a single transaction to the FFT.</w:t>
        </w:r>
      </w:ins>
    </w:p>
    <w:p w14:paraId="5340FFB5" w14:textId="1C8F19A9" w:rsidR="00754195" w:rsidRDefault="00754195">
      <w:pPr>
        <w:pStyle w:val="Image"/>
        <w:rPr>
          <w:ins w:id="4388" w:author="Luke Slemon" w:date="2020-05-02T22:16:00Z"/>
        </w:rPr>
        <w:pPrChange w:id="4389" w:author="Luke Slemon" w:date="2020-05-16T17:49:00Z">
          <w:pPr>
            <w:pStyle w:val="TextSub4"/>
          </w:pPr>
        </w:pPrChange>
      </w:pPr>
      <w:ins w:id="4390" w:author="Luke Slemon" w:date="2020-05-02T22:10:00Z">
        <w:r>
          <w:drawing>
            <wp:inline distT="0" distB="0" distL="0" distR="0" wp14:anchorId="46FBA5BE" wp14:editId="770ED817">
              <wp:extent cx="5047498" cy="1289307"/>
              <wp:effectExtent l="0" t="0" r="127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ata mover MM2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7498" cy="1289307"/>
                      </a:xfrm>
                      <a:prstGeom prst="rect">
                        <a:avLst/>
                      </a:prstGeom>
                    </pic:spPr>
                  </pic:pic>
                </a:graphicData>
              </a:graphic>
            </wp:inline>
          </w:drawing>
        </w:r>
      </w:ins>
    </w:p>
    <w:p w14:paraId="38D83858" w14:textId="4940EB51" w:rsidR="005362E2" w:rsidRDefault="005362E2">
      <w:pPr>
        <w:pStyle w:val="FigureAnnotation"/>
        <w:rPr>
          <w:ins w:id="4391" w:author="Luke Slemon" w:date="2020-05-02T22:16:00Z"/>
        </w:rPr>
        <w:pPrChange w:id="4392" w:author="Luke Slemon" w:date="2020-05-02T22:16:00Z">
          <w:pPr>
            <w:pStyle w:val="TextSub4"/>
          </w:pPr>
        </w:pPrChange>
      </w:pPr>
      <w:ins w:id="4393" w:author="Luke Slemon" w:date="2020-05-02T22:16:00Z">
        <w:r>
          <w:t>Figure 8.</w:t>
        </w:r>
      </w:ins>
      <w:ins w:id="4394" w:author="Luke Slemon" w:date="2020-05-19T16:49:00Z">
        <w:r w:rsidR="00867873">
          <w:t>19</w:t>
        </w:r>
      </w:ins>
      <w:ins w:id="4395" w:author="Luke Slemon" w:date="2020-05-02T22:16:00Z">
        <w:r>
          <w:t xml:space="preserve"> Memory Mapped to Stream Conversion</w:t>
        </w:r>
      </w:ins>
    </w:p>
    <w:p w14:paraId="4A6EC957" w14:textId="39A8C3B1" w:rsidR="005362E2" w:rsidRDefault="007E2A3F" w:rsidP="0089702B">
      <w:pPr>
        <w:pStyle w:val="TextSub4"/>
        <w:rPr>
          <w:ins w:id="4396" w:author="Luke Slemon" w:date="2020-05-02T22:12:00Z"/>
        </w:rPr>
      </w:pPr>
      <w:ins w:id="4397" w:author="Luke Slemon" w:date="2020-05-03T01:30:00Z">
        <w:r>
          <w:t xml:space="preserve">Once the FFT has finished processing the frame, the stream of data is sent back to the DMA </w:t>
        </w:r>
      </w:ins>
      <w:ins w:id="4398" w:author="Luke Slemon" w:date="2020-05-03T01:31:00Z">
        <w:r>
          <w:t>over the S2MM channel (Stream to Memory Map)</w:t>
        </w:r>
      </w:ins>
      <w:ins w:id="4399" w:author="Luke Slemon" w:date="2020-05-03T01:32:00Z">
        <w:r>
          <w:t>. The S2MM channel as seen in Figure 8.2</w:t>
        </w:r>
      </w:ins>
      <w:ins w:id="4400" w:author="Luke Slemon" w:date="2020-05-19T16:50:00Z">
        <w:r w:rsidR="00867873">
          <w:t>0</w:t>
        </w:r>
      </w:ins>
      <w:ins w:id="4401" w:author="Luke Slemon" w:date="2020-05-03T01:31:00Z">
        <w:r>
          <w:t xml:space="preserve"> groups the streamed data into a single buffer, and using the base address defined in the S2MM_SA registers, the </w:t>
        </w:r>
      </w:ins>
      <w:ins w:id="4402" w:author="Luke Slemon" w:date="2020-05-03T01:32:00Z">
        <w:r>
          <w:t xml:space="preserve">DMA memory maps the frame back to the allocated buffer within the External Memory. </w:t>
        </w:r>
      </w:ins>
    </w:p>
    <w:p w14:paraId="54307124" w14:textId="3BAF3989" w:rsidR="00754195" w:rsidRDefault="00754195">
      <w:pPr>
        <w:pStyle w:val="Image"/>
        <w:rPr>
          <w:ins w:id="4403" w:author="Luke Slemon" w:date="2020-05-02T22:17:00Z"/>
        </w:rPr>
        <w:pPrChange w:id="4404" w:author="Luke Slemon" w:date="2020-05-16T17:49:00Z">
          <w:pPr>
            <w:pStyle w:val="TextSub4"/>
            <w:jc w:val="center"/>
          </w:pPr>
        </w:pPrChange>
      </w:pPr>
      <w:ins w:id="4405" w:author="Luke Slemon" w:date="2020-05-02T22:12:00Z">
        <w:r>
          <w:drawing>
            <wp:inline distT="0" distB="0" distL="0" distR="0" wp14:anchorId="7C1D4E98" wp14:editId="437D5EEB">
              <wp:extent cx="4958378" cy="23145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ta mover S2M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73112" cy="2321453"/>
                      </a:xfrm>
                      <a:prstGeom prst="rect">
                        <a:avLst/>
                      </a:prstGeom>
                    </pic:spPr>
                  </pic:pic>
                </a:graphicData>
              </a:graphic>
            </wp:inline>
          </w:drawing>
        </w:r>
      </w:ins>
    </w:p>
    <w:p w14:paraId="7D1E3C75" w14:textId="2A0FBDA6" w:rsidR="00DF09CD" w:rsidRPr="00DF09CD" w:rsidRDefault="005362E2">
      <w:pPr>
        <w:pStyle w:val="FigureAnnotation"/>
        <w:rPr>
          <w:ins w:id="4406" w:author="Luke Slemon" w:date="2020-05-02T20:26:00Z"/>
        </w:rPr>
        <w:pPrChange w:id="4407" w:author="Luke Slemon" w:date="2020-05-04T17:41:00Z">
          <w:pPr>
            <w:pStyle w:val="TextSub4"/>
            <w:jc w:val="center"/>
          </w:pPr>
        </w:pPrChange>
      </w:pPr>
      <w:ins w:id="4408" w:author="Luke Slemon" w:date="2020-05-02T22:17:00Z">
        <w:r>
          <w:t>Figure 8.2</w:t>
        </w:r>
      </w:ins>
      <w:ins w:id="4409" w:author="Luke Slemon" w:date="2020-05-19T16:50:00Z">
        <w:r w:rsidR="00867873">
          <w:t>0</w:t>
        </w:r>
      </w:ins>
      <w:ins w:id="4410" w:author="Luke Slemon" w:date="2020-05-02T22:17:00Z">
        <w:r>
          <w:t xml:space="preserve">. </w:t>
        </w:r>
      </w:ins>
      <w:ins w:id="4411" w:author="Luke Slemon" w:date="2020-05-02T22:18:00Z">
        <w:r>
          <w:t>Stream to Memory Mapped Conversion.</w:t>
        </w:r>
      </w:ins>
    </w:p>
    <w:p w14:paraId="22665441" w14:textId="2BDFD6F2" w:rsidR="007B1C9C" w:rsidRDefault="00460562" w:rsidP="007B7670">
      <w:pPr>
        <w:pStyle w:val="Heading3"/>
        <w:rPr>
          <w:ins w:id="4412" w:author="Luke Slemon" w:date="2020-04-30T21:40:00Z"/>
        </w:rPr>
      </w:pPr>
      <w:bookmarkStart w:id="4413" w:name="_Toc40639295"/>
      <w:ins w:id="4414" w:author="Luke Slemon" w:date="2020-04-29T22:05:00Z">
        <w:r>
          <w:t>FIR Filter Hierarchy</w:t>
        </w:r>
      </w:ins>
      <w:bookmarkEnd w:id="4413"/>
    </w:p>
    <w:p w14:paraId="01341D14" w14:textId="124B6925" w:rsidR="00216684" w:rsidRPr="00216684" w:rsidRDefault="00216684" w:rsidP="00DB7BE1">
      <w:pPr>
        <w:pStyle w:val="TextSub4"/>
        <w:ind w:left="861"/>
        <w:rPr>
          <w:ins w:id="4415" w:author="Luke Slemon" w:date="2020-04-30T20:45:00Z"/>
        </w:rPr>
      </w:pPr>
      <w:ins w:id="4416" w:author="Luke Slemon" w:date="2020-04-30T21:40:00Z">
        <w:r>
          <w:t>The FIR Filter Hierarchy</w:t>
        </w:r>
      </w:ins>
      <w:ins w:id="4417" w:author="Luke Slemon" w:date="2020-05-04T17:33:00Z">
        <w:r w:rsidR="005E4FEE">
          <w:t xml:space="preserve">, </w:t>
        </w:r>
        <w:proofErr w:type="gramStart"/>
        <w:r w:rsidR="005E4FEE">
          <w:t>similar</w:t>
        </w:r>
      </w:ins>
      <w:ins w:id="4418" w:author="Luke Slemon" w:date="2020-05-04T17:34:00Z">
        <w:r w:rsidR="005E4FEE">
          <w:t xml:space="preserve"> </w:t>
        </w:r>
      </w:ins>
      <w:ins w:id="4419" w:author="Luke Slemon" w:date="2020-05-04T17:33:00Z">
        <w:r w:rsidR="005E4FEE">
          <w:t>to</w:t>
        </w:r>
        <w:proofErr w:type="gramEnd"/>
        <w:r w:rsidR="005E4FEE">
          <w:t xml:space="preserve"> the FFT Hierarchy is responsible for routing different transacti</w:t>
        </w:r>
      </w:ins>
      <w:ins w:id="4420" w:author="Luke Slemon" w:date="2020-05-04T17:34:00Z">
        <w:r w:rsidR="005E4FEE">
          <w:t>ons to the specific channel from the Processing System. The interconnects in Figure 8.2</w:t>
        </w:r>
      </w:ins>
      <w:ins w:id="4421" w:author="Luke Slemon" w:date="2020-05-19T16:50:00Z">
        <w:r w:rsidR="00867873">
          <w:t>1</w:t>
        </w:r>
      </w:ins>
      <w:ins w:id="4422" w:author="Luke Slemon" w:date="2020-05-04T17:35:00Z">
        <w:r w:rsidR="005E4FEE">
          <w:t xml:space="preserve"> serve the D</w:t>
        </w:r>
      </w:ins>
      <w:ins w:id="4423" w:author="Luke Slemon" w:date="2020-05-04T17:36:00Z">
        <w:r w:rsidR="005E4FEE">
          <w:t>MAs within the FIR Channels, but one is for routing transactions that contain the source address of the buffers</w:t>
        </w:r>
      </w:ins>
      <w:ins w:id="4424" w:author="Luke Slemon" w:date="2020-05-04T17:43:00Z">
        <w:r w:rsidR="00DF09CD">
          <w:t>,</w:t>
        </w:r>
      </w:ins>
      <w:ins w:id="4425" w:author="Luke Slemon" w:date="2020-05-04T17:37:00Z">
        <w:r w:rsidR="005E4FEE">
          <w:t xml:space="preserve"> </w:t>
        </w:r>
      </w:ins>
      <w:ins w:id="4426" w:author="Luke Slemon" w:date="2020-05-04T17:36:00Z">
        <w:r w:rsidR="005E4FEE">
          <w:t>the</w:t>
        </w:r>
      </w:ins>
      <w:ins w:id="4427" w:author="Luke Slemon" w:date="2020-05-04T17:37:00Z">
        <w:r w:rsidR="005E4FEE">
          <w:t>ir</w:t>
        </w:r>
      </w:ins>
      <w:ins w:id="4428" w:author="Luke Slemon" w:date="2020-05-04T17:36:00Z">
        <w:r w:rsidR="005E4FEE">
          <w:t xml:space="preserve"> length</w:t>
        </w:r>
      </w:ins>
      <w:ins w:id="4429" w:author="Luke Slemon" w:date="2020-05-04T17:41:00Z">
        <w:r w:rsidR="00DF09CD">
          <w:t xml:space="preserve">, and </w:t>
        </w:r>
      </w:ins>
      <w:ins w:id="4430" w:author="Luke Slemon" w:date="2020-05-04T17:40:00Z">
        <w:r w:rsidR="00DF09CD">
          <w:t xml:space="preserve">access the DMA status and control registers. </w:t>
        </w:r>
      </w:ins>
      <w:ins w:id="4431" w:author="Luke Slemon" w:date="2020-05-04T17:41:00Z">
        <w:r w:rsidR="00DF09CD">
          <w:t xml:space="preserve">The second interconnect is for routing the AXI4 memory mapped </w:t>
        </w:r>
      </w:ins>
      <w:ins w:id="4432" w:author="Luke Slemon" w:date="2020-05-04T17:42:00Z">
        <w:r w:rsidR="00DF09CD">
          <w:t xml:space="preserve">transactions between the External DDR memory and the DMAs that requested the data. </w:t>
        </w:r>
      </w:ins>
    </w:p>
    <w:p w14:paraId="52A4D52E" w14:textId="75D14040" w:rsidR="004979CB" w:rsidRDefault="004979CB">
      <w:pPr>
        <w:pStyle w:val="Image"/>
        <w:rPr>
          <w:ins w:id="4433" w:author="Luke Slemon" w:date="2020-04-30T20:04:00Z"/>
        </w:rPr>
        <w:pPrChange w:id="4434" w:author="Luke Slemon" w:date="2020-05-16T17:49:00Z">
          <w:pPr>
            <w:pStyle w:val="TextSub3"/>
          </w:pPr>
        </w:pPrChange>
      </w:pPr>
      <w:ins w:id="4435" w:author="Luke Slemon" w:date="2020-04-30T20:03:00Z">
        <w:r>
          <w:lastRenderedPageBreak/>
          <w:drawing>
            <wp:inline distT="0" distB="0" distL="0" distR="0" wp14:anchorId="4354819C" wp14:editId="1969B678">
              <wp:extent cx="6416832" cy="3362325"/>
              <wp:effectExtent l="0" t="0" r="3175" b="0"/>
              <wp:docPr id="82" name="Picture 8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1(5).jpg"/>
                      <pic:cNvPicPr/>
                    </pic:nvPicPr>
                    <pic:blipFill rotWithShape="1">
                      <a:blip r:embed="rId67" cstate="print">
                        <a:extLst>
                          <a:ext uri="{28A0092B-C50C-407E-A947-70E740481C1C}">
                            <a14:useLocalDpi xmlns:a14="http://schemas.microsoft.com/office/drawing/2010/main" val="0"/>
                          </a:ext>
                        </a:extLst>
                      </a:blip>
                      <a:srcRect l="5816" t="31333" r="4110" b="32197"/>
                      <a:stretch/>
                    </pic:blipFill>
                    <pic:spPr bwMode="auto">
                      <a:xfrm>
                        <a:off x="0" y="0"/>
                        <a:ext cx="6424681" cy="3366438"/>
                      </a:xfrm>
                      <a:prstGeom prst="rect">
                        <a:avLst/>
                      </a:prstGeom>
                      <a:ln>
                        <a:noFill/>
                      </a:ln>
                      <a:extLst>
                        <a:ext uri="{53640926-AAD7-44D8-BBD7-CCE9431645EC}">
                          <a14:shadowObscured xmlns:a14="http://schemas.microsoft.com/office/drawing/2010/main"/>
                        </a:ext>
                      </a:extLst>
                    </pic:spPr>
                  </pic:pic>
                </a:graphicData>
              </a:graphic>
            </wp:inline>
          </w:drawing>
        </w:r>
      </w:ins>
    </w:p>
    <w:p w14:paraId="1CFB3745" w14:textId="070C9C8E" w:rsidR="00DF09CD" w:rsidRPr="00DF09CD" w:rsidRDefault="004979CB">
      <w:pPr>
        <w:pStyle w:val="FigureAnnotation"/>
        <w:rPr>
          <w:ins w:id="4436" w:author="Luke Slemon" w:date="2020-04-29T22:05:00Z"/>
        </w:rPr>
        <w:pPrChange w:id="4437" w:author="Luke Slemon" w:date="2020-05-04T17:46:00Z">
          <w:pPr>
            <w:pStyle w:val="TextSub3"/>
          </w:pPr>
        </w:pPrChange>
      </w:pPr>
      <w:ins w:id="4438" w:author="Luke Slemon" w:date="2020-04-30T20:12:00Z">
        <w:r>
          <w:t xml:space="preserve">Figure </w:t>
        </w:r>
      </w:ins>
      <w:ins w:id="4439" w:author="Luke Slemon" w:date="2020-05-04T17:35:00Z">
        <w:r w:rsidR="005E4FEE">
          <w:t>8.2</w:t>
        </w:r>
      </w:ins>
      <w:ins w:id="4440" w:author="Luke Slemon" w:date="2020-05-19T16:50:00Z">
        <w:r w:rsidR="00867873">
          <w:t>1</w:t>
        </w:r>
      </w:ins>
      <w:ins w:id="4441" w:author="Luke Slemon" w:date="2020-04-30T20:12:00Z">
        <w:r>
          <w:t xml:space="preserve"> FIR Filter Hierarchy containing the </w:t>
        </w:r>
        <w:r w:rsidR="00150646">
          <w:t xml:space="preserve">four filter channels and the Interconnects for routing </w:t>
        </w:r>
      </w:ins>
      <w:ins w:id="4442" w:author="Luke Slemon" w:date="2020-04-30T20:13:00Z">
        <w:r w:rsidR="00150646">
          <w:t>them.</w:t>
        </w:r>
      </w:ins>
    </w:p>
    <w:p w14:paraId="5DBA5C49" w14:textId="79194DFC" w:rsidR="00460562" w:rsidRDefault="00460562">
      <w:pPr>
        <w:pStyle w:val="Heading3"/>
        <w:rPr>
          <w:ins w:id="4443" w:author="Luke Slemon" w:date="2020-05-04T17:46:00Z"/>
        </w:rPr>
      </w:pPr>
      <w:bookmarkStart w:id="4444" w:name="_Toc40639296"/>
      <w:ins w:id="4445" w:author="Luke Slemon" w:date="2020-04-29T22:11:00Z">
        <w:r>
          <w:t>FIR Filter Channels</w:t>
        </w:r>
      </w:ins>
      <w:bookmarkEnd w:id="4444"/>
    </w:p>
    <w:p w14:paraId="421CD766" w14:textId="3219D28D" w:rsidR="00DF09CD" w:rsidRDefault="00DF09CD" w:rsidP="00DF09CD">
      <w:pPr>
        <w:pStyle w:val="TextSub4"/>
        <w:ind w:left="861"/>
        <w:rPr>
          <w:ins w:id="4446" w:author="Luke Slemon" w:date="2020-05-04T18:03:00Z"/>
        </w:rPr>
      </w:pPr>
      <w:ins w:id="4447" w:author="Luke Slemon" w:date="2020-05-04T17:46:00Z">
        <w:r>
          <w:t>The FIR Filter was another primary co</w:t>
        </w:r>
      </w:ins>
      <w:ins w:id="4448" w:author="Luke Slemon" w:date="2020-05-04T17:47:00Z">
        <w:r>
          <w:t xml:space="preserve">mponent for the Brain </w:t>
        </w:r>
        <w:r w:rsidR="005818E5">
          <w:t>to Computer Interface required for filtering all noise from the signals.</w:t>
        </w:r>
      </w:ins>
      <w:ins w:id="4449" w:author="Luke Slemon" w:date="2020-05-04T18:00:00Z">
        <w:r w:rsidR="005818E5">
          <w:t xml:space="preserve"> </w:t>
        </w:r>
        <w:r w:rsidR="00671694">
          <w:t>The filtering stage of the algorithm is not as a computationally expensive as the FFT, but for more ac</w:t>
        </w:r>
      </w:ins>
      <w:ins w:id="4450" w:author="Luke Slemon" w:date="2020-05-04T18:01:00Z">
        <w:r w:rsidR="00671694">
          <w:t xml:space="preserve">curate filters, the more coefficients the better. By implementing the filter in hardware, </w:t>
        </w:r>
        <w:proofErr w:type="gramStart"/>
        <w:r w:rsidR="00671694">
          <w:t>all of</w:t>
        </w:r>
        <w:proofErr w:type="gramEnd"/>
        <w:r w:rsidR="00671694">
          <w:t xml:space="preserve"> the Multiply and Accumulate (MAC) operations can be performed in one </w:t>
        </w:r>
      </w:ins>
      <w:ins w:id="4451" w:author="Luke Slemon" w:date="2020-05-04T18:02:00Z">
        <w:r w:rsidR="00671694">
          <w:t xml:space="preserve">clock cycle allowing for a higher accuracy and higher throughput. </w:t>
        </w:r>
      </w:ins>
    </w:p>
    <w:p w14:paraId="23AF4570" w14:textId="3C938F68" w:rsidR="00671694" w:rsidRPr="00DF09CD" w:rsidRDefault="00671694">
      <w:pPr>
        <w:pStyle w:val="TextSub4"/>
        <w:ind w:left="861"/>
        <w:rPr>
          <w:ins w:id="4452" w:author="Luke Slemon" w:date="2020-04-30T21:40:00Z"/>
        </w:rPr>
        <w:pPrChange w:id="4453" w:author="Luke Slemon" w:date="2020-05-04T17:47:00Z">
          <w:pPr>
            <w:pStyle w:val="Heading3"/>
          </w:pPr>
        </w:pPrChange>
      </w:pPr>
      <w:ins w:id="4454" w:author="Luke Slemon" w:date="2020-05-04T18:03:00Z">
        <w:r>
          <w:t xml:space="preserve">The Filter channel </w:t>
        </w:r>
      </w:ins>
      <w:ins w:id="4455" w:author="Luke Slemon" w:date="2020-05-04T18:05:00Z">
        <w:r>
          <w:t>in Figure 8.2</w:t>
        </w:r>
      </w:ins>
      <w:ins w:id="4456" w:author="Luke Slemon" w:date="2020-05-19T16:50:00Z">
        <w:r w:rsidR="00867873">
          <w:t>2</w:t>
        </w:r>
      </w:ins>
      <w:ins w:id="4457" w:author="Luke Slemon" w:date="2020-05-04T18:05:00Z">
        <w:r>
          <w:t xml:space="preserve"> </w:t>
        </w:r>
      </w:ins>
      <w:ins w:id="4458" w:author="Luke Slemon" w:date="2020-05-04T18:03:00Z">
        <w:r>
          <w:t>makes use of thr</w:t>
        </w:r>
      </w:ins>
      <w:ins w:id="4459" w:author="Luke Slemon" w:date="2020-05-04T18:04:00Z">
        <w:r>
          <w:t>ee DMAs for controlling the FIR Filter compiler</w:t>
        </w:r>
      </w:ins>
      <w:ins w:id="4460" w:author="Luke Slemon" w:date="2020-05-04T18:05:00Z">
        <w:r>
          <w:t>.</w:t>
        </w:r>
      </w:ins>
      <w:ins w:id="4461" w:author="Luke Slemon" w:date="2020-05-04T18:04:00Z">
        <w:r>
          <w:t xml:space="preserve"> </w:t>
        </w:r>
      </w:ins>
      <w:ins w:id="4462" w:author="Luke Slemon" w:date="2020-05-04T18:05:00Z">
        <w:r>
          <w:t>O</w:t>
        </w:r>
      </w:ins>
      <w:ins w:id="4463" w:author="Luke Slemon" w:date="2020-05-04T18:04:00Z">
        <w:r>
          <w:t>ne DMA streams in the data to be filtered, one DMA streams in a new set of coefficients and the final DMA streams in a synchronising packet to trigger the coefficient</w:t>
        </w:r>
      </w:ins>
      <w:ins w:id="4464" w:author="Luke Slemon" w:date="2020-05-04T18:06:00Z">
        <w:r>
          <w:t xml:space="preserve"> update</w:t>
        </w:r>
      </w:ins>
      <w:ins w:id="4465" w:author="Luke Slemon" w:date="2020-05-04T18:04:00Z">
        <w:r>
          <w:t>.</w:t>
        </w:r>
      </w:ins>
    </w:p>
    <w:p w14:paraId="1D814187" w14:textId="68D2E769" w:rsidR="00216684" w:rsidRDefault="00216684">
      <w:pPr>
        <w:pStyle w:val="Image"/>
        <w:rPr>
          <w:ins w:id="4466" w:author="Luke Slemon" w:date="2020-05-04T18:03:00Z"/>
        </w:rPr>
        <w:pPrChange w:id="4467" w:author="Luke Slemon" w:date="2020-05-16T17:49:00Z">
          <w:pPr>
            <w:pStyle w:val="TextSub3"/>
          </w:pPr>
        </w:pPrChange>
      </w:pPr>
      <w:ins w:id="4468" w:author="Luke Slemon" w:date="2020-04-30T21:42:00Z">
        <w:r>
          <w:drawing>
            <wp:inline distT="0" distB="0" distL="0" distR="0" wp14:anchorId="2D98BE8E" wp14:editId="7941BFDF">
              <wp:extent cx="6065274" cy="179070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001(3).jpg"/>
                      <pic:cNvPicPr/>
                    </pic:nvPicPr>
                    <pic:blipFill rotWithShape="1">
                      <a:blip r:embed="rId68" cstate="print">
                        <a:extLst>
                          <a:ext uri="{28A0092B-C50C-407E-A947-70E740481C1C}">
                            <a14:useLocalDpi xmlns:a14="http://schemas.microsoft.com/office/drawing/2010/main" val="0"/>
                          </a:ext>
                        </a:extLst>
                      </a:blip>
                      <a:srcRect l="6480" t="39680" r="6271" b="40416"/>
                      <a:stretch/>
                    </pic:blipFill>
                    <pic:spPr bwMode="auto">
                      <a:xfrm>
                        <a:off x="0" y="0"/>
                        <a:ext cx="6070670" cy="1792293"/>
                      </a:xfrm>
                      <a:prstGeom prst="rect">
                        <a:avLst/>
                      </a:prstGeom>
                      <a:ln>
                        <a:noFill/>
                      </a:ln>
                      <a:extLst>
                        <a:ext uri="{53640926-AAD7-44D8-BBD7-CCE9431645EC}">
                          <a14:shadowObscured xmlns:a14="http://schemas.microsoft.com/office/drawing/2010/main"/>
                        </a:ext>
                      </a:extLst>
                    </pic:spPr>
                  </pic:pic>
                </a:graphicData>
              </a:graphic>
            </wp:inline>
          </w:drawing>
        </w:r>
      </w:ins>
    </w:p>
    <w:p w14:paraId="49572938" w14:textId="5F38D5BC" w:rsidR="00081279" w:rsidRDefault="00671694" w:rsidP="00081279">
      <w:pPr>
        <w:pStyle w:val="FigureAnnotation"/>
        <w:rPr>
          <w:ins w:id="4469" w:author="Luke Slemon" w:date="2020-05-04T18:30:00Z"/>
        </w:rPr>
      </w:pPr>
      <w:ins w:id="4470" w:author="Luke Slemon" w:date="2020-05-04T18:03:00Z">
        <w:r>
          <w:t>Figure 8.2</w:t>
        </w:r>
      </w:ins>
      <w:ins w:id="4471" w:author="Luke Slemon" w:date="2020-05-19T16:50:00Z">
        <w:r w:rsidR="00867873">
          <w:t>2</w:t>
        </w:r>
      </w:ins>
      <w:ins w:id="4472" w:author="Luke Slemon" w:date="2020-05-04T18:03:00Z">
        <w:r>
          <w:t>. FIR Filter Channel containing three DMAs interfaced with the FIR Filter Compiler.</w:t>
        </w:r>
      </w:ins>
    </w:p>
    <w:p w14:paraId="29B9DD22" w14:textId="7392E42E" w:rsidR="00081279" w:rsidRPr="00081279" w:rsidRDefault="005E4299">
      <w:pPr>
        <w:pStyle w:val="TextSub4"/>
        <w:rPr>
          <w:ins w:id="4473" w:author="Luke Slemon" w:date="2020-05-04T18:08:00Z"/>
        </w:rPr>
        <w:pPrChange w:id="4474" w:author="Luke Slemon" w:date="2020-05-04T18:30:00Z">
          <w:pPr>
            <w:pStyle w:val="FigureAnnotation"/>
          </w:pPr>
        </w:pPrChange>
      </w:pPr>
      <w:ins w:id="4475" w:author="Luke Slemon" w:date="2020-05-15T18:21:00Z">
        <w:r>
          <w:t>Figure 8.2</w:t>
        </w:r>
      </w:ins>
      <w:ins w:id="4476" w:author="Luke Slemon" w:date="2020-05-19T16:51:00Z">
        <w:r w:rsidR="00867873">
          <w:t>3</w:t>
        </w:r>
      </w:ins>
      <w:ins w:id="4477" w:author="Luke Slemon" w:date="2020-05-15T18:21:00Z">
        <w:r>
          <w:t xml:space="preserve"> represents the FIR Filter IP Block which makes use of three A</w:t>
        </w:r>
      </w:ins>
      <w:ins w:id="4478" w:author="Luke Slemon" w:date="2020-05-15T18:22:00Z">
        <w:r>
          <w:t xml:space="preserve">XI Streaming Slave interfaces and a single Master Interface. The FIR IP Block offers </w:t>
        </w:r>
        <w:r>
          <w:lastRenderedPageBreak/>
          <w:t>developers the option of reconfiguring the filter at runtime</w:t>
        </w:r>
      </w:ins>
      <w:ins w:id="4479" w:author="Luke Slemon" w:date="2020-05-15T18:23:00Z">
        <w:r>
          <w:t xml:space="preserve"> by streaming a set of filter coefficients with the RELOAD channel and using the CONFIG channel to trigger a synchronisation event that updates the regi</w:t>
        </w:r>
      </w:ins>
      <w:ins w:id="4480" w:author="Luke Slemon" w:date="2020-05-15T18:24:00Z">
        <w:r>
          <w:t>sters handling the coefficient values.</w:t>
        </w:r>
      </w:ins>
      <w:ins w:id="4481" w:author="Luke Slemon" w:date="2020-05-15T19:04:00Z">
        <w:r w:rsidR="00675811">
          <w:t xml:space="preserve"> The DATA channels are the same as the FFT IP block previously covered, but w</w:t>
        </w:r>
      </w:ins>
      <w:ins w:id="4482" w:author="Luke Slemon" w:date="2020-05-15T19:05:00Z">
        <w:r w:rsidR="00675811">
          <w:t xml:space="preserve">ith a different transaction structure. Finally, there are two event related pins which can be asserted and handled by an Interrupt controller which </w:t>
        </w:r>
      </w:ins>
      <w:ins w:id="4483" w:author="Luke Slemon" w:date="2020-05-15T19:06:00Z">
        <w:r w:rsidR="00675811">
          <w:t xml:space="preserve">helps to make the systems easier to test and debug. These pins are either asserted if too many samples have been received causing the </w:t>
        </w:r>
        <w:proofErr w:type="spellStart"/>
        <w:r w:rsidR="00675811">
          <w:t>tlast</w:t>
        </w:r>
        <w:proofErr w:type="spellEnd"/>
        <w:r w:rsidR="00675811">
          <w:t xml:space="preserve"> missing event, or if too few </w:t>
        </w:r>
      </w:ins>
      <w:ins w:id="4484" w:author="Luke Slemon" w:date="2020-05-15T19:07:00Z">
        <w:r w:rsidR="00675811">
          <w:t>samples were received</w:t>
        </w:r>
      </w:ins>
      <w:ins w:id="4485" w:author="Luke Slemon" w:date="2020-05-15T19:23:00Z">
        <w:r w:rsidR="00A0521C">
          <w:t xml:space="preserve"> the</w:t>
        </w:r>
      </w:ins>
      <w:ins w:id="4486" w:author="Luke Slemon" w:date="2020-05-15T19:07:00Z">
        <w:r w:rsidR="00675811">
          <w:t xml:space="preserve"> </w:t>
        </w:r>
        <w:proofErr w:type="spellStart"/>
        <w:r w:rsidR="00675811">
          <w:t>tlast</w:t>
        </w:r>
        <w:proofErr w:type="spellEnd"/>
        <w:r w:rsidR="00675811">
          <w:t xml:space="preserve"> unexpected</w:t>
        </w:r>
      </w:ins>
      <w:ins w:id="4487" w:author="Luke Slemon" w:date="2020-05-15T19:23:00Z">
        <w:r w:rsidR="00A0521C">
          <w:t xml:space="preserve"> event will be fired.</w:t>
        </w:r>
      </w:ins>
    </w:p>
    <w:p w14:paraId="3C9C3196" w14:textId="1B45CECA" w:rsidR="00671694" w:rsidRDefault="00081279">
      <w:pPr>
        <w:pStyle w:val="Image"/>
        <w:rPr>
          <w:ins w:id="4488" w:author="Luke Slemon" w:date="2020-05-04T18:26:00Z"/>
        </w:rPr>
        <w:pPrChange w:id="4489" w:author="Luke Slemon" w:date="2020-05-16T17:49:00Z">
          <w:pPr>
            <w:pStyle w:val="TextSub4"/>
            <w:jc w:val="center"/>
          </w:pPr>
        </w:pPrChange>
      </w:pPr>
      <w:ins w:id="4490" w:author="Luke Slemon" w:date="2020-05-04T18:26:00Z">
        <w:r>
          <w:drawing>
            <wp:inline distT="0" distB="0" distL="0" distR="0" wp14:anchorId="12271DBB" wp14:editId="2A0EF7D1">
              <wp:extent cx="4308230" cy="2000250"/>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R IP.PNG"/>
                      <pic:cNvPicPr/>
                    </pic:nvPicPr>
                    <pic:blipFill>
                      <a:blip r:embed="rId69">
                        <a:extLst>
                          <a:ext uri="{28A0092B-C50C-407E-A947-70E740481C1C}">
                            <a14:useLocalDpi xmlns:a14="http://schemas.microsoft.com/office/drawing/2010/main" val="0"/>
                          </a:ext>
                        </a:extLst>
                      </a:blip>
                      <a:stretch>
                        <a:fillRect/>
                      </a:stretch>
                    </pic:blipFill>
                    <pic:spPr>
                      <a:xfrm>
                        <a:off x="0" y="0"/>
                        <a:ext cx="4312982" cy="2002456"/>
                      </a:xfrm>
                      <a:prstGeom prst="rect">
                        <a:avLst/>
                      </a:prstGeom>
                    </pic:spPr>
                  </pic:pic>
                </a:graphicData>
              </a:graphic>
            </wp:inline>
          </w:drawing>
        </w:r>
      </w:ins>
    </w:p>
    <w:p w14:paraId="601AE842" w14:textId="2E36256F" w:rsidR="00081279" w:rsidRDefault="00081279" w:rsidP="00081279">
      <w:pPr>
        <w:pStyle w:val="FigureAnnotation"/>
        <w:rPr>
          <w:ins w:id="4491" w:author="Luke Slemon" w:date="2020-05-15T19:23:00Z"/>
        </w:rPr>
      </w:pPr>
      <w:ins w:id="4492" w:author="Luke Slemon" w:date="2020-05-04T18:26:00Z">
        <w:r>
          <w:t>Figure 8.2</w:t>
        </w:r>
      </w:ins>
      <w:ins w:id="4493" w:author="Luke Slemon" w:date="2020-05-19T16:51:00Z">
        <w:r w:rsidR="00867873">
          <w:t>3</w:t>
        </w:r>
      </w:ins>
      <w:ins w:id="4494" w:author="Luke Slemon" w:date="2020-05-04T18:26:00Z">
        <w:r>
          <w:t xml:space="preserve"> FIR Filter IP Block</w:t>
        </w:r>
      </w:ins>
    </w:p>
    <w:p w14:paraId="7166C75A" w14:textId="28DFBDB1" w:rsidR="00A0521C" w:rsidRDefault="00A0521C">
      <w:pPr>
        <w:pStyle w:val="TextSub4"/>
        <w:rPr>
          <w:ins w:id="4495" w:author="Luke Slemon" w:date="2020-05-16T12:09:00Z"/>
        </w:rPr>
      </w:pPr>
      <w:ins w:id="4496" w:author="Luke Slemon" w:date="2020-05-15T19:27:00Z">
        <w:r>
          <w:t>The</w:t>
        </w:r>
      </w:ins>
      <w:ins w:id="4497" w:author="Luke Slemon" w:date="2020-05-16T12:08:00Z">
        <w:r w:rsidR="0004714C">
          <w:t xml:space="preserve"> input and output </w:t>
        </w:r>
        <w:r w:rsidR="00880986">
          <w:t xml:space="preserve">DATA </w:t>
        </w:r>
        <w:r w:rsidR="0004714C">
          <w:t xml:space="preserve">Channels </w:t>
        </w:r>
        <w:r w:rsidR="00880986">
          <w:t>follow the same structure for handling the stream</w:t>
        </w:r>
      </w:ins>
      <w:ins w:id="4498" w:author="Luke Slemon" w:date="2020-05-16T12:09:00Z">
        <w:r w:rsidR="00880986">
          <w:t>ing of EEG signal data to be streamed</w:t>
        </w:r>
      </w:ins>
      <w:ins w:id="4499" w:author="Luke Slemon" w:date="2020-05-19T16:52:00Z">
        <w:r w:rsidR="00867873">
          <w:t xml:space="preserve"> as seen in Figure 8.24</w:t>
        </w:r>
      </w:ins>
      <w:ins w:id="4500" w:author="Luke Slemon" w:date="2020-05-16T12:09:00Z">
        <w:r w:rsidR="00880986">
          <w:t>.</w:t>
        </w:r>
      </w:ins>
      <w:ins w:id="4501" w:author="Luke Slemon" w:date="2020-05-16T12:11:00Z">
        <w:r w:rsidR="00880986">
          <w:t xml:space="preserve"> Both channels have a </w:t>
        </w:r>
      </w:ins>
      <w:ins w:id="4502" w:author="Luke Slemon" w:date="2020-05-16T12:12:00Z">
        <w:r w:rsidR="00880986">
          <w:t>portion of bits that are used for the Data itself, and a smaller portion of bits used for handling bit growth post filtering</w:t>
        </w:r>
      </w:ins>
      <w:ins w:id="4503" w:author="Luke Slemon" w:date="2020-05-16T12:21:00Z">
        <w:r w:rsidR="009B3502">
          <w:fldChar w:fldCharType="begin" w:fldLock="1"/>
        </w:r>
      </w:ins>
      <w:r w:rsidR="009B3502">
        <w:instrText>ADDIN CSL_CITATION {"citationItems":[{"id":"ITEM-1","itemData":{"DOI":"10.1093/jmp/jht073","ISSN":"1744-5019","PMID":"25080561","author":[{"dropping-particle":"","family":"Xilinx","given":"","non-dropping-particle":"","parse-names":false,"suffix":""}],"container-title":"The Journal of medicine and philosophy","id":"ITEM-1","issue":"4","issued":{"date-parts":[["2014"]]},"page":"NP","title":"LogiCORE IP FIR Compiler v7.1","type":"article-journal","volume":"39"},"uris":["http://www.mendeley.com/documents/?uuid=ca70dc2f-6955-48b3-ba7b-14301bd34443"]}],"mendeley":{"formattedCitation":"[39]","plainTextFormattedCitation":"[39]","previouslyFormattedCitation":"[39]"},"properties":{"noteIndex":0},"schema":"https://github.com/citation-style-language/schema/raw/master/csl-citation.json"}</w:instrText>
      </w:r>
      <w:r w:rsidR="009B3502">
        <w:fldChar w:fldCharType="separate"/>
      </w:r>
      <w:r w:rsidR="009B3502" w:rsidRPr="009B3502">
        <w:rPr>
          <w:noProof/>
        </w:rPr>
        <w:t>[39]</w:t>
      </w:r>
      <w:ins w:id="4504" w:author="Luke Slemon" w:date="2020-05-16T12:21:00Z">
        <w:r w:rsidR="009B3502">
          <w:fldChar w:fldCharType="end"/>
        </w:r>
      </w:ins>
      <w:ins w:id="4505" w:author="Luke Slemon" w:date="2020-05-16T12:12:00Z">
        <w:r w:rsidR="00880986">
          <w:t>.</w:t>
        </w:r>
      </w:ins>
      <w:ins w:id="4506" w:author="Luke Slemon" w:date="2020-05-16T12:14:00Z">
        <w:r w:rsidR="00880986">
          <w:t xml:space="preserve"> When a sample which occupies 26 bits of the </w:t>
        </w:r>
        <w:proofErr w:type="gramStart"/>
        <w:r w:rsidR="00880986">
          <w:t>32 bit</w:t>
        </w:r>
        <w:proofErr w:type="gramEnd"/>
        <w:r w:rsidR="00880986">
          <w:t xml:space="preserve"> frame can be passed through the filter, and after the Multiply – Accumulate operations, the resulting value could b</w:t>
        </w:r>
      </w:ins>
      <w:ins w:id="4507" w:author="Luke Slemon" w:date="2020-05-16T12:15:00Z">
        <w:r w:rsidR="00880986">
          <w:t>e represented by a larger portion of bits which make use of the unused bits in order to expand.</w:t>
        </w:r>
      </w:ins>
    </w:p>
    <w:p w14:paraId="0239EEA3" w14:textId="3D5D1959" w:rsidR="00880986" w:rsidRDefault="00880986">
      <w:pPr>
        <w:pStyle w:val="Image"/>
        <w:rPr>
          <w:ins w:id="4508" w:author="Luke Slemon" w:date="2020-05-16T12:10:00Z"/>
        </w:rPr>
        <w:pPrChange w:id="4509" w:author="Luke Slemon" w:date="2020-05-16T17:49:00Z">
          <w:pPr>
            <w:pStyle w:val="FigureAnnotation"/>
          </w:pPr>
        </w:pPrChange>
      </w:pPr>
      <w:ins w:id="4510" w:author="Luke Slemon" w:date="2020-05-16T12:10:00Z">
        <w:r>
          <w:drawing>
            <wp:inline distT="0" distB="0" distL="0" distR="0" wp14:anchorId="3AA1C0F0" wp14:editId="1510B785">
              <wp:extent cx="3401575" cy="2752349"/>
              <wp:effectExtent l="0" t="0" r="889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R DATA FORMAT.png"/>
                      <pic:cNvPicPr/>
                    </pic:nvPicPr>
                    <pic:blipFill>
                      <a:blip r:embed="rId70">
                        <a:extLst>
                          <a:ext uri="{28A0092B-C50C-407E-A947-70E740481C1C}">
                            <a14:useLocalDpi xmlns:a14="http://schemas.microsoft.com/office/drawing/2010/main" val="0"/>
                          </a:ext>
                        </a:extLst>
                      </a:blip>
                      <a:stretch>
                        <a:fillRect/>
                      </a:stretch>
                    </pic:blipFill>
                    <pic:spPr>
                      <a:xfrm>
                        <a:off x="0" y="0"/>
                        <a:ext cx="3401575" cy="2752349"/>
                      </a:xfrm>
                      <a:prstGeom prst="rect">
                        <a:avLst/>
                      </a:prstGeom>
                    </pic:spPr>
                  </pic:pic>
                </a:graphicData>
              </a:graphic>
            </wp:inline>
          </w:drawing>
        </w:r>
      </w:ins>
    </w:p>
    <w:p w14:paraId="37A22F5E" w14:textId="0D501C40" w:rsidR="00880986" w:rsidRPr="00880986" w:rsidRDefault="00880986" w:rsidP="00880986">
      <w:pPr>
        <w:pStyle w:val="FigureAnnotation"/>
        <w:rPr>
          <w:ins w:id="4511" w:author="Luke Slemon" w:date="2020-05-16T12:09:00Z"/>
        </w:rPr>
      </w:pPr>
      <w:ins w:id="4512" w:author="Luke Slemon" w:date="2020-05-16T12:10:00Z">
        <w:r>
          <w:t>Figure 8.2</w:t>
        </w:r>
      </w:ins>
      <w:ins w:id="4513" w:author="Luke Slemon" w:date="2020-05-19T16:52:00Z">
        <w:r w:rsidR="00867873">
          <w:t>4</w:t>
        </w:r>
      </w:ins>
      <w:ins w:id="4514" w:author="Luke Slemon" w:date="2020-05-16T12:10:00Z">
        <w:r>
          <w:t xml:space="preserve"> FIR Input and Output Data Channels. The output channel uses a portion of the unused bits to handle </w:t>
        </w:r>
      </w:ins>
      <w:ins w:id="4515" w:author="Luke Slemon" w:date="2020-05-16T12:11:00Z">
        <w:r>
          <w:t>post filtering bit growth.</w:t>
        </w:r>
      </w:ins>
    </w:p>
    <w:p w14:paraId="65C13FB0" w14:textId="77777777" w:rsidR="009B3502" w:rsidRDefault="009B3502" w:rsidP="00880986">
      <w:pPr>
        <w:pStyle w:val="TextSub4"/>
        <w:rPr>
          <w:ins w:id="4516" w:author="Luke Slemon" w:date="2020-05-16T12:23:00Z"/>
        </w:rPr>
      </w:pPr>
    </w:p>
    <w:p w14:paraId="5ECCD10E" w14:textId="3DDD1640" w:rsidR="009B3502" w:rsidRDefault="009B3502" w:rsidP="00880986">
      <w:pPr>
        <w:pStyle w:val="TextSub4"/>
        <w:rPr>
          <w:ins w:id="4517" w:author="Luke Slemon" w:date="2020-05-16T12:23:00Z"/>
        </w:rPr>
      </w:pPr>
      <w:ins w:id="4518" w:author="Luke Slemon" w:date="2020-05-16T12:23:00Z">
        <w:r>
          <w:t>The CONFIG channel is used for activa</w:t>
        </w:r>
      </w:ins>
      <w:ins w:id="4519" w:author="Luke Slemon" w:date="2020-05-16T12:24:00Z">
        <w:r>
          <w:t>ting a new filter implementation by triggering a synchronisation event which will change the coefficient values stored in the registers to the new loaded coefficient values</w:t>
        </w:r>
      </w:ins>
      <w:ins w:id="4520" w:author="Luke Slemon" w:date="2020-05-16T12:25:00Z">
        <w:r>
          <w:fldChar w:fldCharType="begin" w:fldLock="1"/>
        </w:r>
      </w:ins>
      <w:r w:rsidR="00E75634">
        <w:instrText>ADDIN CSL_CITATION {"citationItems":[{"id":"ITEM-1","itemData":{"DOI":"10.1093/jmp/jht073","ISSN":"1744-5019","PMID":"25080561","author":[{"dropping-particle":"","family":"Xilinx","given":"","non-dropping-particle":"","parse-names":false,"suffix":""}],"container-title":"The Journal of medicine and philosophy","id":"ITEM-1","issue":"4","issued":{"date-parts":[["2014"]]},"page":"NP","title":"LogiCORE IP FIR Compiler v7.1","type":"article-journal","volume":"39"},"uris":["http://www.mendeley.com/documents/?uuid=ca70dc2f-6955-48b3-ba7b-14301bd34443"]}],"mendeley":{"formattedCitation":"[39]","plainTextFormattedCitation":"[39]","previouslyFormattedCitation":"[39]"},"properties":{"noteIndex":0},"schema":"https://github.com/citation-style-language/schema/raw/master/csl-citation.json"}</w:instrText>
      </w:r>
      <w:r>
        <w:fldChar w:fldCharType="separate"/>
      </w:r>
      <w:r w:rsidRPr="009B3502">
        <w:rPr>
          <w:noProof/>
        </w:rPr>
        <w:t>[39]</w:t>
      </w:r>
      <w:ins w:id="4521" w:author="Luke Slemon" w:date="2020-05-16T12:25:00Z">
        <w:r>
          <w:fldChar w:fldCharType="end"/>
        </w:r>
      </w:ins>
      <w:ins w:id="4522" w:author="Luke Slemon" w:date="2020-05-16T12:24:00Z">
        <w:r>
          <w:t xml:space="preserve">. </w:t>
        </w:r>
      </w:ins>
      <w:ins w:id="4523" w:author="Luke Slemon" w:date="2020-05-16T12:26:00Z">
        <w:r>
          <w:t xml:space="preserve">The CONFIG channel blocks the RELOAD channel once </w:t>
        </w:r>
        <w:proofErr w:type="gramStart"/>
        <w:r>
          <w:t>all of</w:t>
        </w:r>
      </w:ins>
      <w:proofErr w:type="gramEnd"/>
      <w:ins w:id="4524" w:author="Luke Slemon" w:date="2020-05-16T12:27:00Z">
        <w:r>
          <w:t xml:space="preserve"> the coefficient slots have been filled. Once the RELOAD channel is blocked, the CONFIG channel handles a single packet which forces the FIR Compiler to update the </w:t>
        </w:r>
      </w:ins>
      <w:ins w:id="4525" w:author="Luke Slemon" w:date="2020-05-16T12:28:00Z">
        <w:r>
          <w:t xml:space="preserve">Filter Coefficients and the RELOAD channel is then released. </w:t>
        </w:r>
      </w:ins>
    </w:p>
    <w:p w14:paraId="0D82396A" w14:textId="1216FE52" w:rsidR="00880986" w:rsidRDefault="009B3502" w:rsidP="00E75634">
      <w:pPr>
        <w:pStyle w:val="TextSub4"/>
        <w:rPr>
          <w:ins w:id="4526" w:author="Luke Slemon" w:date="2020-05-16T12:48:00Z"/>
        </w:rPr>
      </w:pPr>
      <w:ins w:id="4527" w:author="Luke Slemon" w:date="2020-05-16T12:22:00Z">
        <w:r>
          <w:t xml:space="preserve">The RELOAD channel is used to load in a new set of filter coefficients </w:t>
        </w:r>
      </w:ins>
      <w:ins w:id="4528" w:author="Luke Slemon" w:date="2020-05-16T12:23:00Z">
        <w:r>
          <w:t xml:space="preserve">in order to implement the frequency response of another filter. </w:t>
        </w:r>
      </w:ins>
      <w:ins w:id="4529" w:author="Luke Slemon" w:date="2020-05-16T12:30:00Z">
        <w:r w:rsidR="00600F12">
          <w:t xml:space="preserve">The length of this packet is defined by the </w:t>
        </w:r>
      </w:ins>
      <w:ins w:id="4530" w:author="Luke Slemon" w:date="2020-05-16T12:35:00Z">
        <w:r w:rsidR="00600F12">
          <w:t xml:space="preserve">filter implementation. For the BCI System on Chip, a single rate </w:t>
        </w:r>
      </w:ins>
      <w:ins w:id="4531" w:author="Luke Slemon" w:date="2020-05-16T12:40:00Z">
        <w:r w:rsidR="00600F12">
          <w:t xml:space="preserve">symmetric filter, which </w:t>
        </w:r>
      </w:ins>
      <w:ins w:id="4532" w:author="Luke Slemon" w:date="2020-05-16T12:41:00Z">
        <w:r w:rsidR="00E75634">
          <w:t>ensures that the input sampling rate is the same as the output sampling rate which makes use of filter symmetry</w:t>
        </w:r>
      </w:ins>
      <w:ins w:id="4533" w:author="Luke Slemon" w:date="2020-05-16T12:44:00Z">
        <w:r w:rsidR="00E75634">
          <w:fldChar w:fldCharType="begin" w:fldLock="1"/>
        </w:r>
      </w:ins>
      <w:r w:rsidR="007C4FFA">
        <w:instrText>ADDIN CSL_CITATION {"citationItems":[{"id":"ITEM-1","itemData":{"DOI":"10.1093/jmp/jht073","ISSN":"1744-5019","PMID":"25080561","author":[{"dropping-particle":"","family":"Xilinx","given":"","non-dropping-particle":"","parse-names":false,"suffix":""}],"container-title":"The Journal of medicine and philosophy","id":"ITEM-1","issue":"4","issued":{"date-parts":[["2014"]]},"page":"NP","title":"LogiCORE IP FIR Compiler v7.1","type":"article-journal","volume":"39"},"uris":["http://www.mendeley.com/documents/?uuid=ca70dc2f-6955-48b3-ba7b-14301bd34443"]}],"mendeley":{"formattedCitation":"[39]","plainTextFormattedCitation":"[39]","previouslyFormattedCitation":"[39]"},"properties":{"noteIndex":0},"schema":"https://github.com/citation-style-language/schema/raw/master/csl-citation.json"}</w:instrText>
      </w:r>
      <w:r w:rsidR="00E75634">
        <w:fldChar w:fldCharType="separate"/>
      </w:r>
      <w:r w:rsidR="00E75634" w:rsidRPr="00E75634">
        <w:rPr>
          <w:noProof/>
        </w:rPr>
        <w:t>[39]</w:t>
      </w:r>
      <w:ins w:id="4534" w:author="Luke Slemon" w:date="2020-05-16T12:44:00Z">
        <w:r w:rsidR="00E75634">
          <w:fldChar w:fldCharType="end"/>
        </w:r>
      </w:ins>
      <w:ins w:id="4535" w:author="Luke Slemon" w:date="2020-05-16T12:41:00Z">
        <w:r w:rsidR="00E75634">
          <w:t xml:space="preserve">. </w:t>
        </w:r>
      </w:ins>
      <w:ins w:id="4536" w:author="Luke Slemon" w:date="2020-05-16T12:45:00Z">
        <w:r w:rsidR="00E75634">
          <w:t>B</w:t>
        </w:r>
      </w:ins>
      <w:ins w:id="4537" w:author="Luke Slemon" w:date="2020-05-16T12:42:00Z">
        <w:r w:rsidR="00E75634">
          <w:t>y exploiting filter symmetry, a</w:t>
        </w:r>
      </w:ins>
      <w:ins w:id="4538" w:author="Luke Slemon" w:date="2020-05-16T12:45:00Z">
        <w:r w:rsidR="00E75634">
          <w:t>n</w:t>
        </w:r>
      </w:ins>
      <w:ins w:id="4539" w:author="Luke Slemon" w:date="2020-05-16T12:42:00Z">
        <w:r w:rsidR="00E75634">
          <w:t xml:space="preserve"> </w:t>
        </w:r>
      </w:ins>
      <w:ins w:id="4540" w:author="Luke Slemon" w:date="2020-05-16T12:45:00Z">
        <w:r w:rsidR="00E75634">
          <w:t xml:space="preserve">N </w:t>
        </w:r>
      </w:ins>
      <w:ins w:id="4541" w:author="Luke Slemon" w:date="2020-05-16T12:42:00Z">
        <w:r w:rsidR="00E75634">
          <w:t xml:space="preserve">tap filter only requires </w:t>
        </w:r>
      </w:ins>
      <w:ins w:id="4542" w:author="Luke Slemon" w:date="2020-05-16T12:45:00Z">
        <w:r w:rsidR="00E75634">
          <w:t>N/2</w:t>
        </w:r>
      </w:ins>
      <w:ins w:id="4543" w:author="Luke Slemon" w:date="2020-05-16T12:42:00Z">
        <w:r w:rsidR="00E75634">
          <w:t xml:space="preserve"> coefficients which helps to r</w:t>
        </w:r>
      </w:ins>
      <w:ins w:id="4544" w:author="Luke Slemon" w:date="2020-05-16T12:43:00Z">
        <w:r w:rsidR="00E75634">
          <w:t xml:space="preserve">educe the complexity </w:t>
        </w:r>
      </w:ins>
      <w:ins w:id="4545" w:author="Luke Slemon" w:date="2020-05-16T12:45:00Z">
        <w:r w:rsidR="00E75634">
          <w:t>of the filter by decreasin</w:t>
        </w:r>
      </w:ins>
      <w:ins w:id="4546" w:author="Luke Slemon" w:date="2020-05-16T12:46:00Z">
        <w:r w:rsidR="00E75634">
          <w:t xml:space="preserve">g the number of multiplies required for each sample. </w:t>
        </w:r>
      </w:ins>
    </w:p>
    <w:p w14:paraId="71DD5190" w14:textId="1622DD4E" w:rsidR="00E75634" w:rsidRPr="00A0521C" w:rsidRDefault="00E75634" w:rsidP="00E75634">
      <w:pPr>
        <w:pStyle w:val="TextSub4"/>
        <w:rPr>
          <w:ins w:id="4547" w:author="Luke Slemon" w:date="2020-05-04T18:03:00Z"/>
        </w:rPr>
      </w:pPr>
      <w:ins w:id="4548" w:author="Luke Slemon" w:date="2020-05-16T12:48:00Z">
        <w:r>
          <w:t>The standard FIR filter implementation in Figure 8.2</w:t>
        </w:r>
      </w:ins>
      <w:ins w:id="4549" w:author="Luke Slemon" w:date="2020-05-19T16:52:00Z">
        <w:r w:rsidR="00867873">
          <w:t>5</w:t>
        </w:r>
      </w:ins>
      <w:ins w:id="4550" w:author="Luke Slemon" w:date="2020-05-16T12:48:00Z">
        <w:r>
          <w:t xml:space="preserve"> contains a set o</w:t>
        </w:r>
      </w:ins>
      <w:ins w:id="4551" w:author="Luke Slemon" w:date="2020-05-16T12:49:00Z">
        <w:r>
          <w:t xml:space="preserve">f delayed samples represented by a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Pr>
            <w:rFonts w:eastAsiaTheme="minorEastAsia"/>
          </w:rPr>
          <w:t xml:space="preserve"> (Z-transform representation</w:t>
        </w:r>
      </w:ins>
      <w:ins w:id="4552" w:author="Luke Slemon" w:date="2020-05-16T12:50:00Z">
        <w:r>
          <w:rPr>
            <w:rFonts w:eastAsiaTheme="minorEastAsia"/>
          </w:rPr>
          <w:t xml:space="preserve"> </w:t>
        </w:r>
        <m:oMath>
          <m:r>
            <w:rPr>
              <w:rFonts w:ascii="Cambria Math" w:eastAsiaTheme="minorEastAsia" w:hAnsi="Cambria Math"/>
            </w:rPr>
            <m:t>x(n+1</m:t>
          </m:r>
        </m:oMath>
        <w:r>
          <w:rPr>
            <w:rFonts w:eastAsiaTheme="minorEastAsia"/>
          </w:rPr>
          <w:t>)). Each time a new sample is loaded into the filter the previous sample</w:t>
        </w:r>
        <w:r w:rsidR="00466A77">
          <w:rPr>
            <w:rFonts w:eastAsiaTheme="minorEastAsia"/>
          </w:rPr>
          <w:t>s ar</w:t>
        </w:r>
      </w:ins>
      <w:ins w:id="4553" w:author="Luke Slemon" w:date="2020-05-16T12:51:00Z">
        <w:r w:rsidR="00466A77">
          <w:rPr>
            <w:rFonts w:eastAsiaTheme="minorEastAsia"/>
          </w:rPr>
          <w:t xml:space="preserve">e shifted to the next register. </w:t>
        </w:r>
      </w:ins>
      <w:ins w:id="4554" w:author="Luke Slemon" w:date="2020-05-16T13:03:00Z">
        <w:r w:rsidR="00D518C6">
          <w:rPr>
            <w:rFonts w:eastAsiaTheme="minorEastAsia"/>
          </w:rPr>
          <w:t>The products of ea</w:t>
        </w:r>
      </w:ins>
      <w:ins w:id="4555" w:author="Luke Slemon" w:date="2020-05-16T13:04:00Z">
        <w:r w:rsidR="00D518C6">
          <w:rPr>
            <w:rFonts w:eastAsiaTheme="minorEastAsia"/>
          </w:rPr>
          <w:t xml:space="preserve">ch sample and their corresponding coefficient are accumulated to create the filtered sample, where the sample </w:t>
        </w:r>
      </w:ins>
      <w:ins w:id="4556" w:author="Luke Slemon" w:date="2020-05-16T13:05:00Z">
        <w:r w:rsidR="00D518C6">
          <w:rPr>
            <w:rFonts w:eastAsiaTheme="minorEastAsia"/>
          </w:rPr>
          <w:t>is filtered with respect to previous values in order to ensure the output is within the desired fre</w:t>
        </w:r>
      </w:ins>
      <w:ins w:id="4557" w:author="Luke Slemon" w:date="2020-05-16T13:06:00Z">
        <w:r w:rsidR="00D518C6">
          <w:rPr>
            <w:rFonts w:eastAsiaTheme="minorEastAsia"/>
          </w:rPr>
          <w:t xml:space="preserve">quency response the filter aims to create. </w:t>
        </w:r>
      </w:ins>
    </w:p>
    <w:p w14:paraId="62147C9D" w14:textId="12E7550B" w:rsidR="00671694" w:rsidRDefault="00671694">
      <w:pPr>
        <w:pStyle w:val="Image"/>
        <w:rPr>
          <w:ins w:id="4558" w:author="Luke Slemon" w:date="2020-05-04T18:07:00Z"/>
        </w:rPr>
        <w:pPrChange w:id="4559" w:author="Luke Slemon" w:date="2020-05-16T17:49:00Z">
          <w:pPr>
            <w:pStyle w:val="TextSub4"/>
          </w:pPr>
        </w:pPrChange>
      </w:pPr>
      <w:ins w:id="4560" w:author="Luke Slemon" w:date="2020-05-04T18:07:00Z">
        <w:r>
          <w:drawing>
            <wp:inline distT="0" distB="0" distL="0" distR="0" wp14:anchorId="51B1003B" wp14:editId="2C9119C3">
              <wp:extent cx="5268455" cy="1200150"/>
              <wp:effectExtent l="0" t="0" r="8890" b="0"/>
              <wp:docPr id="91" name="Picture 91" descr="A clock hanging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R.PNG"/>
                      <pic:cNvPicPr/>
                    </pic:nvPicPr>
                    <pic:blipFill>
                      <a:blip r:embed="rId71">
                        <a:extLst>
                          <a:ext uri="{28A0092B-C50C-407E-A947-70E740481C1C}">
                            <a14:useLocalDpi xmlns:a14="http://schemas.microsoft.com/office/drawing/2010/main" val="0"/>
                          </a:ext>
                        </a:extLst>
                      </a:blip>
                      <a:stretch>
                        <a:fillRect/>
                      </a:stretch>
                    </pic:blipFill>
                    <pic:spPr>
                      <a:xfrm>
                        <a:off x="0" y="0"/>
                        <a:ext cx="5278675" cy="1202478"/>
                      </a:xfrm>
                      <a:prstGeom prst="rect">
                        <a:avLst/>
                      </a:prstGeom>
                    </pic:spPr>
                  </pic:pic>
                </a:graphicData>
              </a:graphic>
            </wp:inline>
          </w:drawing>
        </w:r>
      </w:ins>
    </w:p>
    <w:p w14:paraId="4FB63F6B" w14:textId="1018B686" w:rsidR="00671694" w:rsidRDefault="00671694" w:rsidP="00880986">
      <w:pPr>
        <w:pStyle w:val="FigureAnnotation"/>
        <w:rPr>
          <w:ins w:id="4561" w:author="Luke Slemon" w:date="2020-05-16T13:06:00Z"/>
        </w:rPr>
      </w:pPr>
      <w:ins w:id="4562" w:author="Luke Slemon" w:date="2020-05-04T18:07:00Z">
        <w:r>
          <w:t>Figure</w:t>
        </w:r>
      </w:ins>
      <w:ins w:id="4563" w:author="Luke Slemon" w:date="2020-05-19T16:52:00Z">
        <w:r w:rsidR="00867873">
          <w:t xml:space="preserve"> </w:t>
        </w:r>
      </w:ins>
      <w:ins w:id="4564" w:author="Luke Slemon" w:date="2020-05-16T12:48:00Z">
        <w:r w:rsidR="00E75634">
          <w:t>8.2</w:t>
        </w:r>
      </w:ins>
      <w:ins w:id="4565" w:author="Luke Slemon" w:date="2020-05-19T16:52:00Z">
        <w:r w:rsidR="00867873">
          <w:t>5</w:t>
        </w:r>
      </w:ins>
      <w:ins w:id="4566" w:author="Luke Slemon" w:date="2020-05-04T18:07:00Z">
        <w:r>
          <w:t xml:space="preserve"> </w:t>
        </w:r>
      </w:ins>
      <w:ins w:id="4567" w:author="Luke Slemon" w:date="2020-05-04T18:08:00Z">
        <w:r>
          <w:t>Typical FIR Filter with delayed values and coefficients a(k).</w:t>
        </w:r>
      </w:ins>
    </w:p>
    <w:p w14:paraId="5BF0FD8D" w14:textId="7E1D2D76" w:rsidR="00D518C6" w:rsidRDefault="00D518C6" w:rsidP="00D518C6">
      <w:pPr>
        <w:pStyle w:val="TextSub4"/>
        <w:rPr>
          <w:ins w:id="4568" w:author="Luke Slemon" w:date="2020-05-16T13:14:00Z"/>
        </w:rPr>
      </w:pPr>
      <w:ins w:id="4569" w:author="Luke Slemon" w:date="2020-05-16T13:06:00Z">
        <w:r>
          <w:t xml:space="preserve">The standard FIR filter implementation requires </w:t>
        </w:r>
      </w:ins>
      <w:ins w:id="4570" w:author="Luke Slemon" w:date="2020-05-16T13:07:00Z">
        <w:r>
          <w:t xml:space="preserve">N multiplications and N-1 additions per sample on each clock cycle. For </w:t>
        </w:r>
      </w:ins>
      <w:ins w:id="4571" w:author="Luke Slemon" w:date="2020-05-16T13:08:00Z">
        <w:r>
          <w:t>high values of N, the large number of multiplications ca</w:t>
        </w:r>
      </w:ins>
      <w:ins w:id="4572" w:author="Luke Slemon" w:date="2020-05-16T13:09:00Z">
        <w:r>
          <w:t>n begin to</w:t>
        </w:r>
      </w:ins>
      <w:ins w:id="4573" w:author="Luke Slemon" w:date="2020-05-16T13:10:00Z">
        <w:r>
          <w:t xml:space="preserve"> affect the timing constraints of the system. By exploiting filter symmetry as mentioned before, the number of multiplications can be halved, which has a great </w:t>
        </w:r>
        <w:proofErr w:type="spellStart"/>
        <w:r>
          <w:t>affect</w:t>
        </w:r>
        <w:proofErr w:type="spellEnd"/>
        <w:r>
          <w:t xml:space="preserve"> on the t</w:t>
        </w:r>
      </w:ins>
      <w:ins w:id="4574" w:author="Luke Slemon" w:date="2020-05-16T13:11:00Z">
        <w:r>
          <w:t>iming and complexity of the filter. Figure 8.2</w:t>
        </w:r>
      </w:ins>
      <w:ins w:id="4575" w:author="Luke Slemon" w:date="2020-05-19T16:53:00Z">
        <w:r w:rsidR="00867873">
          <w:t>6</w:t>
        </w:r>
      </w:ins>
      <w:ins w:id="4576" w:author="Luke Slemon" w:date="2020-05-16T13:11:00Z">
        <w:r>
          <w:t xml:space="preserve"> </w:t>
        </w:r>
        <w:r w:rsidR="00184080">
          <w:t xml:space="preserve">represents a symmetric FIR Filter where </w:t>
        </w:r>
      </w:ins>
      <w:ins w:id="4577" w:author="Luke Slemon" w:date="2020-05-16T13:12:00Z">
        <w:r w:rsidR="00184080">
          <w:t xml:space="preserve">the samples at mirrored locations are aggregated before </w:t>
        </w:r>
      </w:ins>
      <w:ins w:id="4578" w:author="Luke Slemon" w:date="2020-05-16T13:13:00Z">
        <w:r w:rsidR="00184080">
          <w:t xml:space="preserve">applying the coefficient in order to create a weighted sample to be accumulated at the end. As an explanation the mirrored samples </w:t>
        </w:r>
      </w:ins>
      <w:ins w:id="4579" w:author="Luke Slemon" w:date="2020-05-16T13:14:00Z">
        <w:r w:rsidR="00184080">
          <w:t>are represented as:</w:t>
        </w:r>
      </w:ins>
    </w:p>
    <w:p w14:paraId="1BD5A543" w14:textId="48351D72" w:rsidR="00184080" w:rsidRPr="00184080" w:rsidRDefault="00184080" w:rsidP="00184080">
      <w:pPr>
        <w:pStyle w:val="TextSub4"/>
        <w:rPr>
          <w:ins w:id="4580" w:author="Luke Slemon" w:date="2020-05-16T13:15:00Z"/>
          <w:rFonts w:eastAsiaTheme="minorEastAsia"/>
        </w:rPr>
      </w:pPr>
      <m:oMathPara>
        <m:oMath>
          <m:r>
            <w:ins w:id="4581" w:author="Luke Slemon" w:date="2020-05-16T13:14:00Z">
              <w:rPr>
                <w:rFonts w:ascii="Cambria Math" w:hAnsi="Cambria Math"/>
              </w:rPr>
              <m:t>x</m:t>
            </w:ins>
          </m:r>
          <m:d>
            <m:dPr>
              <m:ctrlPr>
                <w:ins w:id="4582" w:author="Luke Slemon" w:date="2020-05-16T13:14:00Z">
                  <w:rPr>
                    <w:rFonts w:ascii="Cambria Math" w:hAnsi="Cambria Math"/>
                    <w:i/>
                  </w:rPr>
                </w:ins>
              </m:ctrlPr>
            </m:dPr>
            <m:e>
              <m:r>
                <w:ins w:id="4583" w:author="Luke Slemon" w:date="2020-05-16T13:14:00Z">
                  <w:rPr>
                    <w:rFonts w:ascii="Cambria Math" w:hAnsi="Cambria Math"/>
                  </w:rPr>
                  <m:t>0</m:t>
                </w:ins>
              </m:r>
            </m:e>
          </m:d>
          <m:r>
            <w:ins w:id="4584" w:author="Luke Slemon" w:date="2020-05-16T13:14:00Z">
              <w:rPr>
                <w:rFonts w:ascii="Cambria Math" w:hAnsi="Cambria Math"/>
              </w:rPr>
              <m:t>, x</m:t>
            </w:ins>
          </m:r>
          <m:d>
            <m:dPr>
              <m:ctrlPr>
                <w:ins w:id="4585" w:author="Luke Slemon" w:date="2020-05-16T13:14:00Z">
                  <w:rPr>
                    <w:rFonts w:ascii="Cambria Math" w:hAnsi="Cambria Math"/>
                    <w:i/>
                  </w:rPr>
                </w:ins>
              </m:ctrlPr>
            </m:dPr>
            <m:e>
              <m:r>
                <w:ins w:id="4586" w:author="Luke Slemon" w:date="2020-05-16T13:14:00Z">
                  <w:rPr>
                    <w:rFonts w:ascii="Cambria Math" w:hAnsi="Cambria Math"/>
                  </w:rPr>
                  <m:t>1</m:t>
                </w:ins>
              </m:r>
            </m:e>
          </m:d>
          <m:r>
            <w:ins w:id="4587" w:author="Luke Slemon" w:date="2020-05-16T13:14:00Z">
              <w:rPr>
                <w:rFonts w:ascii="Cambria Math" w:hAnsi="Cambria Math"/>
              </w:rPr>
              <m:t>,x</m:t>
            </w:ins>
          </m:r>
          <m:d>
            <m:dPr>
              <m:ctrlPr>
                <w:ins w:id="4588" w:author="Luke Slemon" w:date="2020-05-16T13:14:00Z">
                  <w:rPr>
                    <w:rFonts w:ascii="Cambria Math" w:hAnsi="Cambria Math"/>
                    <w:i/>
                  </w:rPr>
                </w:ins>
              </m:ctrlPr>
            </m:dPr>
            <m:e>
              <m:r>
                <w:ins w:id="4589" w:author="Luke Slemon" w:date="2020-05-16T13:14:00Z">
                  <w:rPr>
                    <w:rFonts w:ascii="Cambria Math" w:hAnsi="Cambria Math"/>
                  </w:rPr>
                  <m:t>2</m:t>
                </w:ins>
              </m:r>
            </m:e>
          </m:d>
          <m:r>
            <w:ins w:id="4590" w:author="Luke Slemon" w:date="2020-05-16T13:14:00Z">
              <w:rPr>
                <w:rFonts w:ascii="Cambria Math" w:hAnsi="Cambria Math"/>
              </w:rPr>
              <m:t>, x</m:t>
            </w:ins>
          </m:r>
          <m:d>
            <m:dPr>
              <m:ctrlPr>
                <w:ins w:id="4591" w:author="Luke Slemon" w:date="2020-05-16T13:14:00Z">
                  <w:rPr>
                    <w:rFonts w:ascii="Cambria Math" w:hAnsi="Cambria Math"/>
                    <w:i/>
                  </w:rPr>
                </w:ins>
              </m:ctrlPr>
            </m:dPr>
            <m:e>
              <m:r>
                <w:ins w:id="4592" w:author="Luke Slemon" w:date="2020-05-16T13:14:00Z">
                  <w:rPr>
                    <w:rFonts w:ascii="Cambria Math" w:hAnsi="Cambria Math"/>
                  </w:rPr>
                  <m:t>3</m:t>
                </w:ins>
              </m:r>
            </m:e>
          </m:d>
          <m:r>
            <w:ins w:id="4593" w:author="Luke Slemon" w:date="2020-05-16T13:14:00Z">
              <w:rPr>
                <w:rFonts w:ascii="Cambria Math" w:hAnsi="Cambria Math"/>
              </w:rPr>
              <m:t>, x</m:t>
            </w:ins>
          </m:r>
          <m:d>
            <m:dPr>
              <m:ctrlPr>
                <w:ins w:id="4594" w:author="Luke Slemon" w:date="2020-05-16T13:14:00Z">
                  <w:rPr>
                    <w:rFonts w:ascii="Cambria Math" w:hAnsi="Cambria Math"/>
                    <w:i/>
                  </w:rPr>
                </w:ins>
              </m:ctrlPr>
            </m:dPr>
            <m:e>
              <m:r>
                <w:ins w:id="4595" w:author="Luke Slemon" w:date="2020-05-16T13:14:00Z">
                  <w:rPr>
                    <w:rFonts w:ascii="Cambria Math" w:hAnsi="Cambria Math"/>
                  </w:rPr>
                  <m:t>4</m:t>
                </w:ins>
              </m:r>
            </m:e>
          </m:d>
          <m:r>
            <w:ins w:id="4596" w:author="Luke Slemon" w:date="2020-05-16T17:36:00Z">
              <w:rPr>
                <w:rFonts w:ascii="Cambria Math" w:hAnsi="Cambria Math"/>
              </w:rPr>
              <m:t xml:space="preserve"> ¦  </m:t>
            </w:ins>
          </m:r>
          <m:r>
            <w:ins w:id="4597" w:author="Luke Slemon" w:date="2020-05-16T13:15:00Z">
              <w:rPr>
                <w:rFonts w:ascii="Cambria Math" w:hAnsi="Cambria Math"/>
              </w:rPr>
              <m:t>x</m:t>
            </w:ins>
          </m:r>
          <m:d>
            <m:dPr>
              <m:ctrlPr>
                <w:ins w:id="4598" w:author="Luke Slemon" w:date="2020-05-16T13:15:00Z">
                  <w:rPr>
                    <w:rFonts w:ascii="Cambria Math" w:hAnsi="Cambria Math"/>
                    <w:i/>
                  </w:rPr>
                </w:ins>
              </m:ctrlPr>
            </m:dPr>
            <m:e>
              <m:r>
                <w:ins w:id="4599" w:author="Luke Slemon" w:date="2020-05-16T13:15:00Z">
                  <w:rPr>
                    <w:rFonts w:ascii="Cambria Math" w:hAnsi="Cambria Math"/>
                  </w:rPr>
                  <m:t>5</m:t>
                </w:ins>
              </m:r>
            </m:e>
          </m:d>
          <m:r>
            <w:ins w:id="4600" w:author="Luke Slemon" w:date="2020-05-16T13:15:00Z">
              <w:rPr>
                <w:rFonts w:ascii="Cambria Math" w:hAnsi="Cambria Math"/>
              </w:rPr>
              <m:t>,x</m:t>
            </w:ins>
          </m:r>
          <m:d>
            <m:dPr>
              <m:ctrlPr>
                <w:ins w:id="4601" w:author="Luke Slemon" w:date="2020-05-16T13:15:00Z">
                  <w:rPr>
                    <w:rFonts w:ascii="Cambria Math" w:hAnsi="Cambria Math"/>
                    <w:i/>
                  </w:rPr>
                </w:ins>
              </m:ctrlPr>
            </m:dPr>
            <m:e>
              <m:r>
                <w:ins w:id="4602" w:author="Luke Slemon" w:date="2020-05-16T13:15:00Z">
                  <w:rPr>
                    <w:rFonts w:ascii="Cambria Math" w:hAnsi="Cambria Math"/>
                  </w:rPr>
                  <m:t>6</m:t>
                </w:ins>
              </m:r>
            </m:e>
          </m:d>
          <m:r>
            <w:ins w:id="4603" w:author="Luke Slemon" w:date="2020-05-16T13:15:00Z">
              <w:rPr>
                <w:rFonts w:ascii="Cambria Math" w:hAnsi="Cambria Math"/>
              </w:rPr>
              <m:t>,x</m:t>
            </w:ins>
          </m:r>
          <m:d>
            <m:dPr>
              <m:ctrlPr>
                <w:ins w:id="4604" w:author="Luke Slemon" w:date="2020-05-16T13:15:00Z">
                  <w:rPr>
                    <w:rFonts w:ascii="Cambria Math" w:hAnsi="Cambria Math"/>
                    <w:i/>
                  </w:rPr>
                </w:ins>
              </m:ctrlPr>
            </m:dPr>
            <m:e>
              <m:r>
                <w:ins w:id="4605" w:author="Luke Slemon" w:date="2020-05-16T13:15:00Z">
                  <w:rPr>
                    <w:rFonts w:ascii="Cambria Math" w:hAnsi="Cambria Math"/>
                  </w:rPr>
                  <m:t>7</m:t>
                </w:ins>
              </m:r>
            </m:e>
          </m:d>
          <m:r>
            <w:ins w:id="4606" w:author="Luke Slemon" w:date="2020-05-16T13:15:00Z">
              <w:rPr>
                <w:rFonts w:ascii="Cambria Math" w:hAnsi="Cambria Math"/>
              </w:rPr>
              <m:t>,x</m:t>
            </w:ins>
          </m:r>
          <m:d>
            <m:dPr>
              <m:ctrlPr>
                <w:ins w:id="4607" w:author="Luke Slemon" w:date="2020-05-16T13:15:00Z">
                  <w:rPr>
                    <w:rFonts w:ascii="Cambria Math" w:hAnsi="Cambria Math"/>
                    <w:i/>
                  </w:rPr>
                </w:ins>
              </m:ctrlPr>
            </m:dPr>
            <m:e>
              <m:r>
                <w:ins w:id="4608" w:author="Luke Slemon" w:date="2020-05-16T13:15:00Z">
                  <w:rPr>
                    <w:rFonts w:ascii="Cambria Math" w:hAnsi="Cambria Math"/>
                  </w:rPr>
                  <m:t>8</m:t>
                </w:ins>
              </m:r>
            </m:e>
          </m:d>
          <m:r>
            <w:ins w:id="4609" w:author="Luke Slemon" w:date="2020-05-16T13:16:00Z">
              <w:rPr>
                <w:rFonts w:ascii="Cambria Math" w:hAnsi="Cambria Math"/>
              </w:rPr>
              <m:t>,x(9)</m:t>
            </w:ins>
          </m:r>
        </m:oMath>
      </m:oMathPara>
    </w:p>
    <w:p w14:paraId="2625CAA8" w14:textId="1CDE84D0" w:rsidR="00184080" w:rsidRPr="00184080" w:rsidRDefault="00184080" w:rsidP="00184080">
      <w:pPr>
        <w:pStyle w:val="TextSub4"/>
        <w:rPr>
          <w:ins w:id="4610" w:author="Luke Slemon" w:date="2020-05-16T12:56:00Z"/>
          <w:rFonts w:eastAsiaTheme="minorEastAsia"/>
        </w:rPr>
      </w:pPr>
      <w:ins w:id="4611" w:author="Luke Slemon" w:date="2020-05-16T13:15:00Z">
        <w:r>
          <w:rPr>
            <w:rFonts w:eastAsiaTheme="minorEastAsia"/>
          </w:rPr>
          <w:t xml:space="preserve">Where </w:t>
        </w:r>
      </w:ins>
      <w:ins w:id="4612" w:author="Luke Slemon" w:date="2020-05-16T13:16:00Z">
        <w:r>
          <w:rPr>
            <w:rFonts w:eastAsiaTheme="minorEastAsia"/>
          </w:rPr>
          <w:t xml:space="preserve">the centre is between </w:t>
        </w:r>
        <w:proofErr w:type="gramStart"/>
        <w:r>
          <w:rPr>
            <w:rFonts w:eastAsiaTheme="minorEastAsia"/>
          </w:rPr>
          <w:t>x(</w:t>
        </w:r>
        <w:proofErr w:type="gramEnd"/>
        <w:r>
          <w:rPr>
            <w:rFonts w:eastAsiaTheme="minorEastAsia"/>
          </w:rPr>
          <w:t xml:space="preserve">4) and x(5), </w:t>
        </w:r>
      </w:ins>
      <w:ins w:id="4613" w:author="Luke Slemon" w:date="2020-05-16T13:17:00Z">
        <w:r>
          <w:rPr>
            <w:rFonts w:eastAsiaTheme="minorEastAsia"/>
          </w:rPr>
          <w:t xml:space="preserve">and x(0) and x(9) would be mirrored versions of each other, and share the coefficient a(0). The mirroring only relates to the sample locations and not </w:t>
        </w:r>
      </w:ins>
      <w:ins w:id="4614" w:author="Luke Slemon" w:date="2020-05-16T13:18:00Z">
        <w:r>
          <w:rPr>
            <w:rFonts w:eastAsiaTheme="minorEastAsia"/>
          </w:rPr>
          <w:t>the values themselves.</w:t>
        </w:r>
      </w:ins>
    </w:p>
    <w:p w14:paraId="5FD035C1" w14:textId="39270DF4" w:rsidR="00466A77" w:rsidRDefault="00466A77">
      <w:pPr>
        <w:pStyle w:val="Image"/>
        <w:rPr>
          <w:ins w:id="4615" w:author="Luke Slemon" w:date="2020-05-16T12:56:00Z"/>
        </w:rPr>
        <w:pPrChange w:id="4616" w:author="Luke Slemon" w:date="2020-05-16T17:49:00Z">
          <w:pPr>
            <w:pStyle w:val="FigureAnnotation"/>
          </w:pPr>
        </w:pPrChange>
      </w:pPr>
      <w:ins w:id="4617" w:author="Luke Slemon" w:date="2020-05-16T12:56:00Z">
        <w:r>
          <w:lastRenderedPageBreak/>
          <w:drawing>
            <wp:inline distT="0" distB="0" distL="0" distR="0" wp14:anchorId="7BEC2C40" wp14:editId="630104EE">
              <wp:extent cx="4582164" cy="1933845"/>
              <wp:effectExtent l="0" t="0" r="0" b="9525"/>
              <wp:docPr id="98" name="Picture 98"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ymmetric Filter.PNG"/>
                      <pic:cNvPicPr/>
                    </pic:nvPicPr>
                    <pic:blipFill>
                      <a:blip r:embed="rId72">
                        <a:extLst>
                          <a:ext uri="{28A0092B-C50C-407E-A947-70E740481C1C}">
                            <a14:useLocalDpi xmlns:a14="http://schemas.microsoft.com/office/drawing/2010/main" val="0"/>
                          </a:ext>
                        </a:extLst>
                      </a:blip>
                      <a:stretch>
                        <a:fillRect/>
                      </a:stretch>
                    </pic:blipFill>
                    <pic:spPr>
                      <a:xfrm>
                        <a:off x="0" y="0"/>
                        <a:ext cx="4582164" cy="1933845"/>
                      </a:xfrm>
                      <a:prstGeom prst="rect">
                        <a:avLst/>
                      </a:prstGeom>
                    </pic:spPr>
                  </pic:pic>
                </a:graphicData>
              </a:graphic>
            </wp:inline>
          </w:drawing>
        </w:r>
      </w:ins>
    </w:p>
    <w:p w14:paraId="2A4F2E45" w14:textId="23620288" w:rsidR="00466A77" w:rsidRDefault="00466A77" w:rsidP="00466A77">
      <w:pPr>
        <w:pStyle w:val="FigureAnnotation"/>
        <w:rPr>
          <w:ins w:id="4618" w:author="Luke Slemon" w:date="2020-05-16T13:18:00Z"/>
        </w:rPr>
      </w:pPr>
      <w:ins w:id="4619" w:author="Luke Slemon" w:date="2020-05-16T12:56:00Z">
        <w:r>
          <w:t>Figure 8.2</w:t>
        </w:r>
      </w:ins>
      <w:ins w:id="4620" w:author="Luke Slemon" w:date="2020-05-19T16:53:00Z">
        <w:r w:rsidR="00867873">
          <w:t>6</w:t>
        </w:r>
      </w:ins>
      <w:ins w:id="4621" w:author="Luke Slemon" w:date="2020-05-16T12:56:00Z">
        <w:r>
          <w:t xml:space="preserve"> Symmetric Filter implementation.</w:t>
        </w:r>
      </w:ins>
    </w:p>
    <w:p w14:paraId="6C6CEADA" w14:textId="7D093020" w:rsidR="00184080" w:rsidRDefault="00184080" w:rsidP="00184080">
      <w:pPr>
        <w:pStyle w:val="TextSub4"/>
        <w:rPr>
          <w:ins w:id="4622" w:author="Luke Slemon" w:date="2020-05-16T13:26:00Z"/>
        </w:rPr>
      </w:pPr>
      <w:ins w:id="4623" w:author="Luke Slemon" w:date="2020-05-16T13:19:00Z">
        <w:r>
          <w:t>Implementing these FIR fil</w:t>
        </w:r>
      </w:ins>
      <w:ins w:id="4624" w:author="Luke Slemon" w:date="2020-05-16T13:20:00Z">
        <w:r>
          <w:t>ters in software would require a for loop which will loop over each sample, and synchronously sum the two samples, followed by multiplying the aggregate with the coefficient and then adding the result to</w:t>
        </w:r>
      </w:ins>
      <w:ins w:id="4625" w:author="Luke Slemon" w:date="2020-05-16T13:21:00Z">
        <w:r>
          <w:t xml:space="preserve"> a running total for the full filter. Each loop needs to execute three mathematical operations per coefficient, </w:t>
        </w:r>
        <w:r w:rsidR="00437814">
          <w:t>which can take its toll again for larger amounts of co</w:t>
        </w:r>
      </w:ins>
      <w:ins w:id="4626" w:author="Luke Slemon" w:date="2020-05-16T13:22:00Z">
        <w:r w:rsidR="00437814">
          <w:t xml:space="preserve">efficients. By implementing a symmetric filter in hardware each </w:t>
        </w:r>
      </w:ins>
      <w:ins w:id="4627" w:author="Luke Slemon" w:date="2020-05-16T13:25:00Z">
        <w:r w:rsidR="00437814">
          <w:t>aggregation and multiplication step before the accumulation can happen simultaneously greatly impro</w:t>
        </w:r>
      </w:ins>
      <w:ins w:id="4628" w:author="Luke Slemon" w:date="2020-05-16T13:26:00Z">
        <w:r w:rsidR="00437814">
          <w:t xml:space="preserve">ving system performance. </w:t>
        </w:r>
      </w:ins>
    </w:p>
    <w:p w14:paraId="648836BB" w14:textId="051C2479" w:rsidR="00437814" w:rsidRPr="00184080" w:rsidRDefault="00437814" w:rsidP="00184080">
      <w:pPr>
        <w:pStyle w:val="TextSub4"/>
        <w:rPr>
          <w:ins w:id="4629" w:author="Luke Slemon" w:date="2020-04-30T22:03:00Z"/>
        </w:rPr>
      </w:pPr>
      <w:ins w:id="4630" w:author="Luke Slemon" w:date="2020-05-16T13:26:00Z">
        <w:r>
          <w:t>Just as the FFT, the FIR then makes use of DMAs for handling the transfer of data between the FIR Compiler and the allocated buffers within the External</w:t>
        </w:r>
      </w:ins>
      <w:ins w:id="4631" w:author="Luke Slemon" w:date="2020-05-16T13:27:00Z">
        <w:r>
          <w:t xml:space="preserve"> DDR Memory. All the hardware implemented</w:t>
        </w:r>
      </w:ins>
      <w:ins w:id="4632" w:author="Luke Slemon" w:date="2020-05-19T18:00:00Z">
        <w:r w:rsidR="004862BF">
          <w:t xml:space="preserve"> as described</w:t>
        </w:r>
      </w:ins>
      <w:ins w:id="4633" w:author="Luke Slemon" w:date="2020-05-16T13:27:00Z">
        <w:r>
          <w:t xml:space="preserve"> within this section of the report can’t operate </w:t>
        </w:r>
      </w:ins>
      <w:ins w:id="4634" w:author="Luke Slemon" w:date="2020-05-19T18:00:00Z">
        <w:r w:rsidR="004862BF">
          <w:t>independently</w:t>
        </w:r>
      </w:ins>
      <w:ins w:id="4635" w:author="Luke Slemon" w:date="2020-05-16T13:27:00Z">
        <w:r>
          <w:t xml:space="preserve">. Dedicated drivers </w:t>
        </w:r>
      </w:ins>
      <w:ins w:id="4636" w:author="Luke Slemon" w:date="2020-05-19T18:00:00Z">
        <w:r w:rsidR="004862BF">
          <w:t xml:space="preserve">are required </w:t>
        </w:r>
      </w:ins>
      <w:ins w:id="4637" w:author="Luke Slemon" w:date="2020-05-16T13:27:00Z">
        <w:r>
          <w:t xml:space="preserve">for each layer of the system </w:t>
        </w:r>
      </w:ins>
      <w:ins w:id="4638" w:author="Luke Slemon" w:date="2020-05-16T13:28:00Z">
        <w:r>
          <w:t>to format the data</w:t>
        </w:r>
      </w:ins>
      <w:ins w:id="4639" w:author="Luke Slemon" w:date="2020-05-19T18:00:00Z">
        <w:r w:rsidR="004862BF">
          <w:t xml:space="preserve">, </w:t>
        </w:r>
      </w:ins>
      <w:ins w:id="4640" w:author="Luke Slemon" w:date="2020-05-16T13:28:00Z">
        <w:r>
          <w:t xml:space="preserve">handle the allocation of buffers and </w:t>
        </w:r>
      </w:ins>
      <w:ins w:id="4641" w:author="Luke Slemon" w:date="2020-05-19T18:01:00Z">
        <w:r w:rsidR="004862BF">
          <w:t xml:space="preserve">to instruct </w:t>
        </w:r>
      </w:ins>
      <w:ins w:id="4642" w:author="Luke Slemon" w:date="2020-05-16T13:29:00Z">
        <w:r>
          <w:t xml:space="preserve">the DMAs to begin accessing these Buffers. </w:t>
        </w:r>
      </w:ins>
    </w:p>
    <w:p w14:paraId="6438AD23" w14:textId="0A95AE4A" w:rsidR="000943AC" w:rsidRDefault="009445C7" w:rsidP="007B7670">
      <w:pPr>
        <w:pStyle w:val="Heading2"/>
        <w:rPr>
          <w:ins w:id="4643" w:author="Luke Slemon" w:date="2020-05-16T14:45:00Z"/>
        </w:rPr>
      </w:pPr>
      <w:bookmarkStart w:id="4644" w:name="_Toc40639297"/>
      <w:ins w:id="4645" w:author="Luke Slemon" w:date="2020-04-30T22:03:00Z">
        <w:r>
          <w:t>Hardware Drivers</w:t>
        </w:r>
      </w:ins>
      <w:bookmarkEnd w:id="4644"/>
    </w:p>
    <w:p w14:paraId="2220CB5E" w14:textId="77777777" w:rsidR="00405BF3" w:rsidRDefault="0054777E">
      <w:pPr>
        <w:pStyle w:val="TextSub3"/>
        <w:rPr>
          <w:ins w:id="4646" w:author="Luke Slemon" w:date="2020-05-16T15:04:00Z"/>
        </w:rPr>
        <w:pPrChange w:id="4647" w:author="Luke Slemon" w:date="2020-05-16T15:05:00Z">
          <w:pPr>
            <w:pStyle w:val="TextSub4"/>
          </w:pPr>
        </w:pPrChange>
      </w:pPr>
      <w:ins w:id="4648" w:author="Luke Slemon" w:date="2020-05-16T14:45:00Z">
        <w:r>
          <w:t xml:space="preserve">Instead of having a large codebase </w:t>
        </w:r>
      </w:ins>
      <w:ins w:id="4649" w:author="Luke Slemon" w:date="2020-05-16T14:46:00Z">
        <w:r>
          <w:t>composed of</w:t>
        </w:r>
      </w:ins>
      <w:ins w:id="4650" w:author="Luke Slemon" w:date="2020-05-16T14:54:00Z">
        <w:r>
          <w:t xml:space="preserve"> large cells within Jupytr Notebooks, </w:t>
        </w:r>
        <w:r w:rsidR="00405BF3">
          <w:t>an Object</w:t>
        </w:r>
      </w:ins>
      <w:ins w:id="4651" w:author="Luke Slemon" w:date="2020-05-16T14:58:00Z">
        <w:r w:rsidR="00405BF3">
          <w:t>-</w:t>
        </w:r>
      </w:ins>
      <w:ins w:id="4652" w:author="Luke Slemon" w:date="2020-05-16T14:54:00Z">
        <w:r w:rsidR="00405BF3">
          <w:t xml:space="preserve">Oriented </w:t>
        </w:r>
      </w:ins>
      <w:ins w:id="4653" w:author="Luke Slemon" w:date="2020-05-16T14:55:00Z">
        <w:r w:rsidR="00405BF3">
          <w:t>approach to creating drivers for the BCI System on Chip was established. Jupytr Notebooks is useful for rapid prototypin</w:t>
        </w:r>
      </w:ins>
      <w:ins w:id="4654" w:author="Luke Slemon" w:date="2020-05-16T14:56:00Z">
        <w:r w:rsidR="00405BF3">
          <w:t>g and quickly debugging code but can become difficult to scale because of its cell</w:t>
        </w:r>
      </w:ins>
      <w:ins w:id="4655" w:author="Luke Slemon" w:date="2020-05-16T14:58:00Z">
        <w:r w:rsidR="00405BF3">
          <w:t>-</w:t>
        </w:r>
      </w:ins>
      <w:ins w:id="4656" w:author="Luke Slemon" w:date="2020-05-16T14:56:00Z">
        <w:r w:rsidR="00405BF3">
          <w:t>based layout. By crea</w:t>
        </w:r>
      </w:ins>
      <w:ins w:id="4657" w:author="Luke Slemon" w:date="2020-05-16T14:57:00Z">
        <w:r w:rsidR="00405BF3">
          <w:t>ting classes within separate Python Files, the Jupytr Notebooks can be cleaner and easier to analyse the data</w:t>
        </w:r>
      </w:ins>
      <w:ins w:id="4658" w:author="Luke Slemon" w:date="2020-05-16T14:58:00Z">
        <w:r w:rsidR="00405BF3">
          <w:t xml:space="preserve"> with. A class-based structure also allows for better dependency Injection where the </w:t>
        </w:r>
      </w:ins>
      <w:ins w:id="4659" w:author="Luke Slemon" w:date="2020-05-16T15:01:00Z">
        <w:r w:rsidR="00405BF3">
          <w:t>channe</w:t>
        </w:r>
      </w:ins>
      <w:ins w:id="4660" w:author="Luke Slemon" w:date="2020-05-16T15:02:00Z">
        <w:r w:rsidR="00405BF3">
          <w:t xml:space="preserve">l hierarchies can be replaced </w:t>
        </w:r>
      </w:ins>
      <w:ins w:id="4661" w:author="Luke Slemon" w:date="2020-05-16T15:03:00Z">
        <w:r w:rsidR="00405BF3">
          <w:t>with a new Filter or FFT implementation with</w:t>
        </w:r>
      </w:ins>
      <w:ins w:id="4662" w:author="Luke Slemon" w:date="2020-05-16T15:04:00Z">
        <w:r w:rsidR="00405BF3">
          <w:t>out changing the entire codebase.</w:t>
        </w:r>
      </w:ins>
    </w:p>
    <w:p w14:paraId="0857C82B" w14:textId="1D1168B1" w:rsidR="00A206A4" w:rsidRDefault="00405BF3">
      <w:pPr>
        <w:pStyle w:val="Heading3"/>
        <w:rPr>
          <w:ins w:id="4663" w:author="Luke Slemon" w:date="2020-05-16T15:05:00Z"/>
        </w:rPr>
      </w:pPr>
      <w:bookmarkStart w:id="4664" w:name="_Toc40639298"/>
      <w:ins w:id="4665" w:author="Luke Slemon" w:date="2020-05-16T15:04:00Z">
        <w:r>
          <w:t>BCI Overlay</w:t>
        </w:r>
      </w:ins>
      <w:bookmarkEnd w:id="4664"/>
    </w:p>
    <w:p w14:paraId="3FEA05E6" w14:textId="1745B29B" w:rsidR="00A206A4" w:rsidRDefault="00A206A4" w:rsidP="00A206A4">
      <w:pPr>
        <w:pStyle w:val="TextSub4"/>
        <w:ind w:left="861"/>
        <w:rPr>
          <w:ins w:id="4666" w:author="Luke Slemon" w:date="2020-05-16T15:09:00Z"/>
        </w:rPr>
      </w:pPr>
      <w:ins w:id="4667" w:author="Luke Slemon" w:date="2020-05-16T15:06:00Z">
        <w:r>
          <w:t xml:space="preserve">The BCI Overlay is an extension of the Overlay Class provided by the PYNQ codebase designed specifically for allowing python developers to harness the power of hardware acceleration. This </w:t>
        </w:r>
      </w:ins>
      <w:ins w:id="4668" w:author="Luke Slemon" w:date="2020-05-16T15:07:00Z">
        <w:r>
          <w:t>clas</w:t>
        </w:r>
      </w:ins>
      <w:ins w:id="4669" w:author="Luke Slemon" w:date="2020-05-16T15:08:00Z">
        <w:r>
          <w:t xml:space="preserve">s is designed to abstract </w:t>
        </w:r>
        <w:proofErr w:type="gramStart"/>
        <w:r>
          <w:t>all of</w:t>
        </w:r>
        <w:proofErr w:type="gramEnd"/>
        <w:r>
          <w:t xml:space="preserve"> the lower level hardware to software developers with little Digital Design and Hardware experience. This class is the main entry</w:t>
        </w:r>
      </w:ins>
      <w:ins w:id="4670" w:author="Luke Slemon" w:date="2020-05-16T15:09:00Z">
        <w:r>
          <w:t xml:space="preserve"> point </w:t>
        </w:r>
      </w:ins>
      <w:ins w:id="4671" w:author="Luke Slemon" w:date="2020-05-19T18:01:00Z">
        <w:r w:rsidR="004862BF">
          <w:t xml:space="preserve">for </w:t>
        </w:r>
      </w:ins>
      <w:proofErr w:type="gramStart"/>
      <w:ins w:id="4672" w:author="Luke Slemon" w:date="2020-05-16T15:09:00Z">
        <w:r>
          <w:t>developers</w:t>
        </w:r>
        <w:proofErr w:type="gramEnd"/>
        <w:r>
          <w:t xml:space="preserve"> and it creates instances of the lower level drivers further abstracting any of the lower level complexity from developers. </w:t>
        </w:r>
      </w:ins>
    </w:p>
    <w:p w14:paraId="2FC72E1A" w14:textId="0665985C" w:rsidR="00A206A4" w:rsidRDefault="00D44B30">
      <w:pPr>
        <w:pStyle w:val="Image"/>
        <w:rPr>
          <w:ins w:id="4673" w:author="Luke Slemon" w:date="2020-05-16T15:42:00Z"/>
        </w:rPr>
        <w:pPrChange w:id="4674" w:author="Luke Slemon" w:date="2020-05-16T17:49:00Z">
          <w:pPr>
            <w:pStyle w:val="TextSub4"/>
            <w:ind w:left="861"/>
          </w:pPr>
        </w:pPrChange>
      </w:pPr>
      <w:ins w:id="4675" w:author="Luke Slemon" w:date="2020-05-16T15:42:00Z">
        <w:r>
          <w:lastRenderedPageBreak/>
          <w:drawing>
            <wp:inline distT="0" distB="0" distL="0" distR="0" wp14:anchorId="2F06112D" wp14:editId="56C60974">
              <wp:extent cx="5731510" cy="3653790"/>
              <wp:effectExtent l="0" t="0" r="2540" b="3810"/>
              <wp:docPr id="99" name="Picture 99"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ML BCI SO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ins>
    </w:p>
    <w:p w14:paraId="0292C683" w14:textId="0B5BC022" w:rsidR="00D44B30" w:rsidRDefault="00D44B30" w:rsidP="00D44B30">
      <w:pPr>
        <w:pStyle w:val="FigureAnnotation"/>
        <w:rPr>
          <w:ins w:id="4676" w:author="Luke Slemon" w:date="2020-05-16T15:42:00Z"/>
        </w:rPr>
      </w:pPr>
      <w:ins w:id="4677" w:author="Luke Slemon" w:date="2020-05-16T15:42:00Z">
        <w:r>
          <w:t>Figure 8.2</w:t>
        </w:r>
      </w:ins>
      <w:ins w:id="4678" w:author="Luke Slemon" w:date="2020-05-19T16:53:00Z">
        <w:r w:rsidR="00867873">
          <w:t>7</w:t>
        </w:r>
      </w:ins>
      <w:ins w:id="4679" w:author="Luke Slemon" w:date="2020-05-16T15:42:00Z">
        <w:r>
          <w:t xml:space="preserve">. UML Class diagram with all driver classes and object relations between them.  </w:t>
        </w:r>
      </w:ins>
    </w:p>
    <w:p w14:paraId="4A6D4479" w14:textId="7F99B6A7" w:rsidR="00D44B30" w:rsidRDefault="00D44B30" w:rsidP="00B404F7">
      <w:pPr>
        <w:pStyle w:val="TextSub4"/>
        <w:rPr>
          <w:ins w:id="4680" w:author="Luke Slemon" w:date="2020-05-16T16:01:00Z"/>
        </w:rPr>
      </w:pPr>
      <w:ins w:id="4681" w:author="Luke Slemon" w:date="2020-05-16T15:42:00Z">
        <w:r>
          <w:t xml:space="preserve">Figure </w:t>
        </w:r>
        <w:r w:rsidR="00030578">
          <w:t>8.2</w:t>
        </w:r>
      </w:ins>
      <w:ins w:id="4682" w:author="Luke Slemon" w:date="2020-05-19T16:53:00Z">
        <w:r w:rsidR="00867873">
          <w:t>7</w:t>
        </w:r>
      </w:ins>
      <w:ins w:id="4683" w:author="Luke Slemon" w:date="2020-05-16T15:42:00Z">
        <w:r w:rsidR="00030578">
          <w:t xml:space="preserve"> represents </w:t>
        </w:r>
      </w:ins>
      <w:ins w:id="4684" w:author="Luke Slemon" w:date="2020-05-16T15:43:00Z">
        <w:r w:rsidR="00030578">
          <w:t>the UML class diagram that offers a representation of how the various driver classes interact with their lower levels</w:t>
        </w:r>
      </w:ins>
      <w:ins w:id="4685" w:author="Luke Slemon" w:date="2020-05-16T15:44:00Z">
        <w:r w:rsidR="00030578">
          <w:t>. Each of the class blocks display the objec</w:t>
        </w:r>
      </w:ins>
      <w:ins w:id="4686" w:author="Luke Slemon" w:date="2020-05-16T15:45:00Z">
        <w:r w:rsidR="00030578">
          <w:t xml:space="preserve">ts they refer to on the top and the methods they implement on the bottom. </w:t>
        </w:r>
      </w:ins>
    </w:p>
    <w:p w14:paraId="6C6CD3ED" w14:textId="58DC1E52" w:rsidR="00B404F7" w:rsidRDefault="00B404F7" w:rsidP="00421E49">
      <w:pPr>
        <w:pStyle w:val="TextSub4"/>
        <w:rPr>
          <w:ins w:id="4687" w:author="Luke Slemon" w:date="2020-05-16T16:03:00Z"/>
        </w:rPr>
      </w:pPr>
      <w:ins w:id="4688" w:author="Luke Slemon" w:date="2020-05-16T16:01:00Z">
        <w:r>
          <w:t>The BCI Overlay doesn’t have direct access to the underlying hardware</w:t>
        </w:r>
      </w:ins>
      <w:ins w:id="4689" w:author="Luke Slemon" w:date="2020-05-16T16:02:00Z">
        <w:r>
          <w:t>, but instead holds a reference to the Hierarchies, which in turn have access to the DMAs used for streaming the data.</w:t>
        </w:r>
      </w:ins>
    </w:p>
    <w:p w14:paraId="0F84189E" w14:textId="67E1A040" w:rsidR="00421E49" w:rsidRDefault="00421E49" w:rsidP="00421E49">
      <w:pPr>
        <w:pStyle w:val="TextSub4"/>
        <w:rPr>
          <w:ins w:id="4690" w:author="Luke Slemon" w:date="2020-05-16T16:06:00Z"/>
        </w:rPr>
      </w:pPr>
      <w:ins w:id="4691" w:author="Luke Slemon" w:date="2020-05-16T16:03:00Z">
        <w:r>
          <w:t xml:space="preserve">Before any data can be processed, all the lower level components need to be configured. </w:t>
        </w:r>
      </w:ins>
      <w:ins w:id="4692" w:author="Luke Slemon" w:date="2020-05-16T16:04:00Z">
        <w:r>
          <w:t>In order to configure the FIR Compilers, the Overlay creates a set of coefficients using the input specs (lower cut off frequency, upper cut of</w:t>
        </w:r>
      </w:ins>
      <w:ins w:id="4693" w:author="Luke Slemon" w:date="2020-05-16T16:05:00Z">
        <w:r>
          <w:t>f frequency, and sampling frequency), and passes them to the FIR Hierarchy which then forwards the coefficients to each channel. The sa</w:t>
        </w:r>
      </w:ins>
      <w:ins w:id="4694" w:author="Luke Slemon" w:date="2020-05-16T16:06:00Z">
        <w:r>
          <w:t xml:space="preserve">me configuration process occurs for the FFT Channels. </w:t>
        </w:r>
      </w:ins>
    </w:p>
    <w:p w14:paraId="766BCE27" w14:textId="7DBBE6EA" w:rsidR="00421E49" w:rsidRDefault="00421E49" w:rsidP="00421E49">
      <w:pPr>
        <w:pStyle w:val="TextSub4"/>
        <w:rPr>
          <w:ins w:id="4695" w:author="Luke Slemon" w:date="2020-05-16T16:08:00Z"/>
        </w:rPr>
      </w:pPr>
      <w:ins w:id="4696" w:author="Luke Slemon" w:date="2020-05-16T16:06:00Z">
        <w:r>
          <w:t xml:space="preserve">Following configuration, the </w:t>
        </w:r>
      </w:ins>
      <w:ins w:id="4697" w:author="Luke Slemon" w:date="2020-05-16T16:07:00Z">
        <w:r>
          <w:t xml:space="preserve">algorithm which will be covered in the next chapter is executed within the BCI Overlay and passes the EEG data to the channels </w:t>
        </w:r>
      </w:ins>
      <w:ins w:id="4698" w:author="Luke Slemon" w:date="2020-05-16T16:08:00Z">
        <w:r>
          <w:t>to be processed.</w:t>
        </w:r>
      </w:ins>
    </w:p>
    <w:p w14:paraId="2C969DA3" w14:textId="55CD9D14" w:rsidR="00421E49" w:rsidRPr="00D44B30" w:rsidRDefault="00421E49" w:rsidP="00421E49">
      <w:pPr>
        <w:pStyle w:val="TextSub4"/>
        <w:rPr>
          <w:ins w:id="4699" w:author="Luke Slemon" w:date="2020-05-16T15:04:00Z"/>
        </w:rPr>
      </w:pPr>
      <w:ins w:id="4700" w:author="Luke Slemon" w:date="2020-05-16T16:08:00Z">
        <w:r>
          <w:t xml:space="preserve">Once the signals have been processed, they are plotted using the Plot FFT Spectrum method and the processed signals are passed to the Detect SSVEP </w:t>
        </w:r>
      </w:ins>
      <w:ins w:id="4701" w:author="Luke Slemon" w:date="2020-05-16T16:09:00Z">
        <w:r>
          <w:t xml:space="preserve">methods in order to finally extract the required features (peaks) from the frequency content of the input EEG data. </w:t>
        </w:r>
      </w:ins>
    </w:p>
    <w:p w14:paraId="684F3636" w14:textId="7DC9969C" w:rsidR="00405BF3" w:rsidRDefault="00405BF3" w:rsidP="007B7670">
      <w:pPr>
        <w:pStyle w:val="Heading3"/>
        <w:rPr>
          <w:ins w:id="4702" w:author="Luke Slemon" w:date="2020-05-16T16:57:00Z"/>
        </w:rPr>
      </w:pPr>
      <w:bookmarkStart w:id="4703" w:name="_Toc40639299"/>
      <w:ins w:id="4704" w:author="Luke Slemon" w:date="2020-05-16T15:04:00Z">
        <w:r>
          <w:lastRenderedPageBreak/>
          <w:t>FIR Hierarchy</w:t>
        </w:r>
      </w:ins>
      <w:bookmarkEnd w:id="4703"/>
    </w:p>
    <w:p w14:paraId="5FFA59EA" w14:textId="77777777" w:rsidR="00E8292D" w:rsidRDefault="00E8292D" w:rsidP="00E8292D">
      <w:pPr>
        <w:pStyle w:val="TextSub4"/>
        <w:rPr>
          <w:ins w:id="4705" w:author="Luke Slemon" w:date="2020-05-16T16:57:00Z"/>
        </w:rPr>
      </w:pPr>
      <w:ins w:id="4706" w:author="Luke Slemon" w:date="2020-05-16T16:57:00Z">
        <w:r>
          <w:t xml:space="preserve">The FIR Hierarchy’s prime purpose is to forward configuration data to each one of the FIR Channels, ensuring that each channel is configured the same, and to handle the routing of EEG data to the correct channel. Where the BCI Overlay holds reference to the FIR and FFT Hierarchies, the Hierarchies hold reference to the channels associated with them. </w:t>
        </w:r>
      </w:ins>
    </w:p>
    <w:p w14:paraId="39A3E7A4" w14:textId="77777777" w:rsidR="00E8292D" w:rsidRPr="00E8292D" w:rsidRDefault="00E8292D">
      <w:pPr>
        <w:pStyle w:val="TextSub3"/>
        <w:rPr>
          <w:ins w:id="4707" w:author="Luke Slemon" w:date="2020-05-16T16:09:00Z"/>
        </w:rPr>
        <w:pPrChange w:id="4708" w:author="Luke Slemon" w:date="2020-05-16T16:57:00Z">
          <w:pPr>
            <w:pStyle w:val="Heading3"/>
          </w:pPr>
        </w:pPrChange>
      </w:pPr>
    </w:p>
    <w:p w14:paraId="02ECB20B" w14:textId="2D4FD03A" w:rsidR="00421E49" w:rsidRDefault="004B11EA">
      <w:pPr>
        <w:rPr>
          <w:ins w:id="4709" w:author="Luke Slemon" w:date="2020-05-16T16:25:00Z"/>
        </w:rPr>
        <w:pPrChange w:id="4710" w:author="Luke Slemon" w:date="2020-05-16T17:49:00Z">
          <w:pPr>
            <w:pStyle w:val="TextSub4"/>
          </w:pPr>
        </w:pPrChange>
      </w:pPr>
      <w:ins w:id="4711" w:author="Luke Slemon" w:date="2020-05-16T16:25:00Z">
        <w:r>
          <w:rPr>
            <w:noProof/>
          </w:rPr>
          <w:drawing>
            <wp:inline distT="0" distB="0" distL="0" distR="0" wp14:anchorId="3D7659A4" wp14:editId="0F579084">
              <wp:extent cx="5731510" cy="3164205"/>
              <wp:effectExtent l="0" t="0" r="254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ML Seq Config FI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ins>
    </w:p>
    <w:p w14:paraId="69F4045B" w14:textId="3D8A51F6" w:rsidR="004B11EA" w:rsidRDefault="004B11EA" w:rsidP="004B11EA">
      <w:pPr>
        <w:pStyle w:val="FigureAnnotation"/>
        <w:rPr>
          <w:ins w:id="4712" w:author="Luke Slemon" w:date="2020-05-16T16:26:00Z"/>
        </w:rPr>
      </w:pPr>
      <w:ins w:id="4713" w:author="Luke Slemon" w:date="2020-05-16T16:25:00Z">
        <w:r>
          <w:t>Figure 8.2</w:t>
        </w:r>
      </w:ins>
      <w:ins w:id="4714" w:author="Luke Slemon" w:date="2020-05-19T16:54:00Z">
        <w:r w:rsidR="00867873">
          <w:t>8</w:t>
        </w:r>
      </w:ins>
      <w:ins w:id="4715" w:author="Luke Slemon" w:date="2020-05-16T16:25:00Z">
        <w:r>
          <w:t xml:space="preserve"> UML Sequence Diagram showing th</w:t>
        </w:r>
      </w:ins>
      <w:ins w:id="4716" w:author="Luke Slemon" w:date="2020-05-16T16:26:00Z">
        <w:r>
          <w:t>e steps required to configure the FIR Channels.</w:t>
        </w:r>
      </w:ins>
    </w:p>
    <w:p w14:paraId="31003DB3" w14:textId="05CC162B" w:rsidR="00E8292D" w:rsidRDefault="00E8292D" w:rsidP="00E8292D">
      <w:pPr>
        <w:pStyle w:val="TextSub4"/>
        <w:rPr>
          <w:ins w:id="4717" w:author="Luke Slemon" w:date="2020-05-16T16:58:00Z"/>
        </w:rPr>
      </w:pPr>
      <w:ins w:id="4718" w:author="Luke Slemon" w:date="2020-05-16T16:58:00Z">
        <w:r>
          <w:t>Figure 8.2</w:t>
        </w:r>
      </w:ins>
      <w:ins w:id="4719" w:author="Luke Slemon" w:date="2020-05-19T16:54:00Z">
        <w:r w:rsidR="00867873">
          <w:t>8</w:t>
        </w:r>
      </w:ins>
      <w:ins w:id="4720" w:author="Luke Slemon" w:date="2020-05-16T16:58:00Z">
        <w:r>
          <w:t xml:space="preserve"> represents the sequence of steps required to configure </w:t>
        </w:r>
        <w:proofErr w:type="gramStart"/>
        <w:r>
          <w:t>an</w:t>
        </w:r>
        <w:proofErr w:type="gramEnd"/>
        <w:r>
          <w:t xml:space="preserve"> FIR channel, where the calling code tells the BCI Overlay to configure the filter according to a set of specifications. These </w:t>
        </w:r>
      </w:ins>
      <w:ins w:id="4721" w:author="Luke Slemon" w:date="2020-05-16T16:59:00Z">
        <w:r>
          <w:t xml:space="preserve">specifications are used to create coefficients that define the filter. These coefficients are then forwarded to the FIR Hierarchy which </w:t>
        </w:r>
        <w:r w:rsidR="003274A2">
          <w:t xml:space="preserve">handles the creation of buffers </w:t>
        </w:r>
      </w:ins>
      <w:ins w:id="4722" w:author="Luke Slemon" w:date="2020-05-16T17:00:00Z">
        <w:r w:rsidR="003274A2">
          <w:t>during the configuration process in order to ensure they are ready for transferring the data. Having these buffers allocated at the beginning removes any latencies caused</w:t>
        </w:r>
      </w:ins>
      <w:ins w:id="4723" w:author="Luke Slemon" w:date="2020-05-16T17:01:00Z">
        <w:r w:rsidR="003274A2">
          <w:t xml:space="preserve"> by the transfer of data between the DDR and FIR compiler, reducing any bottlenecks in the system. </w:t>
        </w:r>
      </w:ins>
      <w:ins w:id="4724" w:author="Luke Slemon" w:date="2020-05-16T17:02:00Z">
        <w:r w:rsidR="003274A2">
          <w:t xml:space="preserve">Once all buffers are created, the coefficients are moved to the buffers which are then forwarded to the FIR Channel, which in turn </w:t>
        </w:r>
      </w:ins>
      <w:ins w:id="4725" w:author="Luke Slemon" w:date="2020-05-16T17:03:00Z">
        <w:r w:rsidR="003274A2">
          <w:t xml:space="preserve">tells the DMA to begin transferring the coefficients to the FIR Compiler. </w:t>
        </w:r>
      </w:ins>
    </w:p>
    <w:p w14:paraId="729825C6" w14:textId="5D095C2D" w:rsidR="00E8292D" w:rsidRDefault="004B11EA" w:rsidP="00E8292D">
      <w:pPr>
        <w:pStyle w:val="TextSub4"/>
        <w:rPr>
          <w:ins w:id="4726" w:author="Luke Slemon" w:date="2020-05-16T16:57:00Z"/>
        </w:rPr>
      </w:pPr>
      <w:ins w:id="4727" w:author="Luke Slemon" w:date="2020-05-16T16:29:00Z">
        <w:r>
          <w:t>The FIR Hierarchy extends the Hierarchy class, which requires it to override the Check Hierarchy method. This method offers dependency</w:t>
        </w:r>
      </w:ins>
      <w:ins w:id="4728" w:author="Luke Slemon" w:date="2020-05-16T16:30:00Z">
        <w:r>
          <w:t xml:space="preserve"> injection for the system, where each class that extends Hierarchy can implement</w:t>
        </w:r>
      </w:ins>
      <w:ins w:id="4729" w:author="Luke Slemon" w:date="2020-05-16T16:32:00Z">
        <w:r>
          <w:t xml:space="preserve"> an injection policy. For the FIR Hierarchy, this class is injected into the system and attached to </w:t>
        </w:r>
        <w:proofErr w:type="gramStart"/>
        <w:r>
          <w:t>an</w:t>
        </w:r>
        <w:proofErr w:type="gramEnd"/>
        <w:r>
          <w:t xml:space="preserve"> Hardware Hierarchy if </w:t>
        </w:r>
      </w:ins>
      <w:ins w:id="4730" w:author="Luke Slemon" w:date="2020-05-16T16:33:00Z">
        <w:r w:rsidR="00E34525">
          <w:t>“</w:t>
        </w:r>
        <w:proofErr w:type="spellStart"/>
        <w:r w:rsidR="00E34525">
          <w:t>Filter_Hierarchy</w:t>
        </w:r>
        <w:proofErr w:type="spellEnd"/>
        <w:r w:rsidR="00E34525">
          <w:t xml:space="preserve">” is within the Hierarchies path name and if “FIR_” is within its list of IP blocks. The path name, similar to a file path, defines where in the system </w:t>
        </w:r>
      </w:ins>
      <w:ins w:id="4731" w:author="Luke Slemon" w:date="2020-05-16T16:34:00Z">
        <w:r w:rsidR="00E34525">
          <w:t>a</w:t>
        </w:r>
      </w:ins>
      <w:ins w:id="4732" w:author="Luke Slemon" w:date="2020-05-16T16:53:00Z">
        <w:r w:rsidR="00E8292D">
          <w:t xml:space="preserve"> </w:t>
        </w:r>
      </w:ins>
      <w:ins w:id="4733" w:author="Luke Slemon" w:date="2020-05-16T16:34:00Z">
        <w:r w:rsidR="00E34525">
          <w:t xml:space="preserve">Hierarchy or IP block </w:t>
        </w:r>
      </w:ins>
      <w:ins w:id="4734" w:author="Luke Slemon" w:date="2020-05-19T18:01:00Z">
        <w:r w:rsidR="004862BF">
          <w:t>reside</w:t>
        </w:r>
      </w:ins>
      <w:ins w:id="4735" w:author="Luke Slemon" w:date="2020-05-16T16:34:00Z">
        <w:r w:rsidR="00E34525">
          <w:t xml:space="preserve">, i.e. </w:t>
        </w:r>
      </w:ins>
      <w:proofErr w:type="spellStart"/>
      <w:ins w:id="4736" w:author="Luke Slemon" w:date="2020-05-16T16:54:00Z">
        <w:r w:rsidR="00E8292D">
          <w:t>FFT</w:t>
        </w:r>
      </w:ins>
      <w:ins w:id="4737" w:author="Luke Slemon" w:date="2020-05-16T16:53:00Z">
        <w:r w:rsidR="00E8292D">
          <w:t>_Hierarchy</w:t>
        </w:r>
        <w:proofErr w:type="spellEnd"/>
        <w:r w:rsidR="00E8292D">
          <w:t>/</w:t>
        </w:r>
      </w:ins>
      <w:ins w:id="4738" w:author="Luke Slemon" w:date="2020-05-16T16:54:00Z">
        <w:r w:rsidR="00E8292D">
          <w:t>FFT_ChannelO1/DMA_CONFIG defines the path to the configuration DMA within the FFT Channel O1.</w:t>
        </w:r>
      </w:ins>
      <w:ins w:id="4739" w:author="Luke Slemon" w:date="2020-05-16T16:55:00Z">
        <w:r w:rsidR="00E8292D">
          <w:br/>
        </w:r>
        <w:r w:rsidR="00E8292D">
          <w:lastRenderedPageBreak/>
          <w:t>If this check wasn’t performed and was set to return True without any condition, then the driver could be assigned to the wrong hardware hierarchy, which would lead to the code crashing</w:t>
        </w:r>
      </w:ins>
      <w:ins w:id="4740" w:author="Luke Slemon" w:date="2020-05-16T16:56:00Z">
        <w:r w:rsidR="00E8292D">
          <w:t xml:space="preserve"> because the driver is pushing data to the wrong IP block. </w:t>
        </w:r>
      </w:ins>
      <w:ins w:id="4741" w:author="Luke Slemon" w:date="2020-05-16T17:04:00Z">
        <w:r w:rsidR="003274A2">
          <w:t xml:space="preserve">And if the check was to return False, then the BCI Overlay would have no Drivers to call for </w:t>
        </w:r>
      </w:ins>
      <w:ins w:id="4742" w:author="Luke Slemon" w:date="2020-05-16T17:05:00Z">
        <w:r w:rsidR="003274A2">
          <w:t xml:space="preserve">interacting with the lower level hardware. </w:t>
        </w:r>
      </w:ins>
    </w:p>
    <w:p w14:paraId="051033A5" w14:textId="22A9C153" w:rsidR="00405BF3" w:rsidRDefault="00405BF3" w:rsidP="007B7670">
      <w:pPr>
        <w:pStyle w:val="Heading3"/>
        <w:rPr>
          <w:ins w:id="4743" w:author="Luke Slemon" w:date="2020-05-16T17:05:00Z"/>
        </w:rPr>
      </w:pPr>
      <w:bookmarkStart w:id="4744" w:name="_Toc40639300"/>
      <w:ins w:id="4745" w:author="Luke Slemon" w:date="2020-05-16T15:04:00Z">
        <w:r>
          <w:t>FIR</w:t>
        </w:r>
      </w:ins>
      <w:ins w:id="4746" w:author="Luke Slemon" w:date="2020-05-16T15:03:00Z">
        <w:r>
          <w:t xml:space="preserve"> </w:t>
        </w:r>
      </w:ins>
      <w:ins w:id="4747" w:author="Luke Slemon" w:date="2020-05-16T15:04:00Z">
        <w:r>
          <w:t>Chann</w:t>
        </w:r>
      </w:ins>
      <w:ins w:id="4748" w:author="Luke Slemon" w:date="2020-05-16T15:05:00Z">
        <w:r>
          <w:t>el</w:t>
        </w:r>
      </w:ins>
      <w:bookmarkEnd w:id="4744"/>
    </w:p>
    <w:p w14:paraId="6E42632A" w14:textId="52FF3414" w:rsidR="00F96A5B" w:rsidRDefault="003274A2" w:rsidP="003274A2">
      <w:pPr>
        <w:pStyle w:val="TextSub4"/>
        <w:ind w:left="861"/>
        <w:rPr>
          <w:ins w:id="4749" w:author="Luke Slemon" w:date="2020-05-16T17:35:00Z"/>
        </w:rPr>
      </w:pPr>
      <w:ins w:id="4750" w:author="Luke Slemon" w:date="2020-05-16T17:05:00Z">
        <w:r>
          <w:t xml:space="preserve">The FIR Channel </w:t>
        </w:r>
      </w:ins>
      <w:ins w:id="4751" w:author="Luke Slemon" w:date="2020-05-16T17:06:00Z">
        <w:r>
          <w:t xml:space="preserve">Drivers handle the transfers of filter coefficients, and EEG data between the External DDR Memory and the FIR </w:t>
        </w:r>
      </w:ins>
      <w:ins w:id="4752" w:author="Luke Slemon" w:date="2020-05-16T17:07:00Z">
        <w:r>
          <w:t>Compiler. Figure 8</w:t>
        </w:r>
      </w:ins>
      <w:ins w:id="4753" w:author="Luke Slemon" w:date="2020-05-16T17:08:00Z">
        <w:r>
          <w:t>.</w:t>
        </w:r>
      </w:ins>
      <w:ins w:id="4754" w:author="Luke Slemon" w:date="2020-05-19T16:54:00Z">
        <w:r w:rsidR="00867873">
          <w:t>29</w:t>
        </w:r>
      </w:ins>
      <w:ins w:id="4755" w:author="Luke Slemon" w:date="2020-05-16T17:08:00Z">
        <w:r>
          <w:t xml:space="preserve"> offers a visual representation of how the BCI System on Chip filters EEG Data. The Calling code within the </w:t>
        </w:r>
        <w:proofErr w:type="spellStart"/>
        <w:r>
          <w:t>Juptyr</w:t>
        </w:r>
        <w:proofErr w:type="spellEnd"/>
        <w:r>
          <w:t xml:space="preserve"> Notebooks cell starts by initiating the algor</w:t>
        </w:r>
      </w:ins>
      <w:ins w:id="4756" w:author="Luke Slemon" w:date="2020-05-16T17:09:00Z">
        <w:r>
          <w:t xml:space="preserve">ithm embedded within the </w:t>
        </w:r>
        <w:proofErr w:type="spellStart"/>
        <w:r>
          <w:t>pynq_BCI_DSP</w:t>
        </w:r>
        <w:proofErr w:type="spellEnd"/>
        <w:r>
          <w:t xml:space="preserve"> code (covered in the next chapter). </w:t>
        </w:r>
      </w:ins>
    </w:p>
    <w:p w14:paraId="3EC1AE7A" w14:textId="77777777" w:rsidR="00F96A5B" w:rsidRDefault="003274A2" w:rsidP="003274A2">
      <w:pPr>
        <w:pStyle w:val="TextSub4"/>
        <w:ind w:left="861"/>
        <w:rPr>
          <w:ins w:id="4757" w:author="Luke Slemon" w:date="2020-05-16T17:35:00Z"/>
        </w:rPr>
      </w:pPr>
      <w:ins w:id="4758" w:author="Luke Slemon" w:date="2020-05-16T17:09:00Z">
        <w:r>
          <w:t>When the algorithm calls for the data to be filtered, the frame</w:t>
        </w:r>
      </w:ins>
      <w:ins w:id="4759" w:author="Luke Slemon" w:date="2020-05-16T17:10:00Z">
        <w:r>
          <w:t xml:space="preserve">s of data are pushed to the FIR Hierarchy, which </w:t>
        </w:r>
      </w:ins>
      <w:ins w:id="4760" w:author="Luke Slemon" w:date="2020-05-16T17:11:00Z">
        <w:r w:rsidR="004C488A">
          <w:t>populates the previously allocated buffers with the EEG frames. The FIR Channel is prompted by the FIR Hierarchy to transfer the data to the DMAs whi</w:t>
        </w:r>
      </w:ins>
      <w:ins w:id="4761" w:author="Luke Slemon" w:date="2020-05-16T17:12:00Z">
        <w:r w:rsidR="004C488A">
          <w:t>ch will stream the data to the FIR Compiler. When all channels have initiated the data transfer between the DMAs a</w:t>
        </w:r>
      </w:ins>
      <w:ins w:id="4762" w:author="Luke Slemon" w:date="2020-05-16T17:13:00Z">
        <w:r w:rsidR="004C488A">
          <w:t>nd the DDR, the DMA classes block the running of the code, polling the Hardware DMA for the output of the FIR Compiler.</w:t>
        </w:r>
      </w:ins>
    </w:p>
    <w:p w14:paraId="656A5EE6" w14:textId="274F4FFE" w:rsidR="003274A2" w:rsidRPr="003274A2" w:rsidRDefault="004C488A">
      <w:pPr>
        <w:pStyle w:val="TextSub4"/>
        <w:ind w:left="861"/>
        <w:rPr>
          <w:ins w:id="4763" w:author="Luke Slemon" w:date="2020-05-16T16:48:00Z"/>
        </w:rPr>
        <w:pPrChange w:id="4764" w:author="Luke Slemon" w:date="2020-05-16T17:05:00Z">
          <w:pPr>
            <w:pStyle w:val="Heading3"/>
          </w:pPr>
        </w:pPrChange>
      </w:pPr>
      <w:ins w:id="4765" w:author="Luke Slemon" w:date="2020-05-16T17:13:00Z">
        <w:r>
          <w:t xml:space="preserve">Once the FIR has completed filtering the frame, the DMA will </w:t>
        </w:r>
      </w:ins>
      <w:ins w:id="4766" w:author="Luke Slemon" w:date="2020-05-16T17:14:00Z">
        <w:r>
          <w:t>stream the data back to the DDR, where the FIR Channel will extract the data from the buffers and push it back to the FIR Hierarchy. The Hierarchy will group the data from all channels and push the frames back to the BCI Overlay</w:t>
        </w:r>
      </w:ins>
      <w:ins w:id="4767" w:author="Luke Slemon" w:date="2020-05-16T17:15:00Z">
        <w:r>
          <w:t>.</w:t>
        </w:r>
      </w:ins>
    </w:p>
    <w:p w14:paraId="161CD805" w14:textId="11F24CA5" w:rsidR="00E34525" w:rsidRDefault="00E34525">
      <w:pPr>
        <w:pStyle w:val="Image"/>
        <w:rPr>
          <w:ins w:id="4768" w:author="Luke Slemon" w:date="2020-05-16T17:07:00Z"/>
        </w:rPr>
        <w:pPrChange w:id="4769" w:author="Luke Slemon" w:date="2020-05-16T17:50:00Z">
          <w:pPr>
            <w:pStyle w:val="TextSub3"/>
          </w:pPr>
        </w:pPrChange>
      </w:pPr>
      <w:ins w:id="4770" w:author="Luke Slemon" w:date="2020-05-16T16:48:00Z">
        <w:r>
          <w:drawing>
            <wp:inline distT="0" distB="0" distL="0" distR="0" wp14:anchorId="57BD02EA" wp14:editId="75DD733E">
              <wp:extent cx="5731510" cy="3034665"/>
              <wp:effectExtent l="0" t="0" r="254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ML Seq Filter Da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ins>
    </w:p>
    <w:p w14:paraId="1773181B" w14:textId="6EF9F4FA" w:rsidR="003274A2" w:rsidRDefault="003274A2" w:rsidP="004C488A">
      <w:pPr>
        <w:pStyle w:val="FigureAnnotation"/>
        <w:rPr>
          <w:ins w:id="4771" w:author="Luke Slemon" w:date="2020-05-16T17:15:00Z"/>
        </w:rPr>
      </w:pPr>
      <w:ins w:id="4772" w:author="Luke Slemon" w:date="2020-05-16T17:07:00Z">
        <w:r>
          <w:t>Figure 8.</w:t>
        </w:r>
      </w:ins>
      <w:ins w:id="4773" w:author="Luke Slemon" w:date="2020-05-19T16:54:00Z">
        <w:r w:rsidR="00867873">
          <w:t>29</w:t>
        </w:r>
      </w:ins>
      <w:ins w:id="4774" w:author="Luke Slemon" w:date="2020-05-16T17:07:00Z">
        <w:r>
          <w:t xml:space="preserve"> UML Sequence diagram displaying the steps taken to filter a frame of EEG data. </w:t>
        </w:r>
      </w:ins>
    </w:p>
    <w:p w14:paraId="6740C965" w14:textId="21355D9C" w:rsidR="004C488A" w:rsidRPr="004C488A" w:rsidRDefault="004C488A">
      <w:pPr>
        <w:pStyle w:val="TextSub4"/>
        <w:rPr>
          <w:ins w:id="4775" w:author="Luke Slemon" w:date="2020-05-16T15:05:00Z"/>
        </w:rPr>
        <w:pPrChange w:id="4776" w:author="Luke Slemon" w:date="2020-05-16T17:15:00Z">
          <w:pPr>
            <w:pStyle w:val="FigureAnnotation"/>
          </w:pPr>
        </w:pPrChange>
      </w:pPr>
      <w:ins w:id="4777" w:author="Luke Slemon" w:date="2020-05-16T17:15:00Z">
        <w:r>
          <w:t xml:space="preserve">The FIR Channel is </w:t>
        </w:r>
      </w:ins>
      <w:ins w:id="4778" w:author="Luke Slemon" w:date="2020-05-16T17:16:00Z">
        <w:r>
          <w:t xml:space="preserve">another Hierarchy of components which are grouped together in order to </w:t>
        </w:r>
      </w:ins>
      <w:ins w:id="4779" w:author="Luke Slemon" w:date="2020-05-16T17:25:00Z">
        <w:r w:rsidR="00E52447">
          <w:t xml:space="preserve">make development easier and more modular. The FIR Channel </w:t>
        </w:r>
      </w:ins>
      <w:ins w:id="4780" w:author="Luke Slemon" w:date="2020-05-16T17:30:00Z">
        <w:r w:rsidR="00F96A5B">
          <w:t>class</w:t>
        </w:r>
      </w:ins>
      <w:ins w:id="4781" w:author="Luke Slemon" w:date="2020-05-16T17:25:00Z">
        <w:r w:rsidR="00E52447">
          <w:t xml:space="preserve"> also extends the Hierarchy class</w:t>
        </w:r>
      </w:ins>
      <w:ins w:id="4782" w:author="Luke Slemon" w:date="2020-05-16T17:28:00Z">
        <w:r w:rsidR="00E52447">
          <w:t xml:space="preserve">, meaning it must override the check hierarchy method </w:t>
        </w:r>
      </w:ins>
      <w:ins w:id="4783" w:author="Luke Slemon" w:date="2020-05-16T17:29:00Z">
        <w:r w:rsidR="00E52447">
          <w:t xml:space="preserve">and creates its own checks to make sure that this driver class is bound to the correct </w:t>
        </w:r>
        <w:r w:rsidR="00E52447">
          <w:lastRenderedPageBreak/>
          <w:t xml:space="preserve">hardware hierarchy. </w:t>
        </w:r>
        <w:proofErr w:type="gramStart"/>
        <w:r w:rsidR="00E52447">
          <w:t>As long as</w:t>
        </w:r>
        <w:proofErr w:type="gramEnd"/>
        <w:r w:rsidR="00E52447">
          <w:t xml:space="preserve"> the path “</w:t>
        </w:r>
        <w:proofErr w:type="spellStart"/>
        <w:r w:rsidR="00E52447">
          <w:t>Filter_Hierarchy</w:t>
        </w:r>
        <w:proofErr w:type="spellEnd"/>
        <w:r w:rsidR="00E52447">
          <w:t>/</w:t>
        </w:r>
        <w:proofErr w:type="spellStart"/>
        <w:r w:rsidR="00E52447">
          <w:t>FIR_Channel</w:t>
        </w:r>
        <w:proofErr w:type="spellEnd"/>
        <w:r w:rsidR="00E52447">
          <w:t xml:space="preserve">” is in the </w:t>
        </w:r>
      </w:ins>
      <w:ins w:id="4784" w:author="Luke Slemon" w:date="2020-05-16T17:30:00Z">
        <w:r w:rsidR="00E52447">
          <w:t>hierarch</w:t>
        </w:r>
      </w:ins>
      <w:ins w:id="4785" w:author="Luke Slemon" w:date="2020-05-16T17:31:00Z">
        <w:r w:rsidR="00F96A5B">
          <w:t xml:space="preserve">y’s </w:t>
        </w:r>
      </w:ins>
      <w:ins w:id="4786" w:author="Luke Slemon" w:date="2020-05-16T17:30:00Z">
        <w:r w:rsidR="00E52447">
          <w:t>full path and it contains a “DATA_DMA”</w:t>
        </w:r>
      </w:ins>
      <w:ins w:id="4787" w:author="Luke Slemon" w:date="2020-05-16T17:31:00Z">
        <w:r w:rsidR="00F96A5B">
          <w:t xml:space="preserve"> in the Hierarchy’s list of IP blocks</w:t>
        </w:r>
      </w:ins>
      <w:ins w:id="4788" w:author="Luke Slemon" w:date="2020-05-16T17:30:00Z">
        <w:r w:rsidR="00E52447">
          <w:t>, the Overlay will bind the correct driver code to the correct hardware Hierarchy.</w:t>
        </w:r>
      </w:ins>
    </w:p>
    <w:p w14:paraId="438E7FBE" w14:textId="43E3A116" w:rsidR="00405BF3" w:rsidRDefault="00405BF3">
      <w:pPr>
        <w:pStyle w:val="Heading3"/>
        <w:rPr>
          <w:ins w:id="4789" w:author="Luke Slemon" w:date="2020-05-16T17:15:00Z"/>
        </w:rPr>
      </w:pPr>
      <w:bookmarkStart w:id="4790" w:name="_Toc40639301"/>
      <w:ins w:id="4791" w:author="Luke Slemon" w:date="2020-05-16T15:05:00Z">
        <w:r>
          <w:t>FFT Hierarchy</w:t>
        </w:r>
      </w:ins>
      <w:bookmarkEnd w:id="4790"/>
    </w:p>
    <w:p w14:paraId="0EA7A3A9" w14:textId="7DFD7216" w:rsidR="004C488A" w:rsidRPr="004C488A" w:rsidRDefault="004C488A" w:rsidP="004C488A">
      <w:pPr>
        <w:pStyle w:val="TextSub4"/>
        <w:ind w:left="861"/>
        <w:rPr>
          <w:ins w:id="4792" w:author="Luke Slemon" w:date="2020-05-16T16:49:00Z"/>
        </w:rPr>
      </w:pPr>
      <w:ins w:id="4793" w:author="Luke Slemon" w:date="2020-05-16T17:15:00Z">
        <w:r>
          <w:t>T</w:t>
        </w:r>
      </w:ins>
      <w:ins w:id="4794" w:author="Luke Slemon" w:date="2020-05-16T17:31:00Z">
        <w:r w:rsidR="00F96A5B">
          <w:t xml:space="preserve">he FFT Hierarchy serves the same purpose as the FIR Hierarchy, it </w:t>
        </w:r>
      </w:ins>
      <w:ins w:id="4795" w:author="Luke Slemon" w:date="2020-05-16T17:32:00Z">
        <w:r w:rsidR="00F96A5B">
          <w:t xml:space="preserve">handles the configuration of each FFT channel and then routes the data to the correct channel. The BCI Overlay will hold a reference to the </w:t>
        </w:r>
        <w:proofErr w:type="spellStart"/>
        <w:r w:rsidR="00F96A5B">
          <w:t>FFT</w:t>
        </w:r>
      </w:ins>
      <w:ins w:id="4796" w:author="Luke Slemon" w:date="2020-05-16T17:52:00Z">
        <w:r w:rsidR="00ED3F57">
          <w:t>_Hierarchy</w:t>
        </w:r>
        <w:proofErr w:type="spellEnd"/>
        <w:r w:rsidR="00ED3F57">
          <w:t xml:space="preserve"> which will in turn hold a reference to </w:t>
        </w:r>
        <w:proofErr w:type="gramStart"/>
        <w:r w:rsidR="00ED3F57">
          <w:t>all of</w:t>
        </w:r>
        <w:proofErr w:type="gramEnd"/>
        <w:r w:rsidR="00ED3F57">
          <w:t xml:space="preserve"> the channels associated with it. Figure 8.3</w:t>
        </w:r>
      </w:ins>
      <w:ins w:id="4797" w:author="Luke Slemon" w:date="2020-05-19T16:54:00Z">
        <w:r w:rsidR="00E45E02">
          <w:t>0</w:t>
        </w:r>
      </w:ins>
      <w:ins w:id="4798" w:author="Luke Slemon" w:date="2020-05-16T17:52:00Z">
        <w:r w:rsidR="00ED3F57">
          <w:t xml:space="preserve"> displays the steps required to configure an FFT Core</w:t>
        </w:r>
      </w:ins>
      <w:ins w:id="4799" w:author="Luke Slemon" w:date="2020-05-16T17:53:00Z">
        <w:r w:rsidR="00ED3F57">
          <w:t>, starting from the calling code within the Jupytr Notebook specifying what parameters it wants the FFT to follow. The BCI Overlay will pass these parameters to the FFT Hierarchy whic</w:t>
        </w:r>
      </w:ins>
      <w:ins w:id="4800" w:author="Luke Slemon" w:date="2020-05-16T17:54:00Z">
        <w:r w:rsidR="00ED3F57">
          <w:t xml:space="preserve">h begins with allocating buffers within the external memory to be used by the DMAs to handle all FFT related transactions. </w:t>
        </w:r>
      </w:ins>
    </w:p>
    <w:p w14:paraId="03EA1DE0" w14:textId="4788CF46" w:rsidR="00ED3F57" w:rsidRPr="00ED3F57" w:rsidRDefault="00E34525">
      <w:pPr>
        <w:pStyle w:val="Image"/>
        <w:rPr>
          <w:ins w:id="4801" w:author="Luke Slemon" w:date="2020-05-16T17:32:00Z"/>
        </w:rPr>
        <w:pPrChange w:id="4802" w:author="Luke Slemon" w:date="2020-05-16T17:54:00Z">
          <w:pPr>
            <w:pStyle w:val="TextSub3"/>
          </w:pPr>
        </w:pPrChange>
      </w:pPr>
      <w:ins w:id="4803" w:author="Luke Slemon" w:date="2020-05-16T16:49:00Z">
        <w:r>
          <w:drawing>
            <wp:inline distT="0" distB="0" distL="0" distR="0" wp14:anchorId="512E2475" wp14:editId="3BEFDF2E">
              <wp:extent cx="5560060" cy="2876127"/>
              <wp:effectExtent l="0" t="0" r="2540" b="635"/>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ML Seq Config FF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2555" cy="2882590"/>
                      </a:xfrm>
                      <a:prstGeom prst="rect">
                        <a:avLst/>
                      </a:prstGeom>
                    </pic:spPr>
                  </pic:pic>
                </a:graphicData>
              </a:graphic>
            </wp:inline>
          </w:drawing>
        </w:r>
      </w:ins>
    </w:p>
    <w:p w14:paraId="6344121C" w14:textId="740E5B49" w:rsidR="00F96A5B" w:rsidRDefault="00F96A5B" w:rsidP="00F96A5B">
      <w:pPr>
        <w:pStyle w:val="FigureAnnotation"/>
        <w:rPr>
          <w:ins w:id="4804" w:author="Luke Slemon" w:date="2020-05-16T17:54:00Z"/>
        </w:rPr>
      </w:pPr>
      <w:ins w:id="4805" w:author="Luke Slemon" w:date="2020-05-16T17:33:00Z">
        <w:r>
          <w:t>Figure 8.3</w:t>
        </w:r>
      </w:ins>
      <w:ins w:id="4806" w:author="Luke Slemon" w:date="2020-05-19T16:55:00Z">
        <w:r w:rsidR="00E45E02">
          <w:t>0</w:t>
        </w:r>
      </w:ins>
      <w:ins w:id="4807" w:author="Luke Slemon" w:date="2020-05-16T17:33:00Z">
        <w:r>
          <w:t>. UML Sequence diagram displaying the steps required to configure an FFT Core.</w:t>
        </w:r>
      </w:ins>
    </w:p>
    <w:p w14:paraId="7A277B7B" w14:textId="76CDDB57" w:rsidR="000C6A01" w:rsidRDefault="00ED3F57" w:rsidP="000C6A01">
      <w:pPr>
        <w:pStyle w:val="TextSub4"/>
        <w:rPr>
          <w:ins w:id="4808" w:author="Luke Slemon" w:date="2020-05-16T18:02:00Z"/>
        </w:rPr>
      </w:pPr>
      <w:ins w:id="4809" w:author="Luke Slemon" w:date="2020-05-16T17:54:00Z">
        <w:r>
          <w:t>When</w:t>
        </w:r>
      </w:ins>
      <w:ins w:id="4810" w:author="Luke Slemon" w:date="2020-05-16T17:55:00Z">
        <w:r>
          <w:t xml:space="preserve"> the buffers have been allocated space within the external DDR, the </w:t>
        </w:r>
      </w:ins>
      <w:ins w:id="4811" w:author="Luke Slemon" w:date="2020-05-16T17:58:00Z">
        <w:r>
          <w:t xml:space="preserve">FFT Hierarchy forwards the FFT parameters to the FFT Channel which populates a buffer and streams the parameters to the FFT Core. </w:t>
        </w:r>
      </w:ins>
    </w:p>
    <w:p w14:paraId="52648553" w14:textId="79C3B183" w:rsidR="000C6A01" w:rsidRPr="00ED3F57" w:rsidRDefault="000C6A01">
      <w:pPr>
        <w:pStyle w:val="TextSub4"/>
        <w:rPr>
          <w:ins w:id="4812" w:author="Luke Slemon" w:date="2020-05-16T15:05:00Z"/>
        </w:rPr>
        <w:pPrChange w:id="4813" w:author="Luke Slemon" w:date="2020-05-16T18:02:00Z">
          <w:pPr>
            <w:pStyle w:val="TextSub3"/>
          </w:pPr>
        </w:pPrChange>
      </w:pPr>
      <w:ins w:id="4814" w:author="Luke Slemon" w:date="2020-05-16T18:02:00Z">
        <w:r>
          <w:t>B</w:t>
        </w:r>
      </w:ins>
      <w:ins w:id="4815" w:author="Luke Slemon" w:date="2020-05-16T18:03:00Z">
        <w:r>
          <w:t>eing a Hierarchy, the FFT Hierarchy implements the Check Hierarchy method the same as the FIR Hierarchy by checking its path and what sub</w:t>
        </w:r>
      </w:ins>
      <w:ins w:id="4816" w:author="Luke Slemon" w:date="2020-05-19T18:02:00Z">
        <w:r w:rsidR="004862BF">
          <w:t>-</w:t>
        </w:r>
      </w:ins>
      <w:ins w:id="4817" w:author="Luke Slemon" w:date="2020-05-16T18:03:00Z">
        <w:r>
          <w:t>components it utilises.</w:t>
        </w:r>
      </w:ins>
    </w:p>
    <w:p w14:paraId="795BE09E" w14:textId="2F5E8DAB" w:rsidR="00405BF3" w:rsidRDefault="00405BF3">
      <w:pPr>
        <w:pStyle w:val="Heading3"/>
        <w:rPr>
          <w:ins w:id="4818" w:author="Luke Slemon" w:date="2020-05-16T18:03:00Z"/>
        </w:rPr>
      </w:pPr>
      <w:bookmarkStart w:id="4819" w:name="_Toc40639302"/>
      <w:ins w:id="4820" w:author="Luke Slemon" w:date="2020-05-16T15:05:00Z">
        <w:r>
          <w:t>FFT Channel</w:t>
        </w:r>
      </w:ins>
      <w:bookmarkEnd w:id="4819"/>
    </w:p>
    <w:p w14:paraId="596D95D0" w14:textId="01F3EA9F" w:rsidR="000C6A01" w:rsidRPr="000C6A01" w:rsidRDefault="000C6A01">
      <w:pPr>
        <w:pStyle w:val="TextSub4"/>
        <w:ind w:left="861"/>
        <w:rPr>
          <w:ins w:id="4821" w:author="Luke Slemon" w:date="2020-05-16T16:49:00Z"/>
        </w:rPr>
        <w:pPrChange w:id="4822" w:author="Luke Slemon" w:date="2020-05-16T18:06:00Z">
          <w:pPr>
            <w:pStyle w:val="Heading3"/>
          </w:pPr>
        </w:pPrChange>
      </w:pPr>
      <w:ins w:id="4823" w:author="Luke Slemon" w:date="2020-05-16T18:06:00Z">
        <w:r>
          <w:t>The FFT Channel is the entry point into the FFT related hardware</w:t>
        </w:r>
      </w:ins>
      <w:ins w:id="4824" w:author="Luke Slemon" w:date="2020-05-16T18:46:00Z">
        <w:r w:rsidR="005E6D5D">
          <w:t xml:space="preserve"> which handles the trans</w:t>
        </w:r>
      </w:ins>
      <w:ins w:id="4825" w:author="Luke Slemon" w:date="2020-05-16T18:47:00Z">
        <w:r w:rsidR="005E6D5D">
          <w:t xml:space="preserve">fer of the configuration parameters and EEG data between the FFT Core and the External DDR memory. </w:t>
        </w:r>
      </w:ins>
      <w:ins w:id="4826" w:author="Luke Slemon" w:date="2020-05-16T18:48:00Z">
        <w:r w:rsidR="005E6D5D">
          <w:t>Figure 8.3</w:t>
        </w:r>
      </w:ins>
      <w:ins w:id="4827" w:author="Luke Slemon" w:date="2020-05-19T16:57:00Z">
        <w:r w:rsidR="00E45E02">
          <w:t>1</w:t>
        </w:r>
      </w:ins>
      <w:ins w:id="4828" w:author="Luke Slemon" w:date="2020-05-16T18:48:00Z">
        <w:r w:rsidR="005E6D5D">
          <w:t xml:space="preserve"> offers a representation of how the B</w:t>
        </w:r>
      </w:ins>
      <w:ins w:id="4829" w:author="Luke Slemon" w:date="2020-05-16T18:49:00Z">
        <w:r w:rsidR="005E6D5D">
          <w:t>CI Overlay interacts with the lower level components in order to utilise an FFT to transform the EEG data from the time domain to the frequency domain.</w:t>
        </w:r>
      </w:ins>
    </w:p>
    <w:p w14:paraId="647F50C6" w14:textId="22F0C91E" w:rsidR="00E34525" w:rsidRDefault="00E34525">
      <w:pPr>
        <w:pStyle w:val="Image"/>
        <w:rPr>
          <w:ins w:id="4830" w:author="Luke Slemon" w:date="2020-05-16T17:37:00Z"/>
        </w:rPr>
        <w:pPrChange w:id="4831" w:author="Luke Slemon" w:date="2020-05-16T17:50:00Z">
          <w:pPr>
            <w:pStyle w:val="TextSub3"/>
          </w:pPr>
        </w:pPrChange>
      </w:pPr>
      <w:ins w:id="4832" w:author="Luke Slemon" w:date="2020-05-16T16:49:00Z">
        <w:r>
          <w:lastRenderedPageBreak/>
          <w:drawing>
            <wp:inline distT="0" distB="0" distL="0" distR="0" wp14:anchorId="3C196DF6" wp14:editId="75841F27">
              <wp:extent cx="5436235" cy="2881939"/>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ML Seq FFT Dat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54600" cy="2891675"/>
                      </a:xfrm>
                      <a:prstGeom prst="rect">
                        <a:avLst/>
                      </a:prstGeom>
                    </pic:spPr>
                  </pic:pic>
                </a:graphicData>
              </a:graphic>
            </wp:inline>
          </w:drawing>
        </w:r>
      </w:ins>
    </w:p>
    <w:p w14:paraId="0A603AD3" w14:textId="6E4BC3DB" w:rsidR="00F96A5B" w:rsidRDefault="00F96A5B" w:rsidP="00F96A5B">
      <w:pPr>
        <w:pStyle w:val="FigureAnnotation"/>
        <w:rPr>
          <w:ins w:id="4833" w:author="Luke Slemon" w:date="2020-05-16T18:50:00Z"/>
        </w:rPr>
      </w:pPr>
      <w:ins w:id="4834" w:author="Luke Slemon" w:date="2020-05-16T17:37:00Z">
        <w:r>
          <w:t>Figure 8.3</w:t>
        </w:r>
      </w:ins>
      <w:ins w:id="4835" w:author="Luke Slemon" w:date="2020-05-19T16:57:00Z">
        <w:r w:rsidR="00E45E02">
          <w:t>1</w:t>
        </w:r>
      </w:ins>
      <w:ins w:id="4836" w:author="Luke Slemon" w:date="2020-05-16T17:37:00Z">
        <w:r>
          <w:t xml:space="preserve"> UML Sequence diagram displaying the steps required to perform an FFT on</w:t>
        </w:r>
      </w:ins>
      <w:ins w:id="4837" w:author="Luke Slemon" w:date="2020-05-16T17:38:00Z">
        <w:r>
          <w:t xml:space="preserve"> a frame of data. </w:t>
        </w:r>
      </w:ins>
      <w:ins w:id="4838" w:author="Luke Slemon" w:date="2020-05-16T17:37:00Z">
        <w:r>
          <w:t xml:space="preserve"> </w:t>
        </w:r>
      </w:ins>
    </w:p>
    <w:p w14:paraId="328A4D7E" w14:textId="39A67A12" w:rsidR="005E6D5D" w:rsidRDefault="005E6D5D" w:rsidP="005E6D5D">
      <w:pPr>
        <w:pStyle w:val="TextSub4"/>
        <w:rPr>
          <w:ins w:id="4839" w:author="Luke Slemon" w:date="2020-05-16T19:00:00Z"/>
        </w:rPr>
      </w:pPr>
      <w:ins w:id="4840" w:author="Luke Slemon" w:date="2020-05-16T18:50:00Z">
        <w:r>
          <w:t xml:space="preserve">When the algorithm implemented within the BCI Overlay calls for an FFT, the frame of data is first sent to the </w:t>
        </w:r>
      </w:ins>
      <w:ins w:id="4841" w:author="Luke Slemon" w:date="2020-05-16T18:53:00Z">
        <w:r>
          <w:t>FFT Hierarchy which populates the allocated buffers with the frames of EEG data</w:t>
        </w:r>
      </w:ins>
      <w:ins w:id="4842" w:author="Luke Slemon" w:date="2020-05-16T18:54:00Z">
        <w:r>
          <w:t>. The allocated buffers are then used by the FFT Channel to stream the data from the external DDR memory</w:t>
        </w:r>
      </w:ins>
      <w:ins w:id="4843" w:author="Luke Slemon" w:date="2020-05-16T18:55:00Z">
        <w:r>
          <w:t xml:space="preserve"> to the FFT core using the DMA class. Once the transfer of data has been initiated by </w:t>
        </w:r>
        <w:proofErr w:type="gramStart"/>
        <w:r>
          <w:t>all of</w:t>
        </w:r>
        <w:proofErr w:type="gramEnd"/>
        <w:r>
          <w:t xml:space="preserve"> the channels, the DMA class blocks </w:t>
        </w:r>
      </w:ins>
      <w:ins w:id="4844" w:author="Luke Slemon" w:date="2020-05-16T18:56:00Z">
        <w:r>
          <w:t>the execution of the code by repeatedly polling the DMA for the output of the FFT. Once the FFT has complete, upon the channels r</w:t>
        </w:r>
      </w:ins>
      <w:ins w:id="4845" w:author="Luke Slemon" w:date="2020-05-16T18:57:00Z">
        <w:r>
          <w:t xml:space="preserve">equest, the DMA streams the data to the allocated buffers, where </w:t>
        </w:r>
        <w:r w:rsidR="009C6DD3">
          <w:t>the channels then extract the data. The stream of data</w:t>
        </w:r>
      </w:ins>
      <w:ins w:id="4846" w:author="Luke Slemon" w:date="2020-05-16T18:58:00Z">
        <w:r w:rsidR="009C6DD3">
          <w:t xml:space="preserve"> is an array of integers which need to be converted to an array of complex numbers. </w:t>
        </w:r>
      </w:ins>
      <w:ins w:id="4847" w:author="Luke Slemon" w:date="2020-05-16T18:59:00Z">
        <w:r w:rsidR="009C6DD3">
          <w:t xml:space="preserve">All pairs of numbers within the array are coupled together to form the real and imaginary components of the complex numbers. </w:t>
        </w:r>
      </w:ins>
    </w:p>
    <w:p w14:paraId="0B7EF70C" w14:textId="77777777" w:rsidR="004862BF" w:rsidRDefault="009C6DD3" w:rsidP="004862BF">
      <w:pPr>
        <w:pStyle w:val="TextSub4"/>
        <w:rPr>
          <w:ins w:id="4848" w:author="Luke Slemon" w:date="2020-05-19T18:03:00Z"/>
        </w:rPr>
      </w:pPr>
      <w:ins w:id="4849" w:author="Luke Slemon" w:date="2020-05-16T19:00:00Z">
        <w:r>
          <w:t xml:space="preserve">These complex numbers are then passed up through the different layers to the BCI Overlay, where the final transform </w:t>
        </w:r>
      </w:ins>
      <w:ins w:id="4850" w:author="Luke Slemon" w:date="2020-05-16T19:01:00Z">
        <w:r>
          <w:t>will be plotted and used to extract the SSVEPs.</w:t>
        </w:r>
      </w:ins>
      <w:bookmarkStart w:id="4851" w:name="_Toc40639303"/>
    </w:p>
    <w:p w14:paraId="01CA3970" w14:textId="7FDD5AB3" w:rsidR="009445C7" w:rsidRDefault="009445C7" w:rsidP="004862BF">
      <w:pPr>
        <w:pStyle w:val="Heading2"/>
        <w:rPr>
          <w:ins w:id="4852" w:author="Luke Slemon" w:date="2020-05-16T19:01:00Z"/>
        </w:rPr>
        <w:pPrChange w:id="4853" w:author="Luke Slemon" w:date="2020-05-19T18:03:00Z">
          <w:pPr>
            <w:pStyle w:val="Heading2"/>
          </w:pPr>
        </w:pPrChange>
      </w:pPr>
      <w:ins w:id="4854" w:author="Luke Slemon" w:date="2020-04-30T22:03:00Z">
        <w:r>
          <w:t>Test</w:t>
        </w:r>
      </w:ins>
      <w:ins w:id="4855" w:author="Luke Slemon" w:date="2020-05-04T17:32:00Z">
        <w:r w:rsidR="005E4FEE">
          <w:t>ing</w:t>
        </w:r>
      </w:ins>
      <w:bookmarkEnd w:id="4851"/>
    </w:p>
    <w:p w14:paraId="30667CE7" w14:textId="7AA13470" w:rsidR="00311697" w:rsidRDefault="00635CEF" w:rsidP="00311697">
      <w:pPr>
        <w:pStyle w:val="TextSub3"/>
        <w:rPr>
          <w:ins w:id="4856" w:author="Luke Slemon" w:date="2020-05-17T15:15:00Z"/>
        </w:rPr>
      </w:pPr>
      <w:ins w:id="4857" w:author="Luke Slemon" w:date="2020-05-17T12:44:00Z">
        <w:r>
          <w:t xml:space="preserve">The </w:t>
        </w:r>
      </w:ins>
      <w:ins w:id="4858" w:author="Luke Slemon" w:date="2020-05-17T13:23:00Z">
        <w:r w:rsidR="00B83B79">
          <w:t xml:space="preserve">primary objectives of the testing phase of the BCI System on Chip were </w:t>
        </w:r>
      </w:ins>
      <w:ins w:id="4859" w:author="Luke Slemon" w:date="2020-05-17T13:27:00Z">
        <w:r w:rsidR="006F7B69">
          <w:t xml:space="preserve">to determine the accuracy and effectiveness of the </w:t>
        </w:r>
      </w:ins>
      <w:ins w:id="4860" w:author="Luke Slemon" w:date="2020-05-17T13:28:00Z">
        <w:r w:rsidR="006F7B69">
          <w:t xml:space="preserve">hardware implemented FFT and FIR in comparison to their software counterparts. </w:t>
        </w:r>
      </w:ins>
    </w:p>
    <w:p w14:paraId="1565A001" w14:textId="0C63A59F" w:rsidR="00311697" w:rsidRDefault="00311697">
      <w:pPr>
        <w:pStyle w:val="Heading3"/>
        <w:rPr>
          <w:ins w:id="4861" w:author="Luke Slemon" w:date="2020-05-17T13:37:00Z"/>
        </w:rPr>
        <w:pPrChange w:id="4862" w:author="Luke Slemon" w:date="2020-05-17T18:47:00Z">
          <w:pPr>
            <w:pStyle w:val="TextSub3"/>
          </w:pPr>
        </w:pPrChange>
      </w:pPr>
      <w:bookmarkStart w:id="4863" w:name="_Toc40639304"/>
      <w:ins w:id="4864" w:author="Luke Slemon" w:date="2020-05-17T15:16:00Z">
        <w:r>
          <w:t>Output Comparison</w:t>
        </w:r>
      </w:ins>
      <w:ins w:id="4865" w:author="Luke Slemon" w:date="2020-05-17T15:15:00Z">
        <w:r>
          <w:t xml:space="preserve"> </w:t>
        </w:r>
      </w:ins>
      <w:ins w:id="4866" w:author="Luke Slemon" w:date="2020-05-17T15:16:00Z">
        <w:r>
          <w:t>T</w:t>
        </w:r>
      </w:ins>
      <w:ins w:id="4867" w:author="Luke Slemon" w:date="2020-05-17T15:15:00Z">
        <w:r>
          <w:t>ests</w:t>
        </w:r>
      </w:ins>
      <w:bookmarkEnd w:id="4863"/>
    </w:p>
    <w:p w14:paraId="6EAC46B7" w14:textId="44545DD3" w:rsidR="00B83B79" w:rsidRDefault="006F7B69">
      <w:pPr>
        <w:pStyle w:val="TextSub4"/>
        <w:rPr>
          <w:ins w:id="4868" w:author="Luke Slemon" w:date="2020-05-17T13:16:00Z"/>
        </w:rPr>
        <w:pPrChange w:id="4869" w:author="Luke Slemon" w:date="2020-05-17T15:15:00Z">
          <w:pPr>
            <w:pStyle w:val="TextSub3"/>
          </w:pPr>
        </w:pPrChange>
      </w:pPr>
      <w:ins w:id="4870" w:author="Luke Slemon" w:date="2020-05-17T13:30:00Z">
        <w:r>
          <w:t>The first round of tests compare</w:t>
        </w:r>
      </w:ins>
      <w:ins w:id="4871" w:author="Luke Slemon" w:date="2020-05-17T13:37:00Z">
        <w:r w:rsidR="00ED53A9">
          <w:t>s</w:t>
        </w:r>
      </w:ins>
      <w:ins w:id="4872" w:author="Luke Slemon" w:date="2020-05-17T13:30:00Z">
        <w:r>
          <w:t xml:space="preserve"> the </w:t>
        </w:r>
      </w:ins>
      <w:ins w:id="4873" w:author="Luke Slemon" w:date="2020-05-17T13:31:00Z">
        <w:r>
          <w:t xml:space="preserve">output plots of the Hardware FFT and FIR against the output of their software counterparts. This will help to determine if </w:t>
        </w:r>
      </w:ins>
      <w:ins w:id="4874" w:author="Luke Slemon" w:date="2020-05-17T13:32:00Z">
        <w:r>
          <w:t>the Hardware implementation is</w:t>
        </w:r>
      </w:ins>
      <w:ins w:id="4875" w:author="Luke Slemon" w:date="2020-05-17T13:37:00Z">
        <w:r w:rsidR="00ED53A9">
          <w:t xml:space="preserve"> performing the operation correctly.</w:t>
        </w:r>
      </w:ins>
    </w:p>
    <w:p w14:paraId="0F974D82" w14:textId="4A636E95" w:rsidR="00635CEF" w:rsidRDefault="00B83B79" w:rsidP="00FD7B02">
      <w:pPr>
        <w:pStyle w:val="Image"/>
        <w:rPr>
          <w:ins w:id="4876" w:author="Luke Slemon" w:date="2020-05-17T13:28:00Z"/>
        </w:rPr>
      </w:pPr>
      <w:ins w:id="4877" w:author="Luke Slemon" w:date="2020-05-17T13:16:00Z">
        <w:r>
          <w:lastRenderedPageBreak/>
          <w:drawing>
            <wp:inline distT="0" distB="0" distL="0" distR="0" wp14:anchorId="7F9685DF" wp14:editId="1C8F1ECF">
              <wp:extent cx="5731510" cy="2865755"/>
              <wp:effectExtent l="0" t="0" r="254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riginal Signa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ins>
    </w:p>
    <w:p w14:paraId="639626D0" w14:textId="225CCCE6" w:rsidR="006F7B69" w:rsidRDefault="006F7B69" w:rsidP="006F7B69">
      <w:pPr>
        <w:pStyle w:val="FigureAnnotation"/>
        <w:rPr>
          <w:ins w:id="4878" w:author="Luke Slemon" w:date="2020-05-17T13:37:00Z"/>
        </w:rPr>
      </w:pPr>
      <w:ins w:id="4879" w:author="Luke Slemon" w:date="2020-05-17T13:28:00Z">
        <w:r>
          <w:t>Figure</w:t>
        </w:r>
      </w:ins>
      <w:ins w:id="4880" w:author="Luke Slemon" w:date="2020-05-17T13:29:00Z">
        <w:r>
          <w:t xml:space="preserve"> 8.3</w:t>
        </w:r>
      </w:ins>
      <w:ins w:id="4881" w:author="Luke Slemon" w:date="2020-05-19T16:57:00Z">
        <w:r w:rsidR="00E45E02">
          <w:t>2</w:t>
        </w:r>
      </w:ins>
      <w:ins w:id="4882" w:author="Luke Slemon" w:date="2020-05-17T13:29:00Z">
        <w:r>
          <w:t>. The original 600Hz signal embedded in a noisy signal</w:t>
        </w:r>
      </w:ins>
      <w:ins w:id="4883" w:author="Luke Slemon" w:date="2020-05-17T13:37:00Z">
        <w:r w:rsidR="00ED53A9">
          <w:t>.</w:t>
        </w:r>
      </w:ins>
    </w:p>
    <w:p w14:paraId="151EB90C" w14:textId="2C1F6085" w:rsidR="00FA09AB" w:rsidRDefault="00ED53A9">
      <w:pPr>
        <w:pStyle w:val="TextSub4"/>
        <w:rPr>
          <w:ins w:id="4884" w:author="Luke Slemon" w:date="2020-05-19T13:05:00Z"/>
        </w:rPr>
      </w:pPr>
      <w:ins w:id="4885" w:author="Luke Slemon" w:date="2020-05-17T13:38:00Z">
        <w:r>
          <w:t>The signal in Figure 8.3</w:t>
        </w:r>
      </w:ins>
      <w:ins w:id="4886" w:author="Luke Slemon" w:date="2020-05-19T16:57:00Z">
        <w:r w:rsidR="00E45E02">
          <w:t>2</w:t>
        </w:r>
      </w:ins>
      <w:ins w:id="4887" w:author="Luke Slemon" w:date="2020-05-17T13:38:00Z">
        <w:r>
          <w:t xml:space="preserve"> being used as the test bench signal is composed of a </w:t>
        </w:r>
      </w:ins>
      <w:ins w:id="4888" w:author="Luke Slemon" w:date="2020-05-17T13:39:00Z">
        <w:r>
          <w:t xml:space="preserve">600Hz Sine wave polluted by gaussian noise. </w:t>
        </w:r>
      </w:ins>
      <w:ins w:id="4889" w:author="Luke Slemon" w:date="2020-05-17T13:40:00Z">
        <w:r>
          <w:t xml:space="preserve">This signal </w:t>
        </w:r>
      </w:ins>
      <w:ins w:id="4890" w:author="Luke Slemon" w:date="2020-05-17T13:41:00Z">
        <w:r>
          <w:t xml:space="preserve">can be used to determine if the Hardware FFT has a strong 600Hz component with </w:t>
        </w:r>
      </w:ins>
      <w:ins w:id="4891" w:author="Luke Slemon" w:date="2020-05-17T13:43:00Z">
        <w:r>
          <w:t xml:space="preserve">a spectrum of lower magnitude frequency components </w:t>
        </w:r>
      </w:ins>
      <w:ins w:id="4892" w:author="Luke Slemon" w:date="2020-05-17T13:44:00Z">
        <w:r>
          <w:t xml:space="preserve">caused by the noise. When determining the effectiveness of the FIR filter, this signal can be passed through a filter with a band encompassing the frequency component required, and the result should be a </w:t>
        </w:r>
      </w:ins>
      <w:ins w:id="4893" w:author="Luke Slemon" w:date="2020-05-17T13:45:00Z">
        <w:r>
          <w:t xml:space="preserve">sine wave with </w:t>
        </w:r>
      </w:ins>
      <w:ins w:id="4894" w:author="Luke Slemon" w:date="2020-05-17T13:46:00Z">
        <w:r>
          <w:t xml:space="preserve">less variations in amplitude over each period. </w:t>
        </w:r>
        <w:r w:rsidR="00FD7B02">
          <w:t xml:space="preserve">Secondly, the frequency spectrum of this filtered signal should </w:t>
        </w:r>
      </w:ins>
      <w:ins w:id="4895" w:author="Luke Slemon" w:date="2020-05-17T13:47:00Z">
        <w:r w:rsidR="00FD7B02">
          <w:t xml:space="preserve">still have the strong 600Hz component while the surrounding frequency components are attenuated. </w:t>
        </w:r>
      </w:ins>
    </w:p>
    <w:p w14:paraId="41D5AF57" w14:textId="44F3D68F" w:rsidR="00E2011C" w:rsidRDefault="00E2011C" w:rsidP="00E2011C">
      <w:pPr>
        <w:pStyle w:val="Heading4"/>
        <w:rPr>
          <w:ins w:id="4896" w:author="Luke Slemon" w:date="2020-05-17T14:04:00Z"/>
        </w:rPr>
        <w:pPrChange w:id="4897" w:author="Luke Slemon" w:date="2020-05-19T13:05:00Z">
          <w:pPr>
            <w:pStyle w:val="TextSub3"/>
          </w:pPr>
        </w:pPrChange>
      </w:pPr>
      <w:ins w:id="4898" w:author="Luke Slemon" w:date="2020-05-19T13:05:00Z">
        <w:r>
          <w:t>FFT Tests</w:t>
        </w:r>
      </w:ins>
    </w:p>
    <w:p w14:paraId="62CE8041" w14:textId="5A789AD8" w:rsidR="00FA09AB" w:rsidRPr="00ED53A9" w:rsidRDefault="00FA09AB" w:rsidP="00E2011C">
      <w:pPr>
        <w:pStyle w:val="TextSub4"/>
        <w:rPr>
          <w:ins w:id="4899" w:author="Luke Slemon" w:date="2020-05-17T12:50:00Z"/>
        </w:rPr>
        <w:pPrChange w:id="4900" w:author="Luke Slemon" w:date="2020-05-19T13:05:00Z">
          <w:pPr>
            <w:pStyle w:val="TextSub3"/>
          </w:pPr>
        </w:pPrChange>
      </w:pPr>
      <w:ins w:id="4901" w:author="Luke Slemon" w:date="2020-05-17T14:04:00Z">
        <w:r>
          <w:t xml:space="preserve">The Hardware FFT was configured as a </w:t>
        </w:r>
      </w:ins>
      <w:ins w:id="4902" w:author="Luke Slemon" w:date="2020-05-17T14:07:00Z">
        <w:r w:rsidR="00B250A2">
          <w:t xml:space="preserve">1024 point forward FFT with a scaling schedule of </w:t>
        </w:r>
      </w:ins>
      <w:ins w:id="4903" w:author="Luke Slemon" w:date="2020-05-17T14:08:00Z">
        <w:r w:rsidR="00B250A2">
          <w:t xml:space="preserve">[1, 1, 2, 2, 2, 2] which as previously mentioned defines how each stage of the Radix-4 FFT is </w:t>
        </w:r>
      </w:ins>
      <w:ins w:id="4904" w:author="Luke Slemon" w:date="2020-05-17T14:09:00Z">
        <w:r w:rsidR="00B250A2">
          <w:t xml:space="preserve">scaled to avoid bit growth. The software FFT used for the comparison was configured the same </w:t>
        </w:r>
      </w:ins>
      <w:ins w:id="4905" w:author="Luke Slemon" w:date="2020-05-19T12:49:00Z">
        <w:r w:rsidR="00FB68C4">
          <w:t>ensuring</w:t>
        </w:r>
      </w:ins>
      <w:ins w:id="4906" w:author="Luke Slemon" w:date="2020-05-17T14:09:00Z">
        <w:r w:rsidR="00B250A2">
          <w:t xml:space="preserve"> the tests were fair. </w:t>
        </w:r>
      </w:ins>
    </w:p>
    <w:p w14:paraId="61FE7FFD" w14:textId="070C063D" w:rsidR="00FD7B02" w:rsidRDefault="00B83B79" w:rsidP="00FD7B02">
      <w:pPr>
        <w:pStyle w:val="Image"/>
        <w:rPr>
          <w:ins w:id="4907" w:author="Luke Slemon" w:date="2020-05-17T13:48:00Z"/>
        </w:rPr>
      </w:pPr>
      <w:ins w:id="4908" w:author="Luke Slemon" w:date="2020-05-17T13:15:00Z">
        <w:r>
          <w:drawing>
            <wp:inline distT="0" distB="0" distL="0" distR="0" wp14:anchorId="3406A453" wp14:editId="18056BAC">
              <wp:extent cx="4914900" cy="2552700"/>
              <wp:effectExtent l="0" t="0" r="0" b="0"/>
              <wp:docPr id="111" name="Picture 11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W FFT.png"/>
                      <pic:cNvPicPr/>
                    </pic:nvPicPr>
                    <pic:blipFill rotWithShape="1">
                      <a:blip r:embed="rId79" cstate="print">
                        <a:extLst>
                          <a:ext uri="{28A0092B-C50C-407E-A947-70E740481C1C}">
                            <a14:useLocalDpi xmlns:a14="http://schemas.microsoft.com/office/drawing/2010/main" val="0"/>
                          </a:ext>
                        </a:extLst>
                      </a:blip>
                      <a:srcRect l="5152" t="6646" r="9095" b="4277"/>
                      <a:stretch/>
                    </pic:blipFill>
                    <pic:spPr bwMode="auto">
                      <a:xfrm>
                        <a:off x="0" y="0"/>
                        <a:ext cx="4914900" cy="2552700"/>
                      </a:xfrm>
                      <a:prstGeom prst="rect">
                        <a:avLst/>
                      </a:prstGeom>
                      <a:ln>
                        <a:noFill/>
                      </a:ln>
                      <a:extLst>
                        <a:ext uri="{53640926-AAD7-44D8-BBD7-CCE9431645EC}">
                          <a14:shadowObscured xmlns:a14="http://schemas.microsoft.com/office/drawing/2010/main"/>
                        </a:ext>
                      </a:extLst>
                    </pic:spPr>
                  </pic:pic>
                </a:graphicData>
              </a:graphic>
            </wp:inline>
          </w:drawing>
        </w:r>
      </w:ins>
    </w:p>
    <w:p w14:paraId="7357FF7D" w14:textId="20FFF709" w:rsidR="00FD7B02" w:rsidRDefault="00FD7B02" w:rsidP="00FD7B02">
      <w:pPr>
        <w:pStyle w:val="FigureAnnotation"/>
        <w:rPr>
          <w:ins w:id="4909" w:author="Luke Slemon" w:date="2020-05-17T13:49:00Z"/>
          <w:lang w:val="en-IE"/>
        </w:rPr>
      </w:pPr>
      <w:ins w:id="4910" w:author="Luke Slemon" w:date="2020-05-17T13:48:00Z">
        <w:r>
          <w:rPr>
            <w:lang w:val="en-IE"/>
          </w:rPr>
          <w:lastRenderedPageBreak/>
          <w:t>Figure 8.3</w:t>
        </w:r>
      </w:ins>
      <w:ins w:id="4911" w:author="Luke Slemon" w:date="2020-05-19T16:57:00Z">
        <w:r w:rsidR="00E45E02">
          <w:rPr>
            <w:lang w:val="en-IE"/>
          </w:rPr>
          <w:t>3</w:t>
        </w:r>
      </w:ins>
      <w:ins w:id="4912" w:author="Luke Slemon" w:date="2020-05-17T13:48:00Z">
        <w:r>
          <w:rPr>
            <w:lang w:val="en-IE"/>
          </w:rPr>
          <w:t xml:space="preserve"> Magnitude Spectrum gen</w:t>
        </w:r>
      </w:ins>
      <w:ins w:id="4913" w:author="Luke Slemon" w:date="2020-05-17T13:49:00Z">
        <w:r>
          <w:rPr>
            <w:lang w:val="en-IE"/>
          </w:rPr>
          <w:t xml:space="preserve">erated by the Hardware FFT </w:t>
        </w:r>
      </w:ins>
      <w:ins w:id="4914" w:author="Luke Slemon" w:date="2020-05-17T13:48:00Z">
        <w:r>
          <w:rPr>
            <w:lang w:val="en-IE"/>
          </w:rPr>
          <w:t>of</w:t>
        </w:r>
      </w:ins>
      <w:ins w:id="4915" w:author="Luke Slemon" w:date="2020-05-17T13:49:00Z">
        <w:r>
          <w:rPr>
            <w:lang w:val="en-IE"/>
          </w:rPr>
          <w:t xml:space="preserve"> a</w:t>
        </w:r>
      </w:ins>
      <w:ins w:id="4916" w:author="Luke Slemon" w:date="2020-05-17T13:48:00Z">
        <w:r>
          <w:rPr>
            <w:lang w:val="en-IE"/>
          </w:rPr>
          <w:t xml:space="preserve"> 600Hz sine wave within a noisy signal</w:t>
        </w:r>
      </w:ins>
      <w:ins w:id="4917" w:author="Luke Slemon" w:date="2020-05-17T13:49:00Z">
        <w:r>
          <w:rPr>
            <w:lang w:val="en-IE"/>
          </w:rPr>
          <w:t>.</w:t>
        </w:r>
      </w:ins>
    </w:p>
    <w:p w14:paraId="3AD7373C" w14:textId="722F6760" w:rsidR="00FD7B02" w:rsidRPr="00FD7B02" w:rsidRDefault="00FD7B02">
      <w:pPr>
        <w:pStyle w:val="TextSub4"/>
        <w:rPr>
          <w:ins w:id="4918" w:author="Luke Slemon" w:date="2020-05-17T13:49:00Z"/>
        </w:rPr>
        <w:pPrChange w:id="4919" w:author="Luke Slemon" w:date="2020-05-17T15:15:00Z">
          <w:pPr>
            <w:pStyle w:val="TextSub3"/>
          </w:pPr>
        </w:pPrChange>
      </w:pPr>
      <w:ins w:id="4920" w:author="Luke Slemon" w:date="2020-05-17T13:50:00Z">
        <w:r>
          <w:t>The Magnitude spectrum generated by the Hardware FFT as seen in Figure 8.3</w:t>
        </w:r>
      </w:ins>
      <w:ins w:id="4921" w:author="Luke Slemon" w:date="2020-05-19T16:58:00Z">
        <w:r w:rsidR="00E45E02">
          <w:t>3</w:t>
        </w:r>
      </w:ins>
      <w:ins w:id="4922" w:author="Luke Slemon" w:date="2020-05-17T13:50:00Z">
        <w:r>
          <w:t xml:space="preserve"> has a strong and distinct 600Hz frequency compo</w:t>
        </w:r>
      </w:ins>
      <w:ins w:id="4923" w:author="Luke Slemon" w:date="2020-05-17T13:51:00Z">
        <w:r>
          <w:t>nent as expected as well as smaller frequency components across</w:t>
        </w:r>
      </w:ins>
      <w:ins w:id="4924" w:author="Luke Slemon" w:date="2020-05-19T12:58:00Z">
        <w:r w:rsidR="00E2011C">
          <w:t xml:space="preserve"> the surrounding frequencies</w:t>
        </w:r>
      </w:ins>
      <w:ins w:id="4925" w:author="Luke Slemon" w:date="2020-05-17T13:51:00Z">
        <w:r>
          <w:t>.</w:t>
        </w:r>
      </w:ins>
      <w:ins w:id="4926" w:author="Luke Slemon" w:date="2020-05-17T13:54:00Z">
        <w:r>
          <w:t xml:space="preserve"> When compared to the Software implementation</w:t>
        </w:r>
      </w:ins>
      <w:ins w:id="4927" w:author="Luke Slemon" w:date="2020-05-17T13:55:00Z">
        <w:r>
          <w:t xml:space="preserve"> in Figure 8.3</w:t>
        </w:r>
      </w:ins>
      <w:ins w:id="4928" w:author="Luke Slemon" w:date="2020-05-19T16:58:00Z">
        <w:r w:rsidR="00E45E02">
          <w:t>4</w:t>
        </w:r>
      </w:ins>
      <w:ins w:id="4929" w:author="Luke Slemon" w:date="2020-05-17T13:55:00Z">
        <w:r>
          <w:t xml:space="preserve">, both plots </w:t>
        </w:r>
      </w:ins>
      <w:ins w:id="4930" w:author="Luke Slemon" w:date="2020-05-19T12:59:00Z">
        <w:r w:rsidR="00E2011C">
          <w:t xml:space="preserve">share the same shape </w:t>
        </w:r>
      </w:ins>
      <w:ins w:id="4931" w:author="Luke Slemon" w:date="2020-05-17T13:55:00Z">
        <w:r>
          <w:t>except for the amplitude values</w:t>
        </w:r>
      </w:ins>
      <w:ins w:id="4932" w:author="Luke Slemon" w:date="2020-05-17T13:56:00Z">
        <w:r>
          <w:t xml:space="preserve">, with a strong distinct peak at 600Hz and </w:t>
        </w:r>
      </w:ins>
      <w:ins w:id="4933" w:author="Luke Slemon" w:date="2020-05-17T13:59:00Z">
        <w:r w:rsidR="00FA09AB">
          <w:t>two distinct troughs at roughly 800Hz and 18</w:t>
        </w:r>
      </w:ins>
      <w:ins w:id="4934" w:author="Luke Slemon" w:date="2020-05-17T14:00:00Z">
        <w:r w:rsidR="00FA09AB">
          <w:t>00Hz</w:t>
        </w:r>
      </w:ins>
      <w:ins w:id="4935" w:author="Luke Slemon" w:date="2020-05-17T14:02:00Z">
        <w:r w:rsidR="00FA09AB">
          <w:t>.</w:t>
        </w:r>
      </w:ins>
    </w:p>
    <w:p w14:paraId="28E22F5F" w14:textId="711B8F74" w:rsidR="00FD7B02" w:rsidRDefault="00FD7B02">
      <w:pPr>
        <w:pStyle w:val="Image"/>
        <w:rPr>
          <w:ins w:id="4936" w:author="Luke Slemon" w:date="2020-05-17T13:49:00Z"/>
        </w:rPr>
        <w:pPrChange w:id="4937" w:author="Luke Slemon" w:date="2020-05-17T13:52:00Z">
          <w:pPr>
            <w:pStyle w:val="TextSub2"/>
          </w:pPr>
        </w:pPrChange>
      </w:pPr>
      <w:ins w:id="4938" w:author="Luke Slemon" w:date="2020-05-17T13:49:00Z">
        <w:r>
          <w:drawing>
            <wp:inline distT="0" distB="0" distL="0" distR="0" wp14:anchorId="1F4E8114" wp14:editId="54AF9E9A">
              <wp:extent cx="4918624" cy="2590800"/>
              <wp:effectExtent l="0" t="0" r="0" b="0"/>
              <wp:docPr id="115" name="Picture 11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W FFT.png"/>
                      <pic:cNvPicPr/>
                    </pic:nvPicPr>
                    <pic:blipFill rotWithShape="1">
                      <a:blip r:embed="rId80" cstate="print">
                        <a:extLst>
                          <a:ext uri="{28A0092B-C50C-407E-A947-70E740481C1C}">
                            <a14:useLocalDpi xmlns:a14="http://schemas.microsoft.com/office/drawing/2010/main" val="0"/>
                          </a:ext>
                        </a:extLst>
                      </a:blip>
                      <a:srcRect l="6813" t="7312" r="9262" b="4276"/>
                      <a:stretch/>
                    </pic:blipFill>
                    <pic:spPr bwMode="auto">
                      <a:xfrm>
                        <a:off x="0" y="0"/>
                        <a:ext cx="4922034" cy="2592596"/>
                      </a:xfrm>
                      <a:prstGeom prst="rect">
                        <a:avLst/>
                      </a:prstGeom>
                      <a:ln>
                        <a:noFill/>
                      </a:ln>
                      <a:extLst>
                        <a:ext uri="{53640926-AAD7-44D8-BBD7-CCE9431645EC}">
                          <a14:shadowObscured xmlns:a14="http://schemas.microsoft.com/office/drawing/2010/main"/>
                        </a:ext>
                      </a:extLst>
                    </pic:spPr>
                  </pic:pic>
                </a:graphicData>
              </a:graphic>
            </wp:inline>
          </w:drawing>
        </w:r>
      </w:ins>
    </w:p>
    <w:p w14:paraId="40F3EC8A" w14:textId="0256D9D8" w:rsidR="00FD7B02" w:rsidRDefault="00FD7B02" w:rsidP="00FD7B02">
      <w:pPr>
        <w:pStyle w:val="FigureAnnotation"/>
        <w:rPr>
          <w:ins w:id="4939" w:author="Luke Slemon" w:date="2020-05-17T14:02:00Z"/>
          <w:noProof/>
        </w:rPr>
      </w:pPr>
      <w:ins w:id="4940" w:author="Luke Slemon" w:date="2020-05-17T13:49:00Z">
        <w:r>
          <w:t>Figure 8.3</w:t>
        </w:r>
      </w:ins>
      <w:ins w:id="4941" w:author="Luke Slemon" w:date="2020-05-19T16:58:00Z">
        <w:r w:rsidR="00E45E02">
          <w:t>4</w:t>
        </w:r>
      </w:ins>
      <w:ins w:id="4942" w:author="Luke Slemon" w:date="2020-05-17T13:49:00Z">
        <w:r>
          <w:t>. Magnitude Spectrum generated by the Software FFT of a 600Hz sine wave within a noisy signal.</w:t>
        </w:r>
      </w:ins>
      <w:ins w:id="4943" w:author="Luke Slemon" w:date="2020-05-17T13:52:00Z">
        <w:r w:rsidRPr="00FD7B02">
          <w:rPr>
            <w:noProof/>
          </w:rPr>
          <w:t xml:space="preserve"> </w:t>
        </w:r>
      </w:ins>
    </w:p>
    <w:p w14:paraId="12A7CF47" w14:textId="7D7384E4" w:rsidR="00FA09AB" w:rsidRDefault="00FA09AB">
      <w:pPr>
        <w:pStyle w:val="TextSub4"/>
        <w:rPr>
          <w:ins w:id="4944" w:author="Luke Slemon" w:date="2020-05-17T14:13:00Z"/>
        </w:rPr>
        <w:pPrChange w:id="4945" w:author="Luke Slemon" w:date="2020-05-17T15:15:00Z">
          <w:pPr>
            <w:pStyle w:val="TextSub3"/>
          </w:pPr>
        </w:pPrChange>
      </w:pPr>
      <w:ins w:id="4946" w:author="Luke Slemon" w:date="2020-05-17T14:02:00Z">
        <w:r>
          <w:t>When comparin</w:t>
        </w:r>
      </w:ins>
      <w:ins w:id="4947" w:author="Luke Slemon" w:date="2020-05-17T14:03:00Z">
        <w:r>
          <w:t>g th</w:t>
        </w:r>
      </w:ins>
      <w:ins w:id="4948" w:author="Luke Slemon" w:date="2020-05-17T14:10:00Z">
        <w:r w:rsidR="00B250A2">
          <w:t>e magnitude values between both implementations</w:t>
        </w:r>
      </w:ins>
      <w:ins w:id="4949" w:author="Luke Slemon" w:date="2020-05-17T14:11:00Z">
        <w:r w:rsidR="00B250A2">
          <w:t xml:space="preserve"> the mean difference between both implementations was 36.12. The scaling schedule affects how much the </w:t>
        </w:r>
      </w:ins>
      <w:ins w:id="4950" w:author="Luke Slemon" w:date="2020-05-17T14:12:00Z">
        <w:r w:rsidR="00B250A2">
          <w:t xml:space="preserve">Hardware FFT magnitude values differ from the Software implementation, </w:t>
        </w:r>
      </w:ins>
      <w:ins w:id="4951" w:author="Luke Slemon" w:date="2020-05-17T14:21:00Z">
        <w:r w:rsidR="00492E16">
          <w:t xml:space="preserve">where different </w:t>
        </w:r>
      </w:ins>
      <w:ins w:id="4952" w:author="Luke Slemon" w:date="2020-05-19T13:01:00Z">
        <w:r w:rsidR="00E2011C">
          <w:t>schedules scale the signal differently</w:t>
        </w:r>
      </w:ins>
      <w:ins w:id="4953" w:author="Luke Slemon" w:date="2020-05-19T13:04:00Z">
        <w:r w:rsidR="00E2011C">
          <w:t>.</w:t>
        </w:r>
      </w:ins>
      <w:ins w:id="4954" w:author="Luke Slemon" w:date="2020-05-17T14:21:00Z">
        <w:r w:rsidR="00492E16">
          <w:t xml:space="preserve"> </w:t>
        </w:r>
      </w:ins>
      <w:proofErr w:type="gramStart"/>
      <w:ins w:id="4955" w:author="Luke Slemon" w:date="2020-05-19T13:04:00Z">
        <w:r w:rsidR="00E2011C">
          <w:t>T</w:t>
        </w:r>
      </w:ins>
      <w:ins w:id="4956" w:author="Luke Slemon" w:date="2020-05-17T14:21:00Z">
        <w:r w:rsidR="00492E16">
          <w:t>ypically</w:t>
        </w:r>
        <w:proofErr w:type="gramEnd"/>
        <w:r w:rsidR="00492E16">
          <w:t xml:space="preserve"> the higher the scaling weights for each stage lead to a greater</w:t>
        </w:r>
      </w:ins>
      <w:ins w:id="4957" w:author="Luke Slemon" w:date="2020-05-19T13:02:00Z">
        <w:r w:rsidR="00E2011C">
          <w:t xml:space="preserve"> effect </w:t>
        </w:r>
      </w:ins>
      <w:ins w:id="4958" w:author="Luke Slemon" w:date="2020-05-19T13:04:00Z">
        <w:r w:rsidR="00E2011C">
          <w:t xml:space="preserve">the </w:t>
        </w:r>
      </w:ins>
      <w:ins w:id="4959" w:author="Luke Slemon" w:date="2020-05-19T13:02:00Z">
        <w:r w:rsidR="00E2011C">
          <w:t>scaling</w:t>
        </w:r>
      </w:ins>
      <w:ins w:id="4960" w:author="Luke Slemon" w:date="2020-05-19T13:03:00Z">
        <w:r w:rsidR="00E2011C">
          <w:t xml:space="preserve"> </w:t>
        </w:r>
      </w:ins>
      <w:ins w:id="4961" w:author="Luke Slemon" w:date="2020-05-19T13:04:00Z">
        <w:r w:rsidR="00E2011C">
          <w:t xml:space="preserve">has on the output </w:t>
        </w:r>
      </w:ins>
      <w:ins w:id="4962" w:author="Luke Slemon" w:date="2020-05-19T13:03:00Z">
        <w:r w:rsidR="00E2011C">
          <w:t xml:space="preserve">creating a greater difference between </w:t>
        </w:r>
      </w:ins>
      <w:ins w:id="4963" w:author="Luke Slemon" w:date="2020-05-19T13:04:00Z">
        <w:r w:rsidR="00E2011C">
          <w:t>the amplitudes in both implementations</w:t>
        </w:r>
      </w:ins>
      <w:ins w:id="4964" w:author="Luke Slemon" w:date="2020-05-17T14:22:00Z">
        <w:r w:rsidR="00492E16">
          <w:t>.</w:t>
        </w:r>
      </w:ins>
    </w:p>
    <w:tbl>
      <w:tblPr>
        <w:tblStyle w:val="TableGrid"/>
        <w:tblW w:w="0" w:type="auto"/>
        <w:tblInd w:w="1980" w:type="dxa"/>
        <w:tblLook w:val="04A0" w:firstRow="1" w:lastRow="0" w:firstColumn="1" w:lastColumn="0" w:noHBand="0" w:noVBand="1"/>
        <w:tblPrChange w:id="4965" w:author="Luke Slemon" w:date="2020-05-18T20:58:00Z">
          <w:tblPr>
            <w:tblStyle w:val="TableGrid"/>
            <w:tblW w:w="0" w:type="auto"/>
            <w:tblInd w:w="2689" w:type="dxa"/>
            <w:tblLook w:val="04A0" w:firstRow="1" w:lastRow="0" w:firstColumn="1" w:lastColumn="0" w:noHBand="0" w:noVBand="1"/>
          </w:tblPr>
        </w:tblPrChange>
      </w:tblPr>
      <w:tblGrid>
        <w:gridCol w:w="2808"/>
        <w:gridCol w:w="2578"/>
        <w:tblGridChange w:id="4966">
          <w:tblGrid>
            <w:gridCol w:w="2099"/>
            <w:gridCol w:w="2011"/>
          </w:tblGrid>
        </w:tblGridChange>
      </w:tblGrid>
      <w:tr w:rsidR="00B250A2" w14:paraId="52CCCF0C" w14:textId="77777777" w:rsidTr="00EE69F9">
        <w:trPr>
          <w:ins w:id="4967" w:author="Luke Slemon" w:date="2020-05-17T14:13:00Z"/>
        </w:trPr>
        <w:tc>
          <w:tcPr>
            <w:tcW w:w="2808" w:type="dxa"/>
            <w:tcPrChange w:id="4968" w:author="Luke Slemon" w:date="2020-05-18T20:58:00Z">
              <w:tcPr>
                <w:tcW w:w="2099" w:type="dxa"/>
              </w:tcPr>
            </w:tcPrChange>
          </w:tcPr>
          <w:p w14:paraId="456B29EB" w14:textId="6C5B88BB" w:rsidR="00B250A2" w:rsidRDefault="00B250A2" w:rsidP="00492E16">
            <w:pPr>
              <w:pStyle w:val="TextSub3"/>
              <w:ind w:left="0"/>
              <w:jc w:val="center"/>
              <w:rPr>
                <w:ins w:id="4969" w:author="Luke Slemon" w:date="2020-05-17T14:13:00Z"/>
              </w:rPr>
            </w:pPr>
            <w:ins w:id="4970" w:author="Luke Slemon" w:date="2020-05-17T14:13:00Z">
              <w:r>
                <w:t>Scaling Schedule</w:t>
              </w:r>
            </w:ins>
          </w:p>
        </w:tc>
        <w:tc>
          <w:tcPr>
            <w:tcW w:w="2578" w:type="dxa"/>
            <w:tcPrChange w:id="4971" w:author="Luke Slemon" w:date="2020-05-18T20:58:00Z">
              <w:tcPr>
                <w:tcW w:w="2011" w:type="dxa"/>
              </w:tcPr>
            </w:tcPrChange>
          </w:tcPr>
          <w:p w14:paraId="3B33F1B7" w14:textId="59E6635A" w:rsidR="00B250A2" w:rsidRDefault="00B250A2" w:rsidP="00492E16">
            <w:pPr>
              <w:pStyle w:val="TextSub3"/>
              <w:ind w:left="0"/>
              <w:jc w:val="center"/>
              <w:rPr>
                <w:ins w:id="4972" w:author="Luke Slemon" w:date="2020-05-17T14:13:00Z"/>
              </w:rPr>
            </w:pPr>
            <w:ins w:id="4973" w:author="Luke Slemon" w:date="2020-05-17T14:13:00Z">
              <w:r>
                <w:t>Mean difference</w:t>
              </w:r>
            </w:ins>
          </w:p>
        </w:tc>
      </w:tr>
      <w:tr w:rsidR="00B250A2" w14:paraId="41DD90A5" w14:textId="77777777" w:rsidTr="00EE69F9">
        <w:trPr>
          <w:ins w:id="4974" w:author="Luke Slemon" w:date="2020-05-17T14:13:00Z"/>
        </w:trPr>
        <w:tc>
          <w:tcPr>
            <w:tcW w:w="2808" w:type="dxa"/>
            <w:tcPrChange w:id="4975" w:author="Luke Slemon" w:date="2020-05-18T20:58:00Z">
              <w:tcPr>
                <w:tcW w:w="2099" w:type="dxa"/>
              </w:tcPr>
            </w:tcPrChange>
          </w:tcPr>
          <w:p w14:paraId="162FE9D6" w14:textId="304D05C2" w:rsidR="00B250A2" w:rsidRDefault="00B250A2" w:rsidP="00492E16">
            <w:pPr>
              <w:pStyle w:val="TextSub3"/>
              <w:ind w:left="0"/>
              <w:jc w:val="center"/>
              <w:rPr>
                <w:ins w:id="4976" w:author="Luke Slemon" w:date="2020-05-17T14:13:00Z"/>
              </w:rPr>
            </w:pPr>
            <w:ins w:id="4977" w:author="Luke Slemon" w:date="2020-05-17T14:13:00Z">
              <w:r>
                <w:t>1, 1, 2, 2, 2, 2</w:t>
              </w:r>
            </w:ins>
          </w:p>
        </w:tc>
        <w:tc>
          <w:tcPr>
            <w:tcW w:w="2578" w:type="dxa"/>
            <w:tcPrChange w:id="4978" w:author="Luke Slemon" w:date="2020-05-18T20:58:00Z">
              <w:tcPr>
                <w:tcW w:w="2011" w:type="dxa"/>
              </w:tcPr>
            </w:tcPrChange>
          </w:tcPr>
          <w:p w14:paraId="472A6E7D" w14:textId="3E039CFB" w:rsidR="00B250A2" w:rsidRDefault="00B250A2" w:rsidP="00492E16">
            <w:pPr>
              <w:pStyle w:val="TextSub3"/>
              <w:ind w:left="0"/>
              <w:jc w:val="center"/>
              <w:rPr>
                <w:ins w:id="4979" w:author="Luke Slemon" w:date="2020-05-17T14:13:00Z"/>
              </w:rPr>
            </w:pPr>
            <w:ins w:id="4980" w:author="Luke Slemon" w:date="2020-05-17T14:14:00Z">
              <w:r>
                <w:t>36.12</w:t>
              </w:r>
            </w:ins>
          </w:p>
        </w:tc>
      </w:tr>
      <w:tr w:rsidR="00B250A2" w14:paraId="67818286" w14:textId="77777777" w:rsidTr="00EE69F9">
        <w:trPr>
          <w:ins w:id="4981" w:author="Luke Slemon" w:date="2020-05-17T14:13:00Z"/>
        </w:trPr>
        <w:tc>
          <w:tcPr>
            <w:tcW w:w="2808" w:type="dxa"/>
            <w:tcPrChange w:id="4982" w:author="Luke Slemon" w:date="2020-05-18T20:58:00Z">
              <w:tcPr>
                <w:tcW w:w="2099" w:type="dxa"/>
              </w:tcPr>
            </w:tcPrChange>
          </w:tcPr>
          <w:p w14:paraId="6C02DE9C" w14:textId="326CCE96" w:rsidR="00B250A2" w:rsidRDefault="00B250A2" w:rsidP="00492E16">
            <w:pPr>
              <w:pStyle w:val="TextSub3"/>
              <w:ind w:left="0"/>
              <w:jc w:val="center"/>
              <w:rPr>
                <w:ins w:id="4983" w:author="Luke Slemon" w:date="2020-05-17T14:13:00Z"/>
              </w:rPr>
            </w:pPr>
            <w:ins w:id="4984" w:author="Luke Slemon" w:date="2020-05-17T14:13:00Z">
              <w:r>
                <w:t>1, 1, 1, 1, 1, 1</w:t>
              </w:r>
            </w:ins>
          </w:p>
        </w:tc>
        <w:tc>
          <w:tcPr>
            <w:tcW w:w="2578" w:type="dxa"/>
            <w:tcPrChange w:id="4985" w:author="Luke Slemon" w:date="2020-05-18T20:58:00Z">
              <w:tcPr>
                <w:tcW w:w="2011" w:type="dxa"/>
              </w:tcPr>
            </w:tcPrChange>
          </w:tcPr>
          <w:p w14:paraId="4522EA40" w14:textId="558588E7" w:rsidR="00B250A2" w:rsidRDefault="00B250A2" w:rsidP="00492E16">
            <w:pPr>
              <w:pStyle w:val="TextSub3"/>
              <w:ind w:left="0"/>
              <w:jc w:val="center"/>
              <w:rPr>
                <w:ins w:id="4986" w:author="Luke Slemon" w:date="2020-05-17T14:13:00Z"/>
              </w:rPr>
            </w:pPr>
            <w:ins w:id="4987" w:author="Luke Slemon" w:date="2020-05-17T14:15:00Z">
              <w:r>
                <w:t>24.08</w:t>
              </w:r>
            </w:ins>
          </w:p>
        </w:tc>
      </w:tr>
      <w:tr w:rsidR="00B250A2" w14:paraId="14FBFCE6" w14:textId="77777777" w:rsidTr="00EE69F9">
        <w:trPr>
          <w:ins w:id="4988" w:author="Luke Slemon" w:date="2020-05-17T14:13:00Z"/>
        </w:trPr>
        <w:tc>
          <w:tcPr>
            <w:tcW w:w="2808" w:type="dxa"/>
            <w:tcPrChange w:id="4989" w:author="Luke Slemon" w:date="2020-05-18T20:58:00Z">
              <w:tcPr>
                <w:tcW w:w="2099" w:type="dxa"/>
              </w:tcPr>
            </w:tcPrChange>
          </w:tcPr>
          <w:p w14:paraId="6E793062" w14:textId="4738F593" w:rsidR="00B250A2" w:rsidRDefault="00B250A2" w:rsidP="00492E16">
            <w:pPr>
              <w:pStyle w:val="TextSub3"/>
              <w:ind w:left="0"/>
              <w:jc w:val="center"/>
              <w:rPr>
                <w:ins w:id="4990" w:author="Luke Slemon" w:date="2020-05-17T14:13:00Z"/>
              </w:rPr>
            </w:pPr>
            <w:ins w:id="4991" w:author="Luke Slemon" w:date="2020-05-17T14:13:00Z">
              <w:r>
                <w:t>2, 2, 2, 2, 2, 2</w:t>
              </w:r>
            </w:ins>
          </w:p>
        </w:tc>
        <w:tc>
          <w:tcPr>
            <w:tcW w:w="2578" w:type="dxa"/>
            <w:tcPrChange w:id="4992" w:author="Luke Slemon" w:date="2020-05-18T20:58:00Z">
              <w:tcPr>
                <w:tcW w:w="2011" w:type="dxa"/>
              </w:tcPr>
            </w:tcPrChange>
          </w:tcPr>
          <w:p w14:paraId="3A421A69" w14:textId="098ECF17" w:rsidR="00B250A2" w:rsidRDefault="00492E16" w:rsidP="00492E16">
            <w:pPr>
              <w:pStyle w:val="TextSub3"/>
              <w:ind w:left="0"/>
              <w:jc w:val="center"/>
              <w:rPr>
                <w:ins w:id="4993" w:author="Luke Slemon" w:date="2020-05-17T14:13:00Z"/>
              </w:rPr>
            </w:pPr>
            <w:ins w:id="4994" w:author="Luke Slemon" w:date="2020-05-17T14:17:00Z">
              <w:r>
                <w:t>36.12</w:t>
              </w:r>
            </w:ins>
          </w:p>
        </w:tc>
      </w:tr>
      <w:tr w:rsidR="00B250A2" w14:paraId="21EBE584" w14:textId="77777777" w:rsidTr="00EE69F9">
        <w:trPr>
          <w:ins w:id="4995" w:author="Luke Slemon" w:date="2020-05-17T14:13:00Z"/>
        </w:trPr>
        <w:tc>
          <w:tcPr>
            <w:tcW w:w="2808" w:type="dxa"/>
            <w:tcPrChange w:id="4996" w:author="Luke Slemon" w:date="2020-05-18T20:58:00Z">
              <w:tcPr>
                <w:tcW w:w="2099" w:type="dxa"/>
              </w:tcPr>
            </w:tcPrChange>
          </w:tcPr>
          <w:p w14:paraId="2221B35C" w14:textId="1B249F90" w:rsidR="00B250A2" w:rsidRDefault="00B250A2" w:rsidP="00492E16">
            <w:pPr>
              <w:pStyle w:val="TextSub3"/>
              <w:ind w:left="0"/>
              <w:jc w:val="center"/>
              <w:rPr>
                <w:ins w:id="4997" w:author="Luke Slemon" w:date="2020-05-17T14:13:00Z"/>
              </w:rPr>
            </w:pPr>
            <w:ins w:id="4998" w:author="Luke Slemon" w:date="2020-05-17T14:14:00Z">
              <w:r>
                <w:t>2, 2, 2, 1, 1, 1</w:t>
              </w:r>
            </w:ins>
          </w:p>
        </w:tc>
        <w:tc>
          <w:tcPr>
            <w:tcW w:w="2578" w:type="dxa"/>
            <w:tcPrChange w:id="4999" w:author="Luke Slemon" w:date="2020-05-18T20:58:00Z">
              <w:tcPr>
                <w:tcW w:w="2011" w:type="dxa"/>
              </w:tcPr>
            </w:tcPrChange>
          </w:tcPr>
          <w:p w14:paraId="01EAA5EB" w14:textId="6B1904FB" w:rsidR="00B250A2" w:rsidRDefault="00492E16" w:rsidP="00492E16">
            <w:pPr>
              <w:pStyle w:val="TextSub3"/>
              <w:ind w:left="0"/>
              <w:jc w:val="center"/>
              <w:rPr>
                <w:ins w:id="5000" w:author="Luke Slemon" w:date="2020-05-17T14:13:00Z"/>
              </w:rPr>
            </w:pPr>
            <w:ins w:id="5001" w:author="Luke Slemon" w:date="2020-05-17T14:18:00Z">
              <w:r>
                <w:t>18.06</w:t>
              </w:r>
            </w:ins>
          </w:p>
        </w:tc>
      </w:tr>
      <w:tr w:rsidR="00B250A2" w14:paraId="43D9B078" w14:textId="77777777" w:rsidTr="00EE69F9">
        <w:trPr>
          <w:ins w:id="5002" w:author="Luke Slemon" w:date="2020-05-17T14:14:00Z"/>
        </w:trPr>
        <w:tc>
          <w:tcPr>
            <w:tcW w:w="2808" w:type="dxa"/>
            <w:tcPrChange w:id="5003" w:author="Luke Slemon" w:date="2020-05-18T20:58:00Z">
              <w:tcPr>
                <w:tcW w:w="2099" w:type="dxa"/>
              </w:tcPr>
            </w:tcPrChange>
          </w:tcPr>
          <w:p w14:paraId="032DC2F2" w14:textId="324405C1" w:rsidR="00B250A2" w:rsidRDefault="00B250A2" w:rsidP="00492E16">
            <w:pPr>
              <w:pStyle w:val="TextSub3"/>
              <w:ind w:left="0"/>
              <w:jc w:val="center"/>
              <w:rPr>
                <w:ins w:id="5004" w:author="Luke Slemon" w:date="2020-05-17T14:14:00Z"/>
              </w:rPr>
            </w:pPr>
            <w:ins w:id="5005" w:author="Luke Slemon" w:date="2020-05-17T14:14:00Z">
              <w:r>
                <w:t>3, 3, 3, 3, 3, 3</w:t>
              </w:r>
            </w:ins>
          </w:p>
        </w:tc>
        <w:tc>
          <w:tcPr>
            <w:tcW w:w="2578" w:type="dxa"/>
            <w:tcPrChange w:id="5006" w:author="Luke Slemon" w:date="2020-05-18T20:58:00Z">
              <w:tcPr>
                <w:tcW w:w="2011" w:type="dxa"/>
              </w:tcPr>
            </w:tcPrChange>
          </w:tcPr>
          <w:p w14:paraId="0D9C64F5" w14:textId="6CE41871" w:rsidR="00B250A2" w:rsidRDefault="00492E16" w:rsidP="00492E16">
            <w:pPr>
              <w:pStyle w:val="TextSub3"/>
              <w:ind w:left="0"/>
              <w:jc w:val="center"/>
              <w:rPr>
                <w:ins w:id="5007" w:author="Luke Slemon" w:date="2020-05-17T14:14:00Z"/>
              </w:rPr>
            </w:pPr>
            <w:ins w:id="5008" w:author="Luke Slemon" w:date="2020-05-17T14:19:00Z">
              <w:r>
                <w:t>60.2</w:t>
              </w:r>
            </w:ins>
          </w:p>
        </w:tc>
      </w:tr>
      <w:tr w:rsidR="00492E16" w14:paraId="7341A8E9" w14:textId="77777777" w:rsidTr="00EE69F9">
        <w:trPr>
          <w:ins w:id="5009" w:author="Luke Slemon" w:date="2020-05-17T14:19:00Z"/>
        </w:trPr>
        <w:tc>
          <w:tcPr>
            <w:tcW w:w="5386" w:type="dxa"/>
            <w:gridSpan w:val="2"/>
            <w:tcPrChange w:id="5010" w:author="Luke Slemon" w:date="2020-05-18T20:58:00Z">
              <w:tcPr>
                <w:tcW w:w="4110" w:type="dxa"/>
                <w:gridSpan w:val="2"/>
              </w:tcPr>
            </w:tcPrChange>
          </w:tcPr>
          <w:p w14:paraId="7B728412" w14:textId="76252FDE" w:rsidR="00492E16" w:rsidRPr="00492E16" w:rsidRDefault="00492E16" w:rsidP="00492E16">
            <w:pPr>
              <w:jc w:val="center"/>
              <w:rPr>
                <w:ins w:id="5011" w:author="Luke Slemon" w:date="2020-05-17T14:19:00Z"/>
                <w:b/>
                <w:bCs/>
              </w:rPr>
            </w:pPr>
            <w:ins w:id="5012" w:author="Luke Slemon" w:date="2020-05-17T14:19:00Z">
              <w:r w:rsidRPr="00492E16">
                <w:rPr>
                  <w:b/>
                  <w:bCs/>
                  <w:sz w:val="20"/>
                  <w:szCs w:val="18"/>
                </w:rPr>
                <w:t>Table 8.</w:t>
              </w:r>
            </w:ins>
            <w:ins w:id="5013" w:author="Luke Slemon" w:date="2020-05-17T14:20:00Z">
              <w:r w:rsidRPr="00492E16">
                <w:rPr>
                  <w:b/>
                  <w:bCs/>
                  <w:sz w:val="20"/>
                  <w:szCs w:val="18"/>
                </w:rPr>
                <w:t>3</w:t>
              </w:r>
            </w:ins>
            <w:ins w:id="5014" w:author="Luke Slemon" w:date="2020-05-18T20:57:00Z">
              <w:r w:rsidR="00EE69F9">
                <w:rPr>
                  <w:b/>
                  <w:bCs/>
                  <w:sz w:val="20"/>
                  <w:szCs w:val="18"/>
                </w:rPr>
                <w:t xml:space="preserve"> Scaling schedules and th</w:t>
              </w:r>
            </w:ins>
            <w:ins w:id="5015" w:author="Luke Slemon" w:date="2020-05-18T20:58:00Z">
              <w:r w:rsidR="00EE69F9">
                <w:rPr>
                  <w:b/>
                  <w:bCs/>
                  <w:sz w:val="20"/>
                  <w:szCs w:val="18"/>
                </w:rPr>
                <w:t>e difference they cause between Software and Hardware FFT output</w:t>
              </w:r>
            </w:ins>
          </w:p>
        </w:tc>
      </w:tr>
    </w:tbl>
    <w:p w14:paraId="0A3E53CD" w14:textId="77777777" w:rsidR="00E2011C" w:rsidRDefault="00E2011C" w:rsidP="00E2011C">
      <w:pPr>
        <w:pStyle w:val="TextSub4"/>
        <w:ind w:left="0"/>
        <w:rPr>
          <w:ins w:id="5016" w:author="Luke Slemon" w:date="2020-05-19T13:05:00Z"/>
        </w:rPr>
      </w:pPr>
    </w:p>
    <w:p w14:paraId="5EC33C4D" w14:textId="77777777" w:rsidR="00E2011C" w:rsidRDefault="00E2011C" w:rsidP="00E2011C">
      <w:pPr>
        <w:pStyle w:val="Heading4"/>
        <w:rPr>
          <w:ins w:id="5017" w:author="Luke Slemon" w:date="2020-05-19T13:06:00Z"/>
        </w:rPr>
        <w:pPrChange w:id="5018" w:author="Luke Slemon" w:date="2020-05-19T13:06:00Z">
          <w:pPr>
            <w:pStyle w:val="TextSub4"/>
          </w:pPr>
        </w:pPrChange>
      </w:pPr>
      <w:ins w:id="5019" w:author="Luke Slemon" w:date="2020-05-19T13:06:00Z">
        <w:r>
          <w:t>Fir Tests</w:t>
        </w:r>
      </w:ins>
    </w:p>
    <w:p w14:paraId="1C1DA235" w14:textId="3A2AAF1F" w:rsidR="00492E16" w:rsidRPr="00492E16" w:rsidRDefault="00492E16" w:rsidP="00E2011C">
      <w:pPr>
        <w:pStyle w:val="TextSub4"/>
        <w:rPr>
          <w:ins w:id="5020" w:author="Luke Slemon" w:date="2020-05-17T13:52:00Z"/>
        </w:rPr>
        <w:pPrChange w:id="5021" w:author="Luke Slemon" w:date="2020-05-19T13:06:00Z">
          <w:pPr>
            <w:pStyle w:val="TextSub3"/>
          </w:pPr>
        </w:pPrChange>
      </w:pPr>
      <w:ins w:id="5022" w:author="Luke Slemon" w:date="2020-05-17T14:25:00Z">
        <w:r>
          <w:t xml:space="preserve">The FIR filter was configured as a </w:t>
        </w:r>
      </w:ins>
      <w:ins w:id="5023" w:author="Luke Slemon" w:date="2020-05-17T14:43:00Z">
        <w:r w:rsidR="006B5CE2">
          <w:t>150</w:t>
        </w:r>
      </w:ins>
      <w:ins w:id="5024" w:author="Luke Slemon" w:date="2020-05-19T13:06:00Z">
        <w:r w:rsidR="00B32392">
          <w:t>-</w:t>
        </w:r>
      </w:ins>
      <w:ins w:id="5025" w:author="Luke Slemon" w:date="2020-05-17T14:43:00Z">
        <w:r w:rsidR="006B5CE2">
          <w:t xml:space="preserve">tap </w:t>
        </w:r>
      </w:ins>
      <w:ins w:id="5026" w:author="Luke Slemon" w:date="2020-05-17T14:25:00Z">
        <w:r>
          <w:t xml:space="preserve">band pass filter </w:t>
        </w:r>
      </w:ins>
      <w:ins w:id="5027" w:author="Luke Slemon" w:date="2020-05-17T14:26:00Z">
        <w:r>
          <w:t>allowing frequencies between 595</w:t>
        </w:r>
        <w:r w:rsidR="00A116EA">
          <w:t>Hz and 60</w:t>
        </w:r>
      </w:ins>
      <w:ins w:id="5028" w:author="Luke Slemon" w:date="2020-05-17T14:27:00Z">
        <w:r w:rsidR="00A116EA">
          <w:t xml:space="preserve">5Hz, both of which are </w:t>
        </w:r>
        <w:r w:rsidR="00A116EA" w:rsidRPr="00A116EA">
          <w:t>surrounding</w:t>
        </w:r>
        <w:r w:rsidR="00A116EA">
          <w:t xml:space="preserve"> the primary 600Hz component. U</w:t>
        </w:r>
      </w:ins>
      <w:ins w:id="5029" w:author="Luke Slemon" w:date="2020-05-17T14:28:00Z">
        <w:r w:rsidR="00A116EA">
          <w:t>sing these specifications</w:t>
        </w:r>
      </w:ins>
      <w:ins w:id="5030" w:author="Luke Slemon" w:date="2020-05-17T14:29:00Z">
        <w:r w:rsidR="00A116EA">
          <w:t xml:space="preserve"> and the sampling frequency</w:t>
        </w:r>
      </w:ins>
      <w:ins w:id="5031" w:author="Luke Slemon" w:date="2020-05-19T13:06:00Z">
        <w:r w:rsidR="00B32392">
          <w:t xml:space="preserve"> of the signal</w:t>
        </w:r>
      </w:ins>
      <w:ins w:id="5032" w:author="Luke Slemon" w:date="2020-05-17T14:29:00Z">
        <w:r w:rsidR="00A116EA">
          <w:t xml:space="preserve">, the </w:t>
        </w:r>
        <w:r w:rsidR="00A116EA">
          <w:lastRenderedPageBreak/>
          <w:t xml:space="preserve">coefficients were generated using python’s </w:t>
        </w:r>
        <w:proofErr w:type="spellStart"/>
        <w:r w:rsidR="00A116EA">
          <w:t>scipy</w:t>
        </w:r>
        <w:proofErr w:type="spellEnd"/>
        <w:r w:rsidR="00A116EA">
          <w:t xml:space="preserve"> package</w:t>
        </w:r>
      </w:ins>
      <w:ins w:id="5033" w:author="Luke Slemon" w:date="2020-05-19T13:08:00Z">
        <w:r w:rsidR="00B32392">
          <w:fldChar w:fldCharType="begin" w:fldLock="1"/>
        </w:r>
      </w:ins>
      <w:r w:rsidR="00943366">
        <w:instrText>ADDIN CSL_CITATION {"citationItems":[{"id":"ITEM-1","itemData":{"URL":"https://www.scipy.org/","accessed":{"date-parts":[["2020","5","19"]]},"id":"ITEM-1","issued":{"date-parts":[["0"]]},"title":"SciPy.org — SciPy.org","type":"webpage"},"uris":["http://www.mendeley.com/documents/?uuid=c208368e-0f11-333d-a479-04bbe9f76dd1"]}],"mendeley":{"formattedCitation":"[40]","plainTextFormattedCitation":"[40]","previouslyFormattedCitation":"[40]"},"properties":{"noteIndex":0},"schema":"https://github.com/citation-style-language/schema/raw/master/csl-citation.json"}</w:instrText>
      </w:r>
      <w:r w:rsidR="00B32392">
        <w:fldChar w:fldCharType="separate"/>
      </w:r>
      <w:r w:rsidR="00B32392" w:rsidRPr="00B32392">
        <w:rPr>
          <w:noProof/>
        </w:rPr>
        <w:t>[40]</w:t>
      </w:r>
      <w:ins w:id="5034" w:author="Luke Slemon" w:date="2020-05-19T13:08:00Z">
        <w:r w:rsidR="00B32392">
          <w:fldChar w:fldCharType="end"/>
        </w:r>
      </w:ins>
      <w:ins w:id="5035" w:author="Luke Slemon" w:date="2020-05-17T14:29:00Z">
        <w:r w:rsidR="00A116EA">
          <w:t>.</w:t>
        </w:r>
      </w:ins>
      <w:ins w:id="5036" w:author="Luke Slemon" w:date="2020-05-17T14:30:00Z">
        <w:r w:rsidR="00A116EA">
          <w:t xml:space="preserve"> These coefficients</w:t>
        </w:r>
      </w:ins>
      <w:ins w:id="5037" w:author="Luke Slemon" w:date="2020-05-17T14:31:00Z">
        <w:r w:rsidR="007F039A">
          <w:t xml:space="preserve"> are represented by the </w:t>
        </w:r>
      </w:ins>
      <w:ins w:id="5038" w:author="Luke Slemon" w:date="2020-05-17T14:32:00Z">
        <w:r w:rsidR="007F039A">
          <w:t>Magnitude Response in Figure 8.3</w:t>
        </w:r>
      </w:ins>
      <w:ins w:id="5039" w:author="Luke Slemon" w:date="2020-05-19T16:58:00Z">
        <w:r w:rsidR="00E45E02">
          <w:t>5</w:t>
        </w:r>
      </w:ins>
      <w:ins w:id="5040" w:author="Luke Slemon" w:date="2020-05-17T14:32:00Z">
        <w:r w:rsidR="007F039A">
          <w:t>.</w:t>
        </w:r>
      </w:ins>
    </w:p>
    <w:p w14:paraId="495B4B3A" w14:textId="60B3EBBE" w:rsidR="00FD7B02" w:rsidRDefault="00FD7B02" w:rsidP="00FD7B02">
      <w:pPr>
        <w:pStyle w:val="Image"/>
        <w:rPr>
          <w:ins w:id="5041" w:author="Luke Slemon" w:date="2020-05-17T14:23:00Z"/>
        </w:rPr>
      </w:pPr>
      <w:ins w:id="5042" w:author="Luke Slemon" w:date="2020-05-17T13:52:00Z">
        <w:r>
          <w:drawing>
            <wp:inline distT="0" distB="0" distL="0" distR="0" wp14:anchorId="5AE2C16E" wp14:editId="5CB5488A">
              <wp:extent cx="5111536" cy="2520563"/>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 Response.png"/>
                      <pic:cNvPicPr/>
                    </pic:nvPicPr>
                    <pic:blipFill rotWithShape="1">
                      <a:blip r:embed="rId81" cstate="print">
                        <a:extLst>
                          <a:ext uri="{28A0092B-C50C-407E-A947-70E740481C1C}">
                            <a14:useLocalDpi xmlns:a14="http://schemas.microsoft.com/office/drawing/2010/main" val="0"/>
                          </a:ext>
                        </a:extLst>
                      </a:blip>
                      <a:srcRect l="2775" t="7491" r="8022" b="4535"/>
                      <a:stretch/>
                    </pic:blipFill>
                    <pic:spPr bwMode="auto">
                      <a:xfrm>
                        <a:off x="0" y="0"/>
                        <a:ext cx="5112655" cy="2521115"/>
                      </a:xfrm>
                      <a:prstGeom prst="rect">
                        <a:avLst/>
                      </a:prstGeom>
                      <a:ln>
                        <a:noFill/>
                      </a:ln>
                      <a:extLst>
                        <a:ext uri="{53640926-AAD7-44D8-BBD7-CCE9431645EC}">
                          <a14:shadowObscured xmlns:a14="http://schemas.microsoft.com/office/drawing/2010/main"/>
                        </a:ext>
                      </a:extLst>
                    </pic:spPr>
                  </pic:pic>
                </a:graphicData>
              </a:graphic>
            </wp:inline>
          </w:drawing>
        </w:r>
      </w:ins>
    </w:p>
    <w:p w14:paraId="535211D6" w14:textId="4946FDC1" w:rsidR="006B5CE2" w:rsidRDefault="00492E16" w:rsidP="006B5CE2">
      <w:pPr>
        <w:pStyle w:val="FigureAnnotation"/>
        <w:rPr>
          <w:ins w:id="5043" w:author="Luke Slemon" w:date="2020-05-17T14:40:00Z"/>
          <w:lang w:val="en-IE"/>
        </w:rPr>
      </w:pPr>
      <w:ins w:id="5044" w:author="Luke Slemon" w:date="2020-05-17T14:23:00Z">
        <w:r>
          <w:rPr>
            <w:lang w:val="en-IE"/>
          </w:rPr>
          <w:t>Figure 8.3</w:t>
        </w:r>
      </w:ins>
      <w:ins w:id="5045" w:author="Luke Slemon" w:date="2020-05-19T16:58:00Z">
        <w:r w:rsidR="00E45E02">
          <w:rPr>
            <w:lang w:val="en-IE"/>
          </w:rPr>
          <w:t>5</w:t>
        </w:r>
      </w:ins>
      <w:ins w:id="5046" w:author="Luke Slemon" w:date="2020-05-17T14:23:00Z">
        <w:r>
          <w:rPr>
            <w:lang w:val="en-IE"/>
          </w:rPr>
          <w:t xml:space="preserve"> Magnitude response of the FIR Filter</w:t>
        </w:r>
      </w:ins>
      <w:ins w:id="5047" w:author="Luke Slemon" w:date="2020-05-17T14:24:00Z">
        <w:r>
          <w:rPr>
            <w:lang w:val="en-IE"/>
          </w:rPr>
          <w:t xml:space="preserve"> according to the generated coefficients specified by a lower cut off frequency of 595 Hz and upper cut off frequency of 605 Hz</w:t>
        </w:r>
      </w:ins>
    </w:p>
    <w:p w14:paraId="5F8B7386" w14:textId="654F9AA4" w:rsidR="006B5CE2" w:rsidRDefault="006B5CE2">
      <w:pPr>
        <w:pStyle w:val="TextSub4"/>
        <w:rPr>
          <w:ins w:id="5048" w:author="Luke Slemon" w:date="2020-05-17T14:49:00Z"/>
        </w:rPr>
        <w:pPrChange w:id="5049" w:author="Luke Slemon" w:date="2020-05-17T15:15:00Z">
          <w:pPr>
            <w:pStyle w:val="TextSub3"/>
          </w:pPr>
        </w:pPrChange>
      </w:pPr>
      <w:ins w:id="5050" w:author="Luke Slemon" w:date="2020-05-17T14:40:00Z">
        <w:r>
          <w:t xml:space="preserve">Figure </w:t>
        </w:r>
      </w:ins>
      <w:ins w:id="5051" w:author="Luke Slemon" w:date="2020-05-17T14:41:00Z">
        <w:r>
          <w:t>8.3</w:t>
        </w:r>
      </w:ins>
      <w:ins w:id="5052" w:author="Luke Slemon" w:date="2020-05-19T16:59:00Z">
        <w:r w:rsidR="00E45E02">
          <w:t>6</w:t>
        </w:r>
      </w:ins>
      <w:ins w:id="5053" w:author="Luke Slemon" w:date="2020-05-17T14:41:00Z">
        <w:r>
          <w:t xml:space="preserve"> shows a plot of the si</w:t>
        </w:r>
      </w:ins>
      <w:ins w:id="5054" w:author="Luke Slemon" w:date="2020-05-17T14:42:00Z">
        <w:r>
          <w:t xml:space="preserve">gnal post Hardware filtering. The first thing to be noticed is that the first </w:t>
        </w:r>
      </w:ins>
      <w:ins w:id="5055" w:author="Luke Slemon" w:date="2020-05-17T14:43:00Z">
        <w:r>
          <w:t>170</w:t>
        </w:r>
      </w:ins>
      <w:ins w:id="5056" w:author="Luke Slemon" w:date="2020-05-17T14:42:00Z">
        <w:r>
          <w:t xml:space="preserve"> samples from the filter are increasing in amplitude </w:t>
        </w:r>
      </w:ins>
      <w:ins w:id="5057" w:author="Luke Slemon" w:date="2020-05-17T14:43:00Z">
        <w:r>
          <w:t xml:space="preserve">until they </w:t>
        </w:r>
      </w:ins>
      <w:ins w:id="5058" w:author="Luke Slemon" w:date="2020-05-19T13:12:00Z">
        <w:r w:rsidR="00B32392">
          <w:t>reach</w:t>
        </w:r>
      </w:ins>
      <w:ins w:id="5059" w:author="Luke Slemon" w:date="2020-05-17T14:43:00Z">
        <w:r>
          <w:t xml:space="preserve"> steady state.</w:t>
        </w:r>
      </w:ins>
      <w:ins w:id="5060" w:author="Luke Slemon" w:date="2020-05-17T14:44:00Z">
        <w:r>
          <w:t xml:space="preserve"> This is because the filter uses 150 coefficients, and it takes 150 samples to shift th</w:t>
        </w:r>
      </w:ins>
      <w:ins w:id="5061" w:author="Luke Slemon" w:date="2020-05-17T14:45:00Z">
        <w:r>
          <w:t xml:space="preserve">rough the registers until the filter is fully initialised. </w:t>
        </w:r>
      </w:ins>
    </w:p>
    <w:p w14:paraId="7563C466" w14:textId="77777777" w:rsidR="00E67510" w:rsidRDefault="00E67510" w:rsidP="00E67510">
      <w:pPr>
        <w:pStyle w:val="Image"/>
        <w:rPr>
          <w:ins w:id="5062" w:author="Luke Slemon" w:date="2020-05-17T14:50:00Z"/>
        </w:rPr>
      </w:pPr>
      <w:ins w:id="5063" w:author="Luke Slemon" w:date="2020-05-17T14:50:00Z">
        <w:r>
          <w:drawing>
            <wp:inline distT="0" distB="0" distL="0" distR="0" wp14:anchorId="34E04E73" wp14:editId="1C2E52AB">
              <wp:extent cx="5731510" cy="2865755"/>
              <wp:effectExtent l="0" t="0" r="2540" b="0"/>
              <wp:docPr id="113" name="Picture 113"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W FIR Signa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ins>
    </w:p>
    <w:p w14:paraId="0E90FFE2" w14:textId="0A826D86" w:rsidR="00E67510" w:rsidRPr="00E67510" w:rsidRDefault="00E67510">
      <w:pPr>
        <w:pStyle w:val="FigureAnnotation"/>
        <w:rPr>
          <w:ins w:id="5064" w:author="Luke Slemon" w:date="2020-05-17T14:45:00Z"/>
          <w:lang w:val="en-IE"/>
          <w:rPrChange w:id="5065" w:author="Luke Slemon" w:date="2020-05-17T14:50:00Z">
            <w:rPr>
              <w:ins w:id="5066" w:author="Luke Slemon" w:date="2020-05-17T14:45:00Z"/>
            </w:rPr>
          </w:rPrChange>
        </w:rPr>
        <w:pPrChange w:id="5067" w:author="Luke Slemon" w:date="2020-05-17T14:50:00Z">
          <w:pPr>
            <w:pStyle w:val="TextSub3"/>
          </w:pPr>
        </w:pPrChange>
      </w:pPr>
      <w:ins w:id="5068" w:author="Luke Slemon" w:date="2020-05-17T14:50:00Z">
        <w:r>
          <w:rPr>
            <w:lang w:val="en-IE"/>
          </w:rPr>
          <w:t>Figure 8.3</w:t>
        </w:r>
      </w:ins>
      <w:ins w:id="5069" w:author="Luke Slemon" w:date="2020-05-19T16:59:00Z">
        <w:r w:rsidR="00E45E02">
          <w:rPr>
            <w:lang w:val="en-IE"/>
          </w:rPr>
          <w:t>6</w:t>
        </w:r>
      </w:ins>
      <w:ins w:id="5070" w:author="Luke Slemon" w:date="2020-05-17T14:50:00Z">
        <w:r>
          <w:rPr>
            <w:lang w:val="en-IE"/>
          </w:rPr>
          <w:t xml:space="preserve"> Filtered Signal generated by Hardware implemented FIR Filter</w:t>
        </w:r>
      </w:ins>
    </w:p>
    <w:p w14:paraId="4C17934F" w14:textId="24167C21" w:rsidR="00FD7B02" w:rsidRDefault="006B5CE2" w:rsidP="00E45E02">
      <w:pPr>
        <w:pStyle w:val="TextSub4"/>
        <w:rPr>
          <w:ins w:id="5071" w:author="Luke Slemon" w:date="2020-05-17T13:53:00Z"/>
        </w:rPr>
        <w:pPrChange w:id="5072" w:author="Luke Slemon" w:date="2020-05-19T16:59:00Z">
          <w:pPr>
            <w:pStyle w:val="Image"/>
          </w:pPr>
        </w:pPrChange>
      </w:pPr>
      <w:ins w:id="5073" w:author="Luke Slemon" w:date="2020-05-17T14:45:00Z">
        <w:r>
          <w:t xml:space="preserve">The next thing to notice </w:t>
        </w:r>
      </w:ins>
      <w:ins w:id="5074" w:author="Luke Slemon" w:date="2020-05-17T14:47:00Z">
        <w:r w:rsidR="00E67510">
          <w:t xml:space="preserve">is the </w:t>
        </w:r>
      </w:ins>
      <w:ins w:id="5075" w:author="Luke Slemon" w:date="2020-05-19T13:13:00Z">
        <w:r w:rsidR="00B32392">
          <w:t>low frequency oscillations</w:t>
        </w:r>
      </w:ins>
      <w:ins w:id="5076" w:author="Luke Slemon" w:date="2020-05-17T14:47:00Z">
        <w:r w:rsidR="00E67510">
          <w:t xml:space="preserve"> in the signals is reduced. The</w:t>
        </w:r>
      </w:ins>
      <w:ins w:id="5077" w:author="Luke Slemon" w:date="2020-05-17T14:48:00Z">
        <w:r w:rsidR="00E67510">
          <w:t xml:space="preserve"> noise within the signal which caused the amplitude to fluctuate between periods in figure 8.</w:t>
        </w:r>
      </w:ins>
      <w:ins w:id="5078" w:author="Luke Slemon" w:date="2020-05-19T16:59:00Z">
        <w:r w:rsidR="00E45E02">
          <w:t>32</w:t>
        </w:r>
      </w:ins>
      <w:ins w:id="5079" w:author="Luke Slemon" w:date="2020-05-17T14:48:00Z">
        <w:r w:rsidR="00E67510">
          <w:t xml:space="preserve"> is removed by the bandpass filter, </w:t>
        </w:r>
      </w:ins>
      <w:ins w:id="5080" w:author="Luke Slemon" w:date="2020-05-17T14:49:00Z">
        <w:r w:rsidR="00E67510">
          <w:t>as seen by the near constant amplitudes in figure 8.3</w:t>
        </w:r>
      </w:ins>
      <w:ins w:id="5081" w:author="Luke Slemon" w:date="2020-05-19T17:00:00Z">
        <w:r w:rsidR="00E45E02">
          <w:t>6</w:t>
        </w:r>
      </w:ins>
      <w:ins w:id="5082" w:author="Luke Slemon" w:date="2020-05-17T14:51:00Z">
        <w:r w:rsidR="00E67510">
          <w:t>. The soft</w:t>
        </w:r>
      </w:ins>
      <w:ins w:id="5083" w:author="Luke Slemon" w:date="2020-05-17T14:52:00Z">
        <w:r w:rsidR="00E67510">
          <w:t>ware implementation in Figure 8.3</w:t>
        </w:r>
      </w:ins>
      <w:ins w:id="5084" w:author="Luke Slemon" w:date="2020-05-19T17:00:00Z">
        <w:r w:rsidR="00E45E02">
          <w:t>7</w:t>
        </w:r>
      </w:ins>
      <w:ins w:id="5085" w:author="Luke Slemon" w:date="2020-05-17T14:52:00Z">
        <w:r w:rsidR="00E67510">
          <w:t xml:space="preserve"> shares </w:t>
        </w:r>
      </w:ins>
      <w:ins w:id="5086" w:author="Luke Slemon" w:date="2020-05-17T14:53:00Z">
        <w:r w:rsidR="00E67510">
          <w:t xml:space="preserve">the same shape as the Hardware implementation except a large scaling difference between the signal amplitudes. The Hardware implementation uses scaling factors to </w:t>
        </w:r>
        <w:r w:rsidR="00E67510">
          <w:lastRenderedPageBreak/>
          <w:t xml:space="preserve">ensure that the </w:t>
        </w:r>
      </w:ins>
      <w:ins w:id="5087" w:author="Luke Slemon" w:date="2020-05-17T14:54:00Z">
        <w:r w:rsidR="00E67510">
          <w:t>output sample values don’t exceed the num</w:t>
        </w:r>
      </w:ins>
      <w:ins w:id="5088" w:author="Luke Slemon" w:date="2020-05-19T13:21:00Z">
        <w:r w:rsidR="00235A4B">
          <w:t>b</w:t>
        </w:r>
      </w:ins>
      <w:ins w:id="5089" w:author="Luke Slemon" w:date="2020-05-17T14:54:00Z">
        <w:r w:rsidR="00E67510">
          <w:t>er of bits required,</w:t>
        </w:r>
      </w:ins>
      <w:ins w:id="5090" w:author="Luke Slemon" w:date="2020-05-17T14:55:00Z">
        <w:r w:rsidR="00E67510">
          <w:t xml:space="preserve"> leading to a scaled version of the software filters output.</w:t>
        </w:r>
      </w:ins>
    </w:p>
    <w:p w14:paraId="6F2087DD" w14:textId="44CE430B" w:rsidR="00FD7B02" w:rsidRDefault="006B5CE2" w:rsidP="00FD7B02">
      <w:pPr>
        <w:pStyle w:val="Image"/>
        <w:rPr>
          <w:ins w:id="5091" w:author="Luke Slemon" w:date="2020-05-17T14:38:00Z"/>
        </w:rPr>
      </w:pPr>
      <w:ins w:id="5092" w:author="Luke Slemon" w:date="2020-05-17T14:37:00Z">
        <w:r>
          <w:drawing>
            <wp:inline distT="0" distB="0" distL="0" distR="0" wp14:anchorId="43F1EA00" wp14:editId="6BD8DBFA">
              <wp:extent cx="5731510" cy="2865755"/>
              <wp:effectExtent l="0" t="0" r="2540" b="0"/>
              <wp:docPr id="117" name="Picture 117"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W FIR Signal.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ins>
    </w:p>
    <w:p w14:paraId="430E96D1" w14:textId="054C9079" w:rsidR="00E67510" w:rsidRDefault="006B5CE2" w:rsidP="00E67510">
      <w:pPr>
        <w:pStyle w:val="FigureAnnotation"/>
        <w:rPr>
          <w:ins w:id="5093" w:author="Luke Slemon" w:date="2020-05-17T14:55:00Z"/>
          <w:lang w:val="en-IE"/>
        </w:rPr>
      </w:pPr>
      <w:ins w:id="5094" w:author="Luke Slemon" w:date="2020-05-17T14:38:00Z">
        <w:r>
          <w:rPr>
            <w:lang w:val="en-IE"/>
          </w:rPr>
          <w:t>Figure 8.3</w:t>
        </w:r>
      </w:ins>
      <w:ins w:id="5095" w:author="Luke Slemon" w:date="2020-05-19T17:01:00Z">
        <w:r w:rsidR="00E45E02">
          <w:rPr>
            <w:lang w:val="en-IE"/>
          </w:rPr>
          <w:t>7</w:t>
        </w:r>
      </w:ins>
      <w:ins w:id="5096" w:author="Luke Slemon" w:date="2020-05-17T14:38:00Z">
        <w:r>
          <w:rPr>
            <w:lang w:val="en-IE"/>
          </w:rPr>
          <w:t>.</w:t>
        </w:r>
      </w:ins>
      <w:ins w:id="5097" w:author="Luke Slemon" w:date="2020-05-17T14:39:00Z">
        <w:r>
          <w:rPr>
            <w:lang w:val="en-IE"/>
          </w:rPr>
          <w:t xml:space="preserve"> Filtered Signal generated by Software implemented FIR Filter</w:t>
        </w:r>
      </w:ins>
    </w:p>
    <w:p w14:paraId="1A2D0072" w14:textId="2E442D33" w:rsidR="00B32392" w:rsidRDefault="005F3F30" w:rsidP="00B32392">
      <w:pPr>
        <w:pStyle w:val="TextSub4"/>
        <w:rPr>
          <w:ins w:id="5098" w:author="Luke Slemon" w:date="2020-05-19T13:15:00Z"/>
        </w:rPr>
      </w:pPr>
      <w:ins w:id="5099" w:author="Luke Slemon" w:date="2020-05-17T14:58:00Z">
        <w:r>
          <w:t xml:space="preserve">In order to determine </w:t>
        </w:r>
      </w:ins>
      <w:ins w:id="5100" w:author="Luke Slemon" w:date="2020-05-17T15:07:00Z">
        <w:r w:rsidR="00311697">
          <w:t>the effectiveness of</w:t>
        </w:r>
      </w:ins>
      <w:ins w:id="5101" w:author="Luke Slemon" w:date="2020-05-17T14:58:00Z">
        <w:r>
          <w:t xml:space="preserve"> the filter in removing the noise surrounding the 600Hz signal</w:t>
        </w:r>
      </w:ins>
      <w:ins w:id="5102" w:author="Luke Slemon" w:date="2020-05-17T15:00:00Z">
        <w:r>
          <w:t xml:space="preserve">, the </w:t>
        </w:r>
      </w:ins>
      <w:ins w:id="5103" w:author="Luke Slemon" w:date="2020-05-19T13:14:00Z">
        <w:r w:rsidR="00B32392">
          <w:t>power spectrum</w:t>
        </w:r>
      </w:ins>
      <w:ins w:id="5104" w:author="Luke Slemon" w:date="2020-05-17T15:00:00Z">
        <w:r>
          <w:t xml:space="preserve"> of the filtered signal was </w:t>
        </w:r>
      </w:ins>
      <w:ins w:id="5105" w:author="Luke Slemon" w:date="2020-05-19T13:14:00Z">
        <w:r w:rsidR="00B32392">
          <w:t xml:space="preserve">plotted </w:t>
        </w:r>
      </w:ins>
      <w:ins w:id="5106" w:author="Luke Slemon" w:date="2020-05-19T13:17:00Z">
        <w:r w:rsidR="00235A4B">
          <w:t>in Figure 8.3</w:t>
        </w:r>
      </w:ins>
      <w:ins w:id="5107" w:author="Luke Slemon" w:date="2020-05-19T17:01:00Z">
        <w:r w:rsidR="00E45E02">
          <w:t>8</w:t>
        </w:r>
      </w:ins>
      <w:ins w:id="5108" w:author="Luke Slemon" w:date="2020-05-19T13:17:00Z">
        <w:r w:rsidR="00235A4B">
          <w:t xml:space="preserve"> </w:t>
        </w:r>
      </w:ins>
      <w:ins w:id="5109" w:author="Luke Slemon" w:date="2020-05-17T15:01:00Z">
        <w:r>
          <w:t xml:space="preserve">to visually determine if the noise has been attenuated or not. </w:t>
        </w:r>
      </w:ins>
      <w:ins w:id="5110" w:author="Luke Slemon" w:date="2020-05-19T13:21:00Z">
        <w:r w:rsidR="00235A4B">
          <w:t>W</w:t>
        </w:r>
      </w:ins>
      <w:ins w:id="5111" w:author="Luke Slemon" w:date="2020-05-17T15:03:00Z">
        <w:r>
          <w:t>hen compared to the frequency spectrum</w:t>
        </w:r>
      </w:ins>
      <w:ins w:id="5112" w:author="Luke Slemon" w:date="2020-05-17T15:05:00Z">
        <w:r>
          <w:t xml:space="preserve"> </w:t>
        </w:r>
      </w:ins>
      <w:ins w:id="5113" w:author="Luke Slemon" w:date="2020-05-17T15:07:00Z">
        <w:r w:rsidR="00311697">
          <w:t>of the unfiltered signal in Figure 8.3</w:t>
        </w:r>
      </w:ins>
      <w:ins w:id="5114" w:author="Luke Slemon" w:date="2020-05-19T17:01:00Z">
        <w:r w:rsidR="00E45E02">
          <w:t>4</w:t>
        </w:r>
      </w:ins>
      <w:ins w:id="5115" w:author="Luke Slemon" w:date="2020-05-17T15:07:00Z">
        <w:r w:rsidR="00311697">
          <w:t xml:space="preserve"> </w:t>
        </w:r>
      </w:ins>
      <w:ins w:id="5116" w:author="Luke Slemon" w:date="2020-05-17T15:08:00Z">
        <w:r w:rsidR="00311697">
          <w:t>retained the strong, distinct 600Hz component, but the surrounding frequency components are attenuated</w:t>
        </w:r>
      </w:ins>
      <w:ins w:id="5117" w:author="Luke Slemon" w:date="2020-05-17T15:09:00Z">
        <w:r w:rsidR="00311697">
          <w:t>. T</w:t>
        </w:r>
      </w:ins>
      <w:ins w:id="5118" w:author="Luke Slemon" w:date="2020-05-19T13:22:00Z">
        <w:r w:rsidR="00235A4B">
          <w:t xml:space="preserve">he ripples </w:t>
        </w:r>
      </w:ins>
      <w:ins w:id="5119" w:author="Luke Slemon" w:date="2020-05-19T13:23:00Z">
        <w:r w:rsidR="00235A4B">
          <w:t xml:space="preserve">surrounding the 600 Hz component </w:t>
        </w:r>
      </w:ins>
      <w:ins w:id="5120" w:author="Luke Slemon" w:date="2020-05-19T13:22:00Z">
        <w:r w:rsidR="00235A4B">
          <w:t>in the Magnitude response in Figure 8</w:t>
        </w:r>
      </w:ins>
      <w:ins w:id="5121" w:author="Luke Slemon" w:date="2020-05-19T13:23:00Z">
        <w:r w:rsidR="00235A4B">
          <w:t>.3</w:t>
        </w:r>
      </w:ins>
      <w:ins w:id="5122" w:author="Luke Slemon" w:date="2020-05-19T17:01:00Z">
        <w:r w:rsidR="00E45E02">
          <w:t>5</w:t>
        </w:r>
      </w:ins>
      <w:ins w:id="5123" w:author="Luke Slemon" w:date="2020-05-19T13:23:00Z">
        <w:r w:rsidR="00235A4B">
          <w:t xml:space="preserve"> </w:t>
        </w:r>
      </w:ins>
      <w:ins w:id="5124" w:author="Luke Slemon" w:date="2020-05-19T13:24:00Z">
        <w:r w:rsidR="00235A4B">
          <w:t>are present in the Frequency Spectrum in Figure 8.3</w:t>
        </w:r>
      </w:ins>
      <w:ins w:id="5125" w:author="Luke Slemon" w:date="2020-05-19T17:01:00Z">
        <w:r w:rsidR="00E45E02">
          <w:t>8</w:t>
        </w:r>
      </w:ins>
      <w:ins w:id="5126" w:author="Luke Slemon" w:date="2020-05-19T13:24:00Z">
        <w:r w:rsidR="00235A4B">
          <w:t xml:space="preserve"> where small groups of high frequency componen</w:t>
        </w:r>
      </w:ins>
      <w:ins w:id="5127" w:author="Luke Slemon" w:date="2020-05-19T13:25:00Z">
        <w:r w:rsidR="00235A4B">
          <w:t>ts were retained post filtering</w:t>
        </w:r>
      </w:ins>
      <w:ins w:id="5128" w:author="Luke Slemon" w:date="2020-05-17T15:10:00Z">
        <w:r w:rsidR="00311697">
          <w:t xml:space="preserve">. </w:t>
        </w:r>
      </w:ins>
    </w:p>
    <w:p w14:paraId="28B19542" w14:textId="3FB7CC4F" w:rsidR="00B32392" w:rsidRDefault="00B32392" w:rsidP="00B32392">
      <w:pPr>
        <w:pStyle w:val="Image"/>
        <w:rPr>
          <w:ins w:id="5129" w:author="Luke Slemon" w:date="2020-05-19T13:15:00Z"/>
        </w:rPr>
        <w:pPrChange w:id="5130" w:author="Luke Slemon" w:date="2020-05-19T13:15:00Z">
          <w:pPr>
            <w:pStyle w:val="TextSub4"/>
          </w:pPr>
        </w:pPrChange>
      </w:pPr>
      <w:ins w:id="5131" w:author="Luke Slemon" w:date="2020-05-19T13:15:00Z">
        <w:r>
          <w:drawing>
            <wp:inline distT="0" distB="0" distL="0" distR="0" wp14:anchorId="0925C98B" wp14:editId="056F33A5">
              <wp:extent cx="4876800" cy="2514600"/>
              <wp:effectExtent l="0" t="0" r="0" b="0"/>
              <wp:docPr id="112" name="Picture 11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W FIR Freq Response.png"/>
                      <pic:cNvPicPr/>
                    </pic:nvPicPr>
                    <pic:blipFill rotWithShape="1">
                      <a:blip r:embed="rId84" cstate="print">
                        <a:extLst>
                          <a:ext uri="{28A0092B-C50C-407E-A947-70E740481C1C}">
                            <a14:useLocalDpi xmlns:a14="http://schemas.microsoft.com/office/drawing/2010/main" val="0"/>
                          </a:ext>
                        </a:extLst>
                      </a:blip>
                      <a:srcRect l="6814" t="7312" r="8099" b="4941"/>
                      <a:stretch/>
                    </pic:blipFill>
                    <pic:spPr bwMode="auto">
                      <a:xfrm>
                        <a:off x="0" y="0"/>
                        <a:ext cx="4876800" cy="2514600"/>
                      </a:xfrm>
                      <a:prstGeom prst="rect">
                        <a:avLst/>
                      </a:prstGeom>
                      <a:ln>
                        <a:noFill/>
                      </a:ln>
                      <a:extLst>
                        <a:ext uri="{53640926-AAD7-44D8-BBD7-CCE9431645EC}">
                          <a14:shadowObscured xmlns:a14="http://schemas.microsoft.com/office/drawing/2010/main"/>
                        </a:ext>
                      </a:extLst>
                    </pic:spPr>
                  </pic:pic>
                </a:graphicData>
              </a:graphic>
            </wp:inline>
          </w:drawing>
        </w:r>
      </w:ins>
    </w:p>
    <w:p w14:paraId="09AB5200" w14:textId="23D4F46D" w:rsidR="00311697" w:rsidRDefault="00B32392" w:rsidP="00B32392">
      <w:pPr>
        <w:pStyle w:val="FigureAnnotation"/>
        <w:rPr>
          <w:ins w:id="5132" w:author="Luke Slemon" w:date="2020-05-17T15:10:00Z"/>
        </w:rPr>
        <w:pPrChange w:id="5133" w:author="Luke Slemon" w:date="2020-05-19T13:15:00Z">
          <w:pPr>
            <w:pStyle w:val="TextSub3"/>
          </w:pPr>
        </w:pPrChange>
      </w:pPr>
      <w:ins w:id="5134" w:author="Luke Slemon" w:date="2020-05-19T13:15:00Z">
        <w:r>
          <w:t>Figure 8.3</w:t>
        </w:r>
      </w:ins>
      <w:ins w:id="5135" w:author="Luke Slemon" w:date="2020-05-19T17:01:00Z">
        <w:r w:rsidR="00E45E02">
          <w:t>8</w:t>
        </w:r>
      </w:ins>
      <w:ins w:id="5136" w:author="Luke Slemon" w:date="2020-05-19T13:15:00Z">
        <w:r>
          <w:t>. Frequency Spectrum of Hardware Filtered Signal.</w:t>
        </w:r>
      </w:ins>
    </w:p>
    <w:p w14:paraId="5730BC9F" w14:textId="05068B53" w:rsidR="00311697" w:rsidRDefault="00311697" w:rsidP="00311697">
      <w:pPr>
        <w:pStyle w:val="TextSub4"/>
        <w:rPr>
          <w:ins w:id="5137" w:author="Luke Slemon" w:date="2020-05-17T15:15:00Z"/>
        </w:rPr>
      </w:pPr>
      <w:ins w:id="5138" w:author="Luke Slemon" w:date="2020-05-17T15:10:00Z">
        <w:r>
          <w:t>According to these comparisons, the Hardware</w:t>
        </w:r>
      </w:ins>
      <w:ins w:id="5139" w:author="Luke Slemon" w:date="2020-05-17T15:11:00Z">
        <w:r>
          <w:t xml:space="preserve"> implemented </w:t>
        </w:r>
      </w:ins>
      <w:ins w:id="5140" w:author="Luke Slemon" w:date="2020-05-17T15:13:00Z">
        <w:r>
          <w:t xml:space="preserve">FFT and FIR Filter </w:t>
        </w:r>
        <w:proofErr w:type="gramStart"/>
        <w:r>
          <w:t>are capable of performing</w:t>
        </w:r>
        <w:proofErr w:type="gramEnd"/>
        <w:r>
          <w:t xml:space="preserve"> the necessary computations accurately despite being </w:t>
        </w:r>
        <w:r>
          <w:lastRenderedPageBreak/>
          <w:t xml:space="preserve">implemented in </w:t>
        </w:r>
      </w:ins>
      <w:ins w:id="5141" w:author="Luke Slemon" w:date="2020-05-17T15:14:00Z">
        <w:r>
          <w:t xml:space="preserve">fixed point, whereas the Software implementations implement floating point operations. </w:t>
        </w:r>
      </w:ins>
    </w:p>
    <w:p w14:paraId="671BACD1" w14:textId="6CEE0A83" w:rsidR="00311697" w:rsidRDefault="00311697" w:rsidP="007B7670">
      <w:pPr>
        <w:pStyle w:val="Heading3"/>
        <w:rPr>
          <w:ins w:id="5142" w:author="Luke Slemon" w:date="2020-05-17T15:16:00Z"/>
        </w:rPr>
      </w:pPr>
      <w:bookmarkStart w:id="5143" w:name="_Toc40639305"/>
      <w:ins w:id="5144" w:author="Luke Slemon" w:date="2020-05-17T15:16:00Z">
        <w:r>
          <w:t>Runtime Comparison Tests</w:t>
        </w:r>
        <w:bookmarkEnd w:id="5143"/>
      </w:ins>
    </w:p>
    <w:p w14:paraId="03162B25" w14:textId="78FC186B" w:rsidR="00311697" w:rsidRDefault="000266F3" w:rsidP="00311697">
      <w:pPr>
        <w:pStyle w:val="TextSub4"/>
        <w:rPr>
          <w:ins w:id="5145" w:author="Luke Slemon" w:date="2020-05-17T15:51:00Z"/>
        </w:rPr>
      </w:pPr>
      <w:ins w:id="5146" w:author="Luke Slemon" w:date="2020-05-17T15:16:00Z">
        <w:r>
          <w:t xml:space="preserve">The second round of tests </w:t>
        </w:r>
      </w:ins>
      <w:ins w:id="5147" w:author="Luke Slemon" w:date="2020-05-17T15:17:00Z">
        <w:r>
          <w:t xml:space="preserve">aim to compare the time required to perform computations required to transform a signal using an FFT and filter a signal using </w:t>
        </w:r>
        <w:proofErr w:type="gramStart"/>
        <w:r>
          <w:t>an</w:t>
        </w:r>
        <w:proofErr w:type="gramEnd"/>
        <w:r>
          <w:t xml:space="preserve"> FIR Filter</w:t>
        </w:r>
      </w:ins>
      <w:ins w:id="5148" w:author="Luke Slemon" w:date="2020-05-17T15:18:00Z">
        <w:r>
          <w:t xml:space="preserve">. </w:t>
        </w:r>
      </w:ins>
    </w:p>
    <w:p w14:paraId="6C3F182F" w14:textId="703F709C" w:rsidR="006267B6" w:rsidRDefault="006267B6" w:rsidP="006267B6">
      <w:pPr>
        <w:pStyle w:val="Image"/>
        <w:rPr>
          <w:ins w:id="5149" w:author="Luke Slemon" w:date="2020-05-17T15:52:00Z"/>
        </w:rPr>
      </w:pPr>
      <w:ins w:id="5150" w:author="Luke Slemon" w:date="2020-05-17T15:51:00Z">
        <w:r>
          <w:drawing>
            <wp:inline distT="0" distB="0" distL="0" distR="0" wp14:anchorId="1E277C08" wp14:editId="49BF94AA">
              <wp:extent cx="5731510" cy="319087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90875"/>
                      </a:xfrm>
                      <a:prstGeom prst="rect">
                        <a:avLst/>
                      </a:prstGeom>
                    </pic:spPr>
                  </pic:pic>
                </a:graphicData>
              </a:graphic>
            </wp:inline>
          </w:drawing>
        </w:r>
      </w:ins>
    </w:p>
    <w:p w14:paraId="4CD00256" w14:textId="718FD044" w:rsidR="006267B6" w:rsidRDefault="006267B6" w:rsidP="006267B6">
      <w:pPr>
        <w:pStyle w:val="FigureAnnotation"/>
        <w:rPr>
          <w:ins w:id="5151" w:author="Luke Slemon" w:date="2020-05-17T15:57:00Z"/>
          <w:lang w:val="en-IE"/>
        </w:rPr>
      </w:pPr>
      <w:ins w:id="5152" w:author="Luke Slemon" w:date="2020-05-17T15:52:00Z">
        <w:r>
          <w:rPr>
            <w:lang w:val="en-IE"/>
          </w:rPr>
          <w:t>Figure 8.</w:t>
        </w:r>
      </w:ins>
      <w:ins w:id="5153" w:author="Luke Slemon" w:date="2020-05-19T17:02:00Z">
        <w:r w:rsidR="00E45E02">
          <w:rPr>
            <w:lang w:val="en-IE"/>
          </w:rPr>
          <w:t>39</w:t>
        </w:r>
      </w:ins>
      <w:ins w:id="5154" w:author="Luke Slemon" w:date="2020-05-17T15:56:00Z">
        <w:r>
          <w:rPr>
            <w:lang w:val="en-IE"/>
          </w:rPr>
          <w:t xml:space="preserve"> Comparison of execution times between the Hardware and Software implementations of the FFT and FIR.</w:t>
        </w:r>
      </w:ins>
    </w:p>
    <w:p w14:paraId="01E5EA33" w14:textId="00AE0A21" w:rsidR="00AD354F" w:rsidRDefault="006267B6" w:rsidP="00AD354F">
      <w:pPr>
        <w:pStyle w:val="TextSub4"/>
        <w:rPr>
          <w:ins w:id="5155" w:author="Luke Slemon" w:date="2020-05-17T16:05:00Z"/>
        </w:rPr>
      </w:pPr>
      <w:ins w:id="5156" w:author="Luke Slemon" w:date="2020-05-17T15:57:00Z">
        <w:r>
          <w:t>Figure 8.</w:t>
        </w:r>
      </w:ins>
      <w:ins w:id="5157" w:author="Luke Slemon" w:date="2020-05-19T17:02:00Z">
        <w:r w:rsidR="00E45E02">
          <w:t xml:space="preserve">39 </w:t>
        </w:r>
      </w:ins>
      <w:ins w:id="5158" w:author="Luke Slemon" w:date="2020-05-17T15:58:00Z">
        <w:r>
          <w:t>represents a comparison between the execution times of the Hardware and Software implementations</w:t>
        </w:r>
      </w:ins>
      <w:ins w:id="5159" w:author="Luke Slemon" w:date="2020-05-17T15:59:00Z">
        <w:r>
          <w:t xml:space="preserve"> of the FFT and FIR Filter. The runtimes measured by starting a timer before the operation and terminating it when the operation completes w</w:t>
        </w:r>
      </w:ins>
      <w:ins w:id="5160" w:author="Luke Slemon" w:date="2020-05-17T16:00:00Z">
        <w:r>
          <w:t xml:space="preserve">as performed </w:t>
        </w:r>
      </w:ins>
      <w:ins w:id="5161" w:author="Luke Slemon" w:date="2020-05-17T16:02:00Z">
        <w:r w:rsidR="00AD354F">
          <w:t xml:space="preserve">10 times per operation and the average of each test was added to the plot. </w:t>
        </w:r>
      </w:ins>
    </w:p>
    <w:p w14:paraId="5DF21E18" w14:textId="14FE72FA" w:rsidR="00805276" w:rsidRDefault="00AD354F" w:rsidP="00805276">
      <w:pPr>
        <w:pStyle w:val="TextSub4"/>
        <w:rPr>
          <w:ins w:id="5162" w:author="Luke Slemon" w:date="2020-05-17T16:25:00Z"/>
        </w:rPr>
      </w:pPr>
      <w:ins w:id="5163" w:author="Luke Slemon" w:date="2020-05-17T16:05:00Z">
        <w:r>
          <w:t>It is obvious that the Hardware implementations are far slower than the Software implementations, which is questionable. In or</w:t>
        </w:r>
      </w:ins>
      <w:ins w:id="5164" w:author="Luke Slemon" w:date="2020-05-17T16:06:00Z">
        <w:r>
          <w:t xml:space="preserve">der to determine the cause of this excessive difference, the </w:t>
        </w:r>
      </w:ins>
      <w:ins w:id="5165" w:author="Luke Slemon" w:date="2020-05-17T16:19:00Z">
        <w:r w:rsidR="00805276">
          <w:t xml:space="preserve">time </w:t>
        </w:r>
      </w:ins>
      <w:ins w:id="5166" w:author="Luke Slemon" w:date="2020-05-17T16:06:00Z">
        <w:r>
          <w:t xml:space="preserve">measured </w:t>
        </w:r>
      </w:ins>
      <w:ins w:id="5167" w:author="Luke Slemon" w:date="2020-05-17T16:20:00Z">
        <w:r w:rsidR="00805276">
          <w:t xml:space="preserve">between the DMA initiating streaming and the receiving the data </w:t>
        </w:r>
      </w:ins>
      <w:ins w:id="5168" w:author="Luke Slemon" w:date="2020-05-17T16:19:00Z">
        <w:r w:rsidR="00805276">
          <w:t xml:space="preserve">within the </w:t>
        </w:r>
        <w:proofErr w:type="spellStart"/>
        <w:r w:rsidR="00805276">
          <w:t>FIR_Driver</w:t>
        </w:r>
        <w:proofErr w:type="spellEnd"/>
        <w:r w:rsidR="00805276">
          <w:t xml:space="preserve"> and </w:t>
        </w:r>
        <w:proofErr w:type="spellStart"/>
        <w:r w:rsidR="00805276">
          <w:t>FFT_Driver</w:t>
        </w:r>
        <w:proofErr w:type="spellEnd"/>
        <w:r w:rsidR="00805276">
          <w:t xml:space="preserve"> c</w:t>
        </w:r>
      </w:ins>
      <w:ins w:id="5169" w:author="Luke Slemon" w:date="2020-05-17T16:20:00Z">
        <w:r w:rsidR="00805276">
          <w:t>lasses is us</w:t>
        </w:r>
      </w:ins>
      <w:ins w:id="5170" w:author="Luke Slemon" w:date="2020-05-17T16:21:00Z">
        <w:r w:rsidR="00805276">
          <w:t>ed. The time between these two events excludes any latencies ca</w:t>
        </w:r>
      </w:ins>
      <w:ins w:id="5171" w:author="Luke Slemon" w:date="2020-05-17T16:22:00Z">
        <w:r w:rsidR="00805276">
          <w:t xml:space="preserve">used by formatting the data and populating the buffers. With these new measurements the Hardware implementations </w:t>
        </w:r>
      </w:ins>
      <w:ins w:id="5172" w:author="Luke Slemon" w:date="2020-05-17T16:31:00Z">
        <w:r w:rsidR="00B60077">
          <w:t xml:space="preserve">themselves </w:t>
        </w:r>
      </w:ins>
      <w:ins w:id="5173" w:author="Luke Slemon" w:date="2020-05-17T16:22:00Z">
        <w:r w:rsidR="00805276">
          <w:t>are marginally faster than the Software implementations</w:t>
        </w:r>
      </w:ins>
      <w:ins w:id="5174" w:author="Luke Slemon" w:date="2020-05-17T16:31:00Z">
        <w:r w:rsidR="00B60077">
          <w:t xml:space="preserve"> when all data prep</w:t>
        </w:r>
      </w:ins>
      <w:ins w:id="5175" w:author="Luke Slemon" w:date="2020-05-17T16:32:00Z">
        <w:r w:rsidR="00B60077">
          <w:t>arations are excluded</w:t>
        </w:r>
      </w:ins>
      <w:ins w:id="5176" w:author="Luke Slemon" w:date="2020-05-17T16:22:00Z">
        <w:r w:rsidR="00805276">
          <w:t xml:space="preserve">. </w:t>
        </w:r>
      </w:ins>
    </w:p>
    <w:p w14:paraId="74C6EB6B" w14:textId="2A3DDDC4" w:rsidR="00753BD2" w:rsidRPr="006267B6" w:rsidRDefault="00753BD2">
      <w:pPr>
        <w:pStyle w:val="TextSub4"/>
        <w:rPr>
          <w:ins w:id="5177" w:author="Luke Slemon" w:date="2020-05-17T14:38:00Z"/>
        </w:rPr>
        <w:pPrChange w:id="5178" w:author="Luke Slemon" w:date="2020-05-17T16:23:00Z">
          <w:pPr>
            <w:pStyle w:val="Image"/>
          </w:pPr>
        </w:pPrChange>
      </w:pPr>
      <w:ins w:id="5179" w:author="Luke Slemon" w:date="2020-05-17T16:26:00Z">
        <w:r>
          <w:t>There is an obvious bottleneck in the system which is causing latencies which have a devasting impact on the Hardware execution times.</w:t>
        </w:r>
      </w:ins>
    </w:p>
    <w:p w14:paraId="28D64698" w14:textId="227161E6" w:rsidR="009445C7" w:rsidRPr="008F6EFA" w:rsidRDefault="009445C7">
      <w:pPr>
        <w:pStyle w:val="Heading1"/>
        <w:rPr>
          <w:ins w:id="5180" w:author="Luke Slemon" w:date="2020-05-17T16:28:00Z"/>
        </w:rPr>
      </w:pPr>
      <w:bookmarkStart w:id="5181" w:name="_Toc40639306"/>
      <w:ins w:id="5182" w:author="Luke Slemon" w:date="2020-04-30T22:03:00Z">
        <w:r w:rsidRPr="008F6EFA">
          <w:t>Signal Processing Algorithms</w:t>
        </w:r>
      </w:ins>
      <w:bookmarkEnd w:id="5181"/>
    </w:p>
    <w:p w14:paraId="119102C0" w14:textId="2DBFCFD3" w:rsidR="00D75D78" w:rsidRDefault="00753BD2" w:rsidP="00753BD2">
      <w:pPr>
        <w:rPr>
          <w:ins w:id="5183" w:author="Luke Slemon" w:date="2020-05-18T14:32:00Z"/>
        </w:rPr>
      </w:pPr>
      <w:ins w:id="5184" w:author="Luke Slemon" w:date="2020-05-17T16:28:00Z">
        <w:r>
          <w:t>The second objective of this project was to utilise the developed BCI System on Chip to implement a</w:t>
        </w:r>
      </w:ins>
      <w:ins w:id="5185" w:author="Luke Slemon" w:date="2020-05-17T16:29:00Z">
        <w:r w:rsidR="00B60077">
          <w:t xml:space="preserve">n accurate SSVEP based brain to computer interface. </w:t>
        </w:r>
      </w:ins>
      <w:ins w:id="5186" w:author="Luke Slemon" w:date="2020-05-18T14:33:00Z">
        <w:r w:rsidR="00EB733D">
          <w:t>T</w:t>
        </w:r>
      </w:ins>
      <w:ins w:id="5187" w:author="Luke Slemon" w:date="2020-05-18T14:32:00Z">
        <w:r w:rsidR="00EB733D">
          <w:t xml:space="preserve">he Hardware accelerators </w:t>
        </w:r>
        <w:r w:rsidR="00EB733D">
          <w:lastRenderedPageBreak/>
          <w:t>embedded within the BCI Sys</w:t>
        </w:r>
      </w:ins>
      <w:ins w:id="5188" w:author="Luke Slemon" w:date="2020-05-18T14:33:00Z">
        <w:r w:rsidR="00EB733D">
          <w:t>tem on Chip are to be utilised within the</w:t>
        </w:r>
      </w:ins>
      <w:ins w:id="5189" w:author="Luke Slemon" w:date="2020-05-18T14:41:00Z">
        <w:r w:rsidR="00EB733D">
          <w:t xml:space="preserve"> </w:t>
        </w:r>
      </w:ins>
      <w:ins w:id="5190" w:author="Luke Slemon" w:date="2020-05-18T14:42:00Z">
        <w:r w:rsidR="00EB733D">
          <w:t xml:space="preserve">algorithm for filtering and transforming the signals from the time domain to the frequency domain. </w:t>
        </w:r>
      </w:ins>
    </w:p>
    <w:p w14:paraId="21968210" w14:textId="63F5F699" w:rsidR="00B60077" w:rsidRDefault="00B60077" w:rsidP="00753BD2">
      <w:pPr>
        <w:rPr>
          <w:ins w:id="5191" w:author="Luke Slemon" w:date="2020-05-17T16:49:00Z"/>
        </w:rPr>
      </w:pPr>
      <w:ins w:id="5192" w:author="Luke Slemon" w:date="2020-05-17T16:32:00Z">
        <w:r>
          <w:t xml:space="preserve">Matlab </w:t>
        </w:r>
      </w:ins>
      <w:ins w:id="5193" w:author="Luke Slemon" w:date="2020-05-17T16:33:00Z">
        <w:r>
          <w:t xml:space="preserve">and python scripts were firstly developed in order to </w:t>
        </w:r>
      </w:ins>
      <w:ins w:id="5194" w:author="Luke Slemon" w:date="2020-05-17T16:45:00Z">
        <w:r w:rsidR="00AE22E4">
          <w:t xml:space="preserve">create prototypes of </w:t>
        </w:r>
      </w:ins>
      <w:ins w:id="5195" w:author="Luke Slemon" w:date="2020-05-17T16:33:00Z">
        <w:r>
          <w:t>the algorithm necessary for extracting the relevant information from the EEG signals.</w:t>
        </w:r>
      </w:ins>
      <w:ins w:id="5196" w:author="Luke Slemon" w:date="2020-05-17T16:36:00Z">
        <w:r>
          <w:t xml:space="preserve"> </w:t>
        </w:r>
      </w:ins>
      <w:ins w:id="5197" w:author="Luke Slemon" w:date="2020-05-17T16:40:00Z">
        <w:r w:rsidR="00AE22E4">
          <w:t xml:space="preserve">Starting with Matlab and its library </w:t>
        </w:r>
      </w:ins>
      <w:ins w:id="5198" w:author="Luke Slemon" w:date="2020-05-17T16:45:00Z">
        <w:r w:rsidR="00AE22E4">
          <w:t>o</w:t>
        </w:r>
      </w:ins>
      <w:ins w:id="5199" w:author="Luke Slemon" w:date="2020-05-17T18:40:00Z">
        <w:r w:rsidR="008246A8">
          <w:t>f</w:t>
        </w:r>
      </w:ins>
      <w:ins w:id="5200" w:author="Luke Slemon" w:date="2020-05-17T16:45:00Z">
        <w:r w:rsidR="00AE22E4">
          <w:t xml:space="preserve"> </w:t>
        </w:r>
      </w:ins>
      <w:ins w:id="5201" w:author="Luke Slemon" w:date="2020-05-17T16:40:00Z">
        <w:r w:rsidR="00AE22E4">
          <w:t xml:space="preserve">readily available BCI tools </w:t>
        </w:r>
      </w:ins>
      <w:ins w:id="5202" w:author="Luke Slemon" w:date="2020-05-17T16:42:00Z">
        <w:r w:rsidR="00AE22E4">
          <w:t xml:space="preserve">such as </w:t>
        </w:r>
        <w:proofErr w:type="spellStart"/>
        <w:r w:rsidR="00AE22E4">
          <w:t>biosig</w:t>
        </w:r>
      </w:ins>
      <w:proofErr w:type="spellEnd"/>
      <w:ins w:id="5203" w:author="Luke Slemon" w:date="2020-05-17T16:43:00Z">
        <w:r w:rsidR="00AE22E4">
          <w:t xml:space="preserve"> </w:t>
        </w:r>
        <w:r w:rsidR="00AE22E4">
          <w:fldChar w:fldCharType="begin" w:fldLock="1"/>
        </w:r>
      </w:ins>
      <w:r w:rsidR="00943366">
        <w:instrText>ADDIN CSL_CITATION {"citationItems":[{"id":"ITEM-1","itemData":{"URL":"http://biosig.sourceforge.net/","accessed":{"date-parts":[["2020","5","17"]]},"id":"ITEM-1","issued":{"date-parts":[["0"]]},"title":"BioSig","type":"webpage"},"uris":["http://www.mendeley.com/documents/?uuid=4c65c491-aede-350d-8c0b-5020cf968424"]}],"mendeley":{"formattedCitation":"[41]","plainTextFormattedCitation":"[41]","previouslyFormattedCitation":"[41]"},"properties":{"noteIndex":0},"schema":"https://github.com/citation-style-language/schema/raw/master/csl-citation.json"}</w:instrText>
      </w:r>
      <w:r w:rsidR="00AE22E4">
        <w:fldChar w:fldCharType="separate"/>
      </w:r>
      <w:r w:rsidR="00B32392" w:rsidRPr="00B32392">
        <w:rPr>
          <w:noProof/>
        </w:rPr>
        <w:t>[41]</w:t>
      </w:r>
      <w:ins w:id="5204" w:author="Luke Slemon" w:date="2020-05-17T16:43:00Z">
        <w:r w:rsidR="00AE22E4">
          <w:fldChar w:fldCharType="end"/>
        </w:r>
        <w:r w:rsidR="00AE22E4">
          <w:t xml:space="preserve"> </w:t>
        </w:r>
      </w:ins>
      <w:ins w:id="5205" w:author="Luke Slemon" w:date="2020-05-17T16:46:00Z">
        <w:r w:rsidR="00AE22E4">
          <w:t xml:space="preserve">and </w:t>
        </w:r>
        <w:proofErr w:type="spellStart"/>
        <w:r w:rsidR="00AE22E4">
          <w:t>EEGLab</w:t>
        </w:r>
        <w:proofErr w:type="spellEnd"/>
        <w:r w:rsidR="00AE22E4">
          <w:t xml:space="preserve"> </w:t>
        </w:r>
      </w:ins>
      <w:ins w:id="5206" w:author="Luke Slemon" w:date="2020-05-17T16:43:00Z">
        <w:r w:rsidR="00AE22E4">
          <w:t>which offers tools for easily openi</w:t>
        </w:r>
      </w:ins>
      <w:ins w:id="5207" w:author="Luke Slemon" w:date="2020-05-17T16:44:00Z">
        <w:r w:rsidR="00AE22E4">
          <w:t>ng EEG files</w:t>
        </w:r>
      </w:ins>
      <w:ins w:id="5208" w:author="Luke Slemon" w:date="2020-05-17T16:45:00Z">
        <w:r w:rsidR="00AE22E4">
          <w:t xml:space="preserve">. </w:t>
        </w:r>
      </w:ins>
      <w:ins w:id="5209" w:author="Luke Slemon" w:date="2020-05-17T16:47:00Z">
        <w:r w:rsidR="00AE22E4">
          <w:t xml:space="preserve">The primary reason for beginning all algorithm prototypes in Matlab was experience. Prior to this project, more time had been spent using Matlab throughout the course of my degree. </w:t>
        </w:r>
      </w:ins>
      <w:ins w:id="5210" w:author="Luke Slemon" w:date="2020-05-17T16:48:00Z">
        <w:r w:rsidR="00AE22E4">
          <w:t xml:space="preserve">The algorithms then had to be ported over to Python for integration with the Drivers used for </w:t>
        </w:r>
      </w:ins>
      <w:ins w:id="5211" w:author="Luke Slemon" w:date="2020-05-18T14:43:00Z">
        <w:r w:rsidR="001640D9">
          <w:t>handling</w:t>
        </w:r>
      </w:ins>
      <w:ins w:id="5212" w:author="Luke Slemon" w:date="2020-05-17T16:48:00Z">
        <w:r w:rsidR="00AE22E4">
          <w:t xml:space="preserve"> the Hardwar</w:t>
        </w:r>
      </w:ins>
      <w:ins w:id="5213" w:author="Luke Slemon" w:date="2020-05-17T16:49:00Z">
        <w:r w:rsidR="00AE22E4">
          <w:t>e</w:t>
        </w:r>
      </w:ins>
      <w:ins w:id="5214" w:author="Luke Slemon" w:date="2020-05-18T14:43:00Z">
        <w:r w:rsidR="001640D9">
          <w:t xml:space="preserve"> within the Programmable Logic</w:t>
        </w:r>
      </w:ins>
      <w:ins w:id="5215" w:author="Luke Slemon" w:date="2020-05-17T16:49:00Z">
        <w:r w:rsidR="00AE22E4">
          <w:t xml:space="preserve">. </w:t>
        </w:r>
      </w:ins>
    </w:p>
    <w:p w14:paraId="722B0BFA" w14:textId="6BCBD898" w:rsidR="00E86811" w:rsidRDefault="00E86811" w:rsidP="007B7670">
      <w:pPr>
        <w:pStyle w:val="Heading2"/>
        <w:rPr>
          <w:ins w:id="5216" w:author="Luke Slemon" w:date="2020-05-17T17:29:00Z"/>
        </w:rPr>
      </w:pPr>
      <w:bookmarkStart w:id="5217" w:name="_Toc40639307"/>
      <w:ins w:id="5218" w:author="Luke Slemon" w:date="2020-05-17T16:50:00Z">
        <w:r>
          <w:t>Epoching</w:t>
        </w:r>
      </w:ins>
      <w:bookmarkEnd w:id="5217"/>
    </w:p>
    <w:p w14:paraId="37F8E98D" w14:textId="7CB67E58" w:rsidR="0073201F" w:rsidRDefault="0066671C" w:rsidP="0073201F">
      <w:pPr>
        <w:pStyle w:val="TextSub2"/>
        <w:rPr>
          <w:ins w:id="5219" w:author="Luke Slemon" w:date="2020-05-17T17:58:00Z"/>
        </w:rPr>
      </w:pPr>
      <w:ins w:id="5220" w:author="Luke Slemon" w:date="2020-05-17T18:16:00Z">
        <w:r>
          <w:t>For any signal processing algorithm, the large block of signal data is broken down into frames of data</w:t>
        </w:r>
      </w:ins>
      <w:ins w:id="5221" w:author="Luke Slemon" w:date="2020-05-17T18:20:00Z">
        <w:r>
          <w:t xml:space="preserve"> as seen in Figure 9.1 which will be processed one after another. By breaking a large signal into smaller frames</w:t>
        </w:r>
      </w:ins>
      <w:ins w:id="5222" w:author="Luke Slemon" w:date="2020-05-17T18:48:00Z">
        <w:r w:rsidR="007B7670">
          <w:t>, higher resolution signal processing can be performed on a frame</w:t>
        </w:r>
      </w:ins>
      <w:ins w:id="5223" w:author="Luke Slemon" w:date="2020-05-17T18:49:00Z">
        <w:r w:rsidR="007B7670">
          <w:t xml:space="preserve"> in order to detect a specific frequency at that point in time.</w:t>
        </w:r>
      </w:ins>
    </w:p>
    <w:p w14:paraId="37CC2DAC" w14:textId="70BCD16F" w:rsidR="00291D70" w:rsidRDefault="00291D70" w:rsidP="00291D70">
      <w:pPr>
        <w:pStyle w:val="Image"/>
        <w:rPr>
          <w:ins w:id="5224" w:author="Luke Slemon" w:date="2020-05-17T17:59:00Z"/>
        </w:rPr>
      </w:pPr>
      <w:ins w:id="5225" w:author="Luke Slemon" w:date="2020-05-17T17:58:00Z">
        <w:r>
          <w:drawing>
            <wp:inline distT="0" distB="0" distL="0" distR="0" wp14:anchorId="1BDBD16E" wp14:editId="1540766B">
              <wp:extent cx="4239895" cy="4145477"/>
              <wp:effectExtent l="0" t="0" r="8255" b="762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ram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56295" cy="4161512"/>
                      </a:xfrm>
                      <a:prstGeom prst="rect">
                        <a:avLst/>
                      </a:prstGeom>
                    </pic:spPr>
                  </pic:pic>
                </a:graphicData>
              </a:graphic>
            </wp:inline>
          </w:drawing>
        </w:r>
      </w:ins>
    </w:p>
    <w:p w14:paraId="16BB73BB" w14:textId="100BECC1" w:rsidR="00291D70" w:rsidRDefault="0066671C" w:rsidP="0073201F">
      <w:pPr>
        <w:pStyle w:val="FigureAnnotation"/>
        <w:rPr>
          <w:ins w:id="5226" w:author="Luke Slemon" w:date="2020-05-17T18:23:00Z"/>
          <w:lang w:val="en-IE"/>
        </w:rPr>
      </w:pPr>
      <w:ins w:id="5227" w:author="Luke Slemon" w:date="2020-05-17T18:13:00Z">
        <w:r>
          <w:rPr>
            <w:lang w:val="en-IE"/>
          </w:rPr>
          <w:t xml:space="preserve">Figure 9.1 Signal being broken down into frames. </w:t>
        </w:r>
      </w:ins>
    </w:p>
    <w:p w14:paraId="34865E5D" w14:textId="2D19FFDB" w:rsidR="0073201F" w:rsidRDefault="0073201F" w:rsidP="0073201F">
      <w:pPr>
        <w:pStyle w:val="TextSub2"/>
        <w:rPr>
          <w:ins w:id="5228" w:author="Luke Slemon" w:date="2020-05-17T18:31:00Z"/>
        </w:rPr>
      </w:pPr>
      <w:ins w:id="5229" w:author="Luke Slemon" w:date="2020-05-17T18:23:00Z">
        <w:r>
          <w:t>In the cont</w:t>
        </w:r>
      </w:ins>
      <w:ins w:id="5230" w:author="Luke Slemon" w:date="2020-05-17T18:24:00Z">
        <w:r>
          <w:t xml:space="preserve">ext of SSVEP detection, where each frame of data (aka Epoch) holds </w:t>
        </w:r>
      </w:ins>
      <w:ins w:id="5231" w:author="Luke Slemon" w:date="2020-05-17T18:52:00Z">
        <w:r w:rsidR="00113FF9">
          <w:t>4</w:t>
        </w:r>
      </w:ins>
      <w:ins w:id="5232" w:author="Luke Slemon" w:date="2020-05-17T18:24:00Z">
        <w:r>
          <w:t xml:space="preserve"> seconds of data</w:t>
        </w:r>
      </w:ins>
      <w:ins w:id="5233" w:author="Luke Slemon" w:date="2020-05-17T18:53:00Z">
        <w:r w:rsidR="00113FF9">
          <w:t xml:space="preserve"> for example</w:t>
        </w:r>
      </w:ins>
      <w:ins w:id="5234" w:author="Luke Slemon" w:date="2020-05-17T18:24:00Z">
        <w:r>
          <w:t xml:space="preserve">, the frequency of the SSVEP at that moment in time can be detected </w:t>
        </w:r>
      </w:ins>
      <w:ins w:id="5235" w:author="Luke Slemon" w:date="2020-05-17T18:25:00Z">
        <w:r>
          <w:t xml:space="preserve">more clearly than if the whole 10 minutes of EEG data was processed. </w:t>
        </w:r>
      </w:ins>
      <w:ins w:id="5236" w:author="Luke Slemon" w:date="2020-05-17T18:30:00Z">
        <w:r>
          <w:t>With each</w:t>
        </w:r>
      </w:ins>
      <w:ins w:id="5237" w:author="Luke Slemon" w:date="2020-05-18T14:44:00Z">
        <w:r w:rsidR="001640D9">
          <w:t xml:space="preserve"> passing</w:t>
        </w:r>
      </w:ins>
      <w:ins w:id="5238" w:author="Luke Slemon" w:date="2020-05-17T18:30:00Z">
        <w:r>
          <w:t xml:space="preserve"> second, old samples are shifted out of the epoch and new samples are shifted in as see</w:t>
        </w:r>
      </w:ins>
      <w:ins w:id="5239" w:author="Luke Slemon" w:date="2020-05-17T18:31:00Z">
        <w:r>
          <w:t>n in Figure 9.</w:t>
        </w:r>
      </w:ins>
      <w:ins w:id="5240" w:author="Luke Slemon" w:date="2020-05-17T18:36:00Z">
        <w:r w:rsidR="008246A8">
          <w:t>2</w:t>
        </w:r>
      </w:ins>
      <w:ins w:id="5241" w:author="Luke Slemon" w:date="2020-05-17T18:31:00Z">
        <w:r>
          <w:t>.</w:t>
        </w:r>
      </w:ins>
    </w:p>
    <w:p w14:paraId="05BB5BDD" w14:textId="37CC9486" w:rsidR="0073201F" w:rsidRPr="0073201F" w:rsidRDefault="0073201F" w:rsidP="007B7670">
      <w:pPr>
        <w:pStyle w:val="TextSub2"/>
        <w:rPr>
          <w:ins w:id="5242" w:author="Luke Slemon" w:date="2020-05-17T16:50:00Z"/>
        </w:rPr>
      </w:pPr>
      <w:ins w:id="5243" w:author="Luke Slemon" w:date="2020-05-17T18:31:00Z">
        <w:r>
          <w:lastRenderedPageBreak/>
          <w:t xml:space="preserve">As a subject </w:t>
        </w:r>
      </w:ins>
      <w:ins w:id="5244" w:author="Luke Slemon" w:date="2020-05-17T18:32:00Z">
        <w:r>
          <w:t>be</w:t>
        </w:r>
      </w:ins>
      <w:ins w:id="5245" w:author="Luke Slemon" w:date="2020-05-17T18:46:00Z">
        <w:r w:rsidR="007B7670">
          <w:t>gin</w:t>
        </w:r>
      </w:ins>
      <w:ins w:id="5246" w:author="Luke Slemon" w:date="2020-05-17T18:32:00Z">
        <w:r>
          <w:t xml:space="preserve">s to </w:t>
        </w:r>
      </w:ins>
      <w:ins w:id="5247" w:author="Luke Slemon" w:date="2020-05-17T18:31:00Z">
        <w:r>
          <w:t>focus on a flashing stimulus, the event won’t be present within the data immediately. Instead</w:t>
        </w:r>
      </w:ins>
      <w:ins w:id="5248" w:author="Luke Slemon" w:date="2020-05-17T18:32:00Z">
        <w:r>
          <w:t xml:space="preserve"> by breaking the data into </w:t>
        </w:r>
      </w:ins>
      <w:ins w:id="5249" w:author="Luke Slemon" w:date="2020-05-17T18:33:00Z">
        <w:r w:rsidR="008246A8">
          <w:t>epoch</w:t>
        </w:r>
      </w:ins>
      <w:ins w:id="5250" w:author="Luke Slemon" w:date="2020-05-17T18:36:00Z">
        <w:r w:rsidR="008246A8">
          <w:t>s</w:t>
        </w:r>
      </w:ins>
      <w:ins w:id="5251" w:author="Luke Slemon" w:date="2020-05-17T18:33:00Z">
        <w:r w:rsidR="008246A8">
          <w:t xml:space="preserve"> and processing them one at a time, the Event related data will become more </w:t>
        </w:r>
      </w:ins>
      <w:ins w:id="5252" w:author="Luke Slemon" w:date="2020-05-17T18:34:00Z">
        <w:r w:rsidR="008246A8">
          <w:t xml:space="preserve">prominent after each new frame of data is shifted into the epoch. 3 seconds after the subject began to focus on the flashing stimulus, the Event data is </w:t>
        </w:r>
      </w:ins>
      <w:ins w:id="5253" w:author="Luke Slemon" w:date="2020-05-17T18:35:00Z">
        <w:r w:rsidR="008246A8">
          <w:t xml:space="preserve">more prominent than the surrounding random EEG samples in this epoch, leading to an accurate detection of an SSVEP, where the SSVEP is the event. </w:t>
        </w:r>
      </w:ins>
    </w:p>
    <w:p w14:paraId="20694247" w14:textId="73D999DD" w:rsidR="00E86811" w:rsidRDefault="006C50EF" w:rsidP="0066671C">
      <w:pPr>
        <w:pStyle w:val="Image"/>
        <w:rPr>
          <w:ins w:id="5254" w:author="Luke Slemon" w:date="2020-05-17T18:14:00Z"/>
        </w:rPr>
      </w:pPr>
      <w:ins w:id="5255" w:author="Luke Slemon" w:date="2020-05-17T17:29:00Z">
        <w:r>
          <w:drawing>
            <wp:inline distT="0" distB="0" distL="0" distR="0" wp14:anchorId="12CFC489" wp14:editId="282A6D3C">
              <wp:extent cx="5148082" cy="37923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poc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48082" cy="3792359"/>
                      </a:xfrm>
                      <a:prstGeom prst="rect">
                        <a:avLst/>
                      </a:prstGeom>
                    </pic:spPr>
                  </pic:pic>
                </a:graphicData>
              </a:graphic>
            </wp:inline>
          </w:drawing>
        </w:r>
      </w:ins>
    </w:p>
    <w:p w14:paraId="7DF0B701" w14:textId="6445FE6C" w:rsidR="0066671C" w:rsidRDefault="0066671C" w:rsidP="0073201F">
      <w:pPr>
        <w:pStyle w:val="FigureAnnotation"/>
        <w:rPr>
          <w:ins w:id="5256" w:author="Luke Slemon" w:date="2020-05-17T18:56:00Z"/>
          <w:lang w:val="en-IE"/>
        </w:rPr>
      </w:pPr>
      <w:ins w:id="5257" w:author="Luke Slemon" w:date="2020-05-17T18:14:00Z">
        <w:r>
          <w:rPr>
            <w:lang w:val="en-IE"/>
          </w:rPr>
          <w:t>Figure 9.2 Epoch structure for BCI</w:t>
        </w:r>
      </w:ins>
      <w:ins w:id="5258" w:author="Luke Slemon" w:date="2020-05-17T18:29:00Z">
        <w:r w:rsidR="0073201F">
          <w:rPr>
            <w:lang w:val="en-IE"/>
          </w:rPr>
          <w:t xml:space="preserve"> with event related data oc</w:t>
        </w:r>
      </w:ins>
      <w:ins w:id="5259" w:author="Luke Slemon" w:date="2020-05-18T18:46:00Z">
        <w:r w:rsidR="003D5C94">
          <w:rPr>
            <w:lang w:val="en-IE"/>
          </w:rPr>
          <w:t>c</w:t>
        </w:r>
      </w:ins>
      <w:ins w:id="5260" w:author="Luke Slemon" w:date="2020-05-17T18:29:00Z">
        <w:r w:rsidR="0073201F">
          <w:rPr>
            <w:lang w:val="en-IE"/>
          </w:rPr>
          <w:t>ur</w:t>
        </w:r>
      </w:ins>
      <w:ins w:id="5261" w:author="Luke Slemon" w:date="2020-05-18T18:46:00Z">
        <w:r w:rsidR="003D5C94">
          <w:rPr>
            <w:lang w:val="en-IE"/>
          </w:rPr>
          <w:t>r</w:t>
        </w:r>
      </w:ins>
      <w:ins w:id="5262" w:author="Luke Slemon" w:date="2020-05-17T18:29:00Z">
        <w:r w:rsidR="0073201F">
          <w:rPr>
            <w:lang w:val="en-IE"/>
          </w:rPr>
          <w:t>ing</w:t>
        </w:r>
      </w:ins>
      <w:ins w:id="5263" w:author="Luke Slemon" w:date="2020-05-17T18:14:00Z">
        <w:r>
          <w:rPr>
            <w:lang w:val="en-IE"/>
          </w:rPr>
          <w:t>.</w:t>
        </w:r>
      </w:ins>
    </w:p>
    <w:p w14:paraId="1D430C2F" w14:textId="00818290" w:rsidR="00113FF9" w:rsidRPr="00113FF9" w:rsidRDefault="00113FF9" w:rsidP="00113FF9">
      <w:pPr>
        <w:pStyle w:val="TextSub2"/>
        <w:rPr>
          <w:ins w:id="5264" w:author="Luke Slemon" w:date="2020-05-17T18:14:00Z"/>
          <w:lang w:val="en-IE"/>
        </w:rPr>
      </w:pPr>
      <w:ins w:id="5265" w:author="Luke Slemon" w:date="2020-05-17T18:56:00Z">
        <w:r>
          <w:rPr>
            <w:lang w:val="en-IE"/>
          </w:rPr>
          <w:t>By having an overlap between epochs, any relevant information is passed between frames allowing greater accuracy in event detection, but with a trade-off fo</w:t>
        </w:r>
      </w:ins>
      <w:ins w:id="5266" w:author="Luke Slemon" w:date="2020-05-17T18:57:00Z">
        <w:r>
          <w:rPr>
            <w:lang w:val="en-IE"/>
          </w:rPr>
          <w:t xml:space="preserve">r greater latency. </w:t>
        </w:r>
      </w:ins>
      <w:ins w:id="5267" w:author="Luke Slemon" w:date="2020-05-17T18:58:00Z">
        <w:r>
          <w:rPr>
            <w:lang w:val="en-IE"/>
          </w:rPr>
          <w:t>Figure 9.2 elaborates on this by demonstrating how Event related data found in the first epoch is used in consecutive epochs</w:t>
        </w:r>
      </w:ins>
      <w:ins w:id="5268" w:author="Luke Slemon" w:date="2020-05-17T18:59:00Z">
        <w:r>
          <w:rPr>
            <w:lang w:val="en-IE"/>
          </w:rPr>
          <w:t xml:space="preserve"> making it easier to extract the relevant event information from the surrounding random EEG samples.</w:t>
        </w:r>
      </w:ins>
    </w:p>
    <w:p w14:paraId="366FA354" w14:textId="5E8833AD" w:rsidR="0066671C" w:rsidRDefault="007B7670" w:rsidP="00E86811">
      <w:pPr>
        <w:pStyle w:val="TextSub2"/>
        <w:rPr>
          <w:ins w:id="5269" w:author="Luke Slemon" w:date="2020-05-17T18:52:00Z"/>
        </w:rPr>
      </w:pPr>
      <w:ins w:id="5270" w:author="Luke Slemon" w:date="2020-05-17T18:50:00Z">
        <w:r>
          <w:t xml:space="preserve">The sampling rate used for the Algorithm detailed in this report is 128Hz, matching the </w:t>
        </w:r>
      </w:ins>
      <w:ins w:id="5271" w:author="Luke Slemon" w:date="2020-05-17T18:51:00Z">
        <w:r>
          <w:t>sampling rate of the acquisition headset was used for recording the EEG data. For every second of recording, 128 samples of EEG data are recorded</w:t>
        </w:r>
      </w:ins>
      <w:ins w:id="5272" w:author="Luke Slemon" w:date="2020-05-17T18:52:00Z">
        <w:r>
          <w:t xml:space="preserve">. </w:t>
        </w:r>
      </w:ins>
    </w:p>
    <w:p w14:paraId="2A334B5E" w14:textId="037A726F" w:rsidR="007B7670" w:rsidRDefault="007B7670" w:rsidP="00E86811">
      <w:pPr>
        <w:pStyle w:val="TextSub2"/>
        <w:rPr>
          <w:ins w:id="5273" w:author="Luke Slemon" w:date="2020-05-17T19:00:00Z"/>
        </w:rPr>
      </w:pPr>
      <w:ins w:id="5274" w:author="Luke Slemon" w:date="2020-05-17T18:52:00Z">
        <w:r>
          <w:t>Epochs of 512 samples (4 seconds of data)</w:t>
        </w:r>
      </w:ins>
      <w:ins w:id="5275" w:author="Luke Slemon" w:date="2020-05-17T18:53:00Z">
        <w:r w:rsidR="00113FF9">
          <w:t xml:space="preserve"> used in the algorithm offered an effective trade-off between time and </w:t>
        </w:r>
      </w:ins>
      <w:ins w:id="5276" w:author="Luke Slemon" w:date="2020-05-17T18:54:00Z">
        <w:r w:rsidR="00113FF9">
          <w:t xml:space="preserve">resolution. Longer epochs would require more time to process the greater number of </w:t>
        </w:r>
        <w:proofErr w:type="gramStart"/>
        <w:r w:rsidR="00113FF9">
          <w:t>samples, but</w:t>
        </w:r>
        <w:proofErr w:type="gramEnd"/>
        <w:r w:rsidR="00113FF9">
          <w:t xml:space="preserve"> offer higher resolution in the frequency domain. Smaller epochs are faster to </w:t>
        </w:r>
      </w:ins>
      <w:ins w:id="5277" w:author="Luke Slemon" w:date="2020-05-17T18:55:00Z">
        <w:r w:rsidR="00113FF9">
          <w:t>process but offer lower resolution in the frequency domain making it more difficult to extract the necessary features from the signal frequency content.</w:t>
        </w:r>
      </w:ins>
    </w:p>
    <w:p w14:paraId="0B84AE92" w14:textId="07ECB025" w:rsidR="00113FF9" w:rsidRDefault="00113FF9" w:rsidP="00E86811">
      <w:pPr>
        <w:pStyle w:val="TextSub2"/>
        <w:rPr>
          <w:ins w:id="5278" w:author="Luke Slemon" w:date="2020-05-17T19:00:00Z"/>
        </w:rPr>
      </w:pPr>
      <w:ins w:id="5279" w:author="Luke Slemon" w:date="2020-05-17T19:00:00Z">
        <w:r>
          <w:t>With a sampling rate of 128 Hz and an epoch with 512 samples offers frequency resolution of:</w:t>
        </w:r>
      </w:ins>
    </w:p>
    <w:p w14:paraId="15731D1A" w14:textId="0D740936" w:rsidR="00E51E4B" w:rsidRPr="00E51E4B" w:rsidRDefault="00113FF9" w:rsidP="00E51E4B">
      <w:pPr>
        <w:pStyle w:val="TextSub2"/>
        <w:rPr>
          <w:ins w:id="5280" w:author="Luke Slemon" w:date="2020-05-17T19:07:00Z"/>
          <w:rFonts w:eastAsiaTheme="minorEastAsia"/>
        </w:rPr>
      </w:pPr>
      <m:oMathPara>
        <m:oMath>
          <m:r>
            <w:ins w:id="5281" w:author="Luke Slemon" w:date="2020-05-17T19:00:00Z">
              <w:rPr>
                <w:rFonts w:ascii="Cambria Math" w:hAnsi="Cambria Math"/>
              </w:rPr>
              <w:lastRenderedPageBreak/>
              <m:t>resolution=</m:t>
            </w:ins>
          </m:r>
          <m:f>
            <m:fPr>
              <m:ctrlPr>
                <w:ins w:id="5282" w:author="Luke Slemon" w:date="2020-05-17T19:01:00Z">
                  <w:rPr>
                    <w:rFonts w:ascii="Cambria Math" w:eastAsiaTheme="minorEastAsia" w:hAnsi="Cambria Math"/>
                    <w:i/>
                  </w:rPr>
                </w:ins>
              </m:ctrlPr>
            </m:fPr>
            <m:num>
              <m:r>
                <w:ins w:id="5283" w:author="Luke Slemon" w:date="2020-05-17T19:00:00Z">
                  <w:rPr>
                    <w:rFonts w:ascii="Cambria Math" w:hAnsi="Cambria Math"/>
                  </w:rPr>
                  <m:t>sam</m:t>
                </w:ins>
              </m:r>
              <m:r>
                <w:ins w:id="5284" w:author="Luke Slemon" w:date="2020-05-17T19:01:00Z">
                  <w:rPr>
                    <w:rFonts w:ascii="Cambria Math" w:hAnsi="Cambria Math"/>
                  </w:rPr>
                  <m:t>ples per second</m:t>
                </w:ins>
              </m:r>
              <m:ctrlPr>
                <w:ins w:id="5285" w:author="Luke Slemon" w:date="2020-05-17T19:01:00Z">
                  <w:rPr>
                    <w:rFonts w:ascii="Cambria Math" w:hAnsi="Cambria Math"/>
                    <w:i/>
                  </w:rPr>
                </w:ins>
              </m:ctrlPr>
            </m:num>
            <m:den>
              <m:r>
                <w:ins w:id="5286" w:author="Luke Slemon" w:date="2020-05-17T19:01:00Z">
                  <w:rPr>
                    <w:rFonts w:ascii="Cambria Math" w:hAnsi="Cambria Math"/>
                  </w:rPr>
                  <m:t>samples per epoch</m:t>
                </w:ins>
              </m:r>
            </m:den>
          </m:f>
          <m:r>
            <w:ins w:id="5287" w:author="Luke Slemon" w:date="2020-05-17T19:01:00Z">
              <w:rPr>
                <w:rFonts w:ascii="Cambria Math" w:eastAsiaTheme="minorEastAsia" w:hAnsi="Cambria Math"/>
              </w:rPr>
              <m:t>= .25 Hz</m:t>
            </w:ins>
          </m:r>
        </m:oMath>
      </m:oMathPara>
    </w:p>
    <w:p w14:paraId="628E3028" w14:textId="7C78F416" w:rsidR="0066671C" w:rsidRDefault="0066671C" w:rsidP="007B7670">
      <w:pPr>
        <w:pStyle w:val="Heading2"/>
        <w:rPr>
          <w:ins w:id="5288" w:author="Luke Slemon" w:date="2020-05-17T19:08:00Z"/>
        </w:rPr>
      </w:pPr>
      <w:bookmarkStart w:id="5289" w:name="_Toc40639308"/>
      <w:ins w:id="5290" w:author="Luke Slemon" w:date="2020-05-17T18:12:00Z">
        <w:r w:rsidRPr="007B7670">
          <w:t>Filtering</w:t>
        </w:r>
      </w:ins>
      <w:bookmarkEnd w:id="5289"/>
    </w:p>
    <w:p w14:paraId="6C6996AB" w14:textId="19D28824" w:rsidR="00E51E4B" w:rsidRPr="007C5C08" w:rsidRDefault="00E51E4B" w:rsidP="00E51E4B">
      <w:pPr>
        <w:pStyle w:val="TextSub2"/>
        <w:rPr>
          <w:ins w:id="5291" w:author="Luke Slemon" w:date="2020-05-17T19:08:00Z"/>
          <w:rFonts w:eastAsiaTheme="minorEastAsia"/>
        </w:rPr>
      </w:pPr>
      <w:ins w:id="5292" w:author="Luke Slemon" w:date="2020-05-17T19:08:00Z">
        <w:r>
          <w:rPr>
            <w:rFonts w:eastAsiaTheme="minorEastAsia"/>
          </w:rPr>
          <w:t>After the epochs have been extracted from the larger signal, the next thing is filter them and make sure any noise</w:t>
        </w:r>
      </w:ins>
      <w:ins w:id="5293" w:author="Luke Slemon" w:date="2020-05-18T18:47:00Z">
        <w:r w:rsidR="003D5C94">
          <w:rPr>
            <w:rFonts w:eastAsiaTheme="minorEastAsia"/>
          </w:rPr>
          <w:t xml:space="preserve"> caused by low frequency e</w:t>
        </w:r>
      </w:ins>
      <w:ins w:id="5294" w:author="Luke Slemon" w:date="2020-05-18T18:48:00Z">
        <w:r w:rsidR="003D5C94">
          <w:rPr>
            <w:rFonts w:eastAsiaTheme="minorEastAsia"/>
          </w:rPr>
          <w:t>ye artefacts and high frequency muscle activity</w:t>
        </w:r>
      </w:ins>
      <w:ins w:id="5295" w:author="Luke Slemon" w:date="2020-05-17T19:08:00Z">
        <w:r>
          <w:rPr>
            <w:rFonts w:eastAsiaTheme="minorEastAsia"/>
          </w:rPr>
          <w:t xml:space="preserve"> </w:t>
        </w:r>
      </w:ins>
      <w:ins w:id="5296" w:author="Luke Slemon" w:date="2020-05-18T18:48:00Z">
        <w:r w:rsidR="003D5C94">
          <w:rPr>
            <w:rFonts w:eastAsiaTheme="minorEastAsia"/>
          </w:rPr>
          <w:t xml:space="preserve">is </w:t>
        </w:r>
      </w:ins>
      <w:ins w:id="5297" w:author="Luke Slemon" w:date="2020-05-17T19:08:00Z">
        <w:r>
          <w:rPr>
            <w:rFonts w:eastAsiaTheme="minorEastAsia"/>
          </w:rPr>
          <w:t>removed.</w:t>
        </w:r>
      </w:ins>
      <w:ins w:id="5298" w:author="Luke Slemon" w:date="2020-05-17T19:30:00Z">
        <w:r w:rsidR="0061115A">
          <w:rPr>
            <w:rFonts w:eastAsiaTheme="minorEastAsia"/>
          </w:rPr>
          <w:t xml:space="preserve"> The unfiltered epoch </w:t>
        </w:r>
      </w:ins>
      <w:ins w:id="5299" w:author="Luke Slemon" w:date="2020-05-17T19:31:00Z">
        <w:r w:rsidR="0061115A">
          <w:rPr>
            <w:rFonts w:eastAsiaTheme="minorEastAsia"/>
          </w:rPr>
          <w:t>in Figure 9.3 suffers from low frequency oscillations that affect the overall shape of the signal, and high frequency artefacts t</w:t>
        </w:r>
      </w:ins>
      <w:ins w:id="5300" w:author="Luke Slemon" w:date="2020-05-17T19:36:00Z">
        <w:r w:rsidR="0061115A">
          <w:rPr>
            <w:rFonts w:eastAsiaTheme="minorEastAsia"/>
          </w:rPr>
          <w:t xml:space="preserve">hat make the oscillations seem more clustered together. </w:t>
        </w:r>
      </w:ins>
    </w:p>
    <w:p w14:paraId="4738E302" w14:textId="2783028F" w:rsidR="00E51E4B" w:rsidRDefault="0061115A" w:rsidP="0061115A">
      <w:pPr>
        <w:pStyle w:val="Image"/>
        <w:rPr>
          <w:ins w:id="5301" w:author="Luke Slemon" w:date="2020-05-17T19:28:00Z"/>
        </w:rPr>
      </w:pPr>
      <w:ins w:id="5302" w:author="Luke Slemon" w:date="2020-05-17T19:28:00Z">
        <w:r>
          <w:drawing>
            <wp:inline distT="0" distB="0" distL="0" distR="0" wp14:anchorId="09AD9341" wp14:editId="6E84CCA9">
              <wp:extent cx="5731510" cy="2891155"/>
              <wp:effectExtent l="0" t="0" r="2540" b="444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lgorithm Unfiltered Signal.JPG"/>
                      <pic:cNvPicPr/>
                    </pic:nvPicPr>
                    <pic:blipFill>
                      <a:blip r:embed="rId88">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ins>
    </w:p>
    <w:p w14:paraId="6805DD25" w14:textId="06016610" w:rsidR="0061115A" w:rsidRDefault="0061115A" w:rsidP="0061115A">
      <w:pPr>
        <w:pStyle w:val="FigureAnnotation"/>
        <w:rPr>
          <w:ins w:id="5303" w:author="Luke Slemon" w:date="2020-05-17T19:36:00Z"/>
          <w:lang w:val="en-IE"/>
        </w:rPr>
      </w:pPr>
      <w:ins w:id="5304" w:author="Luke Slemon" w:date="2020-05-17T19:28:00Z">
        <w:r>
          <w:rPr>
            <w:lang w:val="en-IE"/>
          </w:rPr>
          <w:t>Figure 9.3. Unfiltered Epoch of EEG data to be processed.</w:t>
        </w:r>
      </w:ins>
    </w:p>
    <w:p w14:paraId="7EB528EF" w14:textId="50042209" w:rsidR="0061115A" w:rsidRPr="0061115A" w:rsidRDefault="0061115A">
      <w:pPr>
        <w:pStyle w:val="TextSub2"/>
        <w:rPr>
          <w:ins w:id="5305" w:author="Luke Slemon" w:date="2020-05-17T19:29:00Z"/>
          <w:lang w:val="en-IE"/>
        </w:rPr>
        <w:pPrChange w:id="5306" w:author="Luke Slemon" w:date="2020-05-17T19:36:00Z">
          <w:pPr>
            <w:pStyle w:val="FigureAnnotation"/>
          </w:pPr>
        </w:pPrChange>
      </w:pPr>
      <w:ins w:id="5307" w:author="Luke Slemon" w:date="2020-05-17T19:36:00Z">
        <w:r>
          <w:rPr>
            <w:lang w:val="en-IE"/>
          </w:rPr>
          <w:t>With</w:t>
        </w:r>
      </w:ins>
      <w:ins w:id="5308" w:author="Luke Slemon" w:date="2020-05-17T19:37:00Z">
        <w:r>
          <w:rPr>
            <w:lang w:val="en-IE"/>
          </w:rPr>
          <w:t>out removing these frequen</w:t>
        </w:r>
      </w:ins>
      <w:ins w:id="5309" w:author="Luke Slemon" w:date="2020-05-17T19:42:00Z">
        <w:r w:rsidR="0052007C">
          <w:rPr>
            <w:lang w:val="en-IE"/>
          </w:rPr>
          <w:t>cies,</w:t>
        </w:r>
      </w:ins>
      <w:ins w:id="5310" w:author="Luke Slemon" w:date="2020-05-17T19:37:00Z">
        <w:r>
          <w:rPr>
            <w:lang w:val="en-IE"/>
          </w:rPr>
          <w:t xml:space="preserve"> th</w:t>
        </w:r>
      </w:ins>
      <w:ins w:id="5311" w:author="Luke Slemon" w:date="2020-05-17T19:43:00Z">
        <w:r w:rsidR="0052007C">
          <w:rPr>
            <w:lang w:val="en-IE"/>
          </w:rPr>
          <w:t>e power will be distributed over almost all frequencies, drowning out the important stimulus frequencies. By filtering between 5</w:t>
        </w:r>
      </w:ins>
      <w:ins w:id="5312" w:author="Luke Slemon" w:date="2020-05-17T19:44:00Z">
        <w:r w:rsidR="0052007C">
          <w:rPr>
            <w:lang w:val="en-IE"/>
          </w:rPr>
          <w:t>Hz and 30Hz</w:t>
        </w:r>
      </w:ins>
      <w:ins w:id="5313" w:author="Luke Slemon" w:date="2020-05-17T19:58:00Z">
        <w:r w:rsidR="00AE12D2">
          <w:rPr>
            <w:lang w:val="en-IE"/>
          </w:rPr>
          <w:t xml:space="preserve">, the </w:t>
        </w:r>
      </w:ins>
      <w:ins w:id="5314" w:author="Luke Slemon" w:date="2020-05-17T19:59:00Z">
        <w:r w:rsidR="00AE12D2">
          <w:rPr>
            <w:lang w:val="en-IE"/>
          </w:rPr>
          <w:t>spectrum of the signal should take the form of the magnitude response in Figure 9.4</w:t>
        </w:r>
      </w:ins>
      <w:ins w:id="5315" w:author="Luke Slemon" w:date="2020-05-17T20:05:00Z">
        <w:r w:rsidR="00AE12D2">
          <w:rPr>
            <w:lang w:val="en-IE"/>
          </w:rPr>
          <w:t xml:space="preserve">, concentrating the signal power over these frequencies, reducing the drowning effect of the other frequencies. </w:t>
        </w:r>
      </w:ins>
    </w:p>
    <w:p w14:paraId="7968EF3A" w14:textId="4EE602DE" w:rsidR="0061115A" w:rsidRDefault="0061115A" w:rsidP="0061115A">
      <w:pPr>
        <w:pStyle w:val="Image"/>
        <w:rPr>
          <w:ins w:id="5316" w:author="Luke Slemon" w:date="2020-05-17T19:29:00Z"/>
        </w:rPr>
      </w:pPr>
      <w:ins w:id="5317" w:author="Luke Slemon" w:date="2020-05-17T19:29:00Z">
        <w:r>
          <w:lastRenderedPageBreak/>
          <w:drawing>
            <wp:inline distT="0" distB="0" distL="0" distR="0" wp14:anchorId="2182C58A" wp14:editId="7A5BDE33">
              <wp:extent cx="5731510" cy="2952750"/>
              <wp:effectExtent l="0" t="0" r="254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lgorithm Mag Response Filter.JPG"/>
                      <pic:cNvPicPr/>
                    </pic:nvPicPr>
                    <pic:blipFill>
                      <a:blip r:embed="rId89">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ins>
    </w:p>
    <w:p w14:paraId="6908EEF7" w14:textId="499A8457" w:rsidR="0061115A" w:rsidRDefault="0061115A" w:rsidP="0061115A">
      <w:pPr>
        <w:pStyle w:val="FigureAnnotation"/>
        <w:rPr>
          <w:ins w:id="5318" w:author="Luke Slemon" w:date="2020-05-17T20:05:00Z"/>
          <w:lang w:val="en-IE"/>
        </w:rPr>
      </w:pPr>
      <w:ins w:id="5319" w:author="Luke Slemon" w:date="2020-05-17T19:29:00Z">
        <w:r>
          <w:rPr>
            <w:lang w:val="en-IE"/>
          </w:rPr>
          <w:t>Figure 9.4. Magnitude Response of Filter used in BCI.</w:t>
        </w:r>
      </w:ins>
    </w:p>
    <w:p w14:paraId="47D3EBFA" w14:textId="7144EF25" w:rsidR="00AE12D2" w:rsidRPr="00AE12D2" w:rsidRDefault="00AE12D2">
      <w:pPr>
        <w:pStyle w:val="TextSub2"/>
        <w:rPr>
          <w:ins w:id="5320" w:author="Luke Slemon" w:date="2020-05-17T19:29:00Z"/>
          <w:lang w:val="en-IE"/>
        </w:rPr>
        <w:pPrChange w:id="5321" w:author="Luke Slemon" w:date="2020-05-17T20:05:00Z">
          <w:pPr>
            <w:pStyle w:val="FigureAnnotation"/>
          </w:pPr>
        </w:pPrChange>
      </w:pPr>
      <w:ins w:id="5322" w:author="Luke Slemon" w:date="2020-05-17T20:06:00Z">
        <w:r>
          <w:rPr>
            <w:lang w:val="en-IE"/>
          </w:rPr>
          <w:t>The output of the filter in Figure 9.5</w:t>
        </w:r>
      </w:ins>
      <w:ins w:id="5323" w:author="Luke Slemon" w:date="2020-05-17T20:13:00Z">
        <w:r w:rsidR="008F6EFA">
          <w:rPr>
            <w:lang w:val="en-IE"/>
          </w:rPr>
          <w:t xml:space="preserve"> no longer contains the low frequency oscillation or the high frequency noise, making for a clearer signal, which shou</w:t>
        </w:r>
      </w:ins>
      <w:ins w:id="5324" w:author="Luke Slemon" w:date="2020-05-17T20:14:00Z">
        <w:r w:rsidR="008F6EFA">
          <w:rPr>
            <w:lang w:val="en-IE"/>
          </w:rPr>
          <w:t xml:space="preserve">ld make the feature extraction stage easier. </w:t>
        </w:r>
      </w:ins>
    </w:p>
    <w:p w14:paraId="6D411CAF" w14:textId="582A25A0" w:rsidR="0061115A" w:rsidRDefault="0061115A" w:rsidP="0061115A">
      <w:pPr>
        <w:pStyle w:val="Image"/>
        <w:rPr>
          <w:ins w:id="5325" w:author="Luke Slemon" w:date="2020-05-17T19:30:00Z"/>
        </w:rPr>
      </w:pPr>
      <w:ins w:id="5326" w:author="Luke Slemon" w:date="2020-05-17T19:29:00Z">
        <w:r>
          <w:drawing>
            <wp:inline distT="0" distB="0" distL="0" distR="0" wp14:anchorId="4144CD58" wp14:editId="023469B9">
              <wp:extent cx="5731510" cy="2872740"/>
              <wp:effectExtent l="0" t="0" r="2540" b="3810"/>
              <wp:docPr id="123" name="Picture 1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gorithm Filtered Signal.JPG"/>
                      <pic:cNvPicPr/>
                    </pic:nvPicPr>
                    <pic:blipFill>
                      <a:blip r:embed="rId90">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ins>
    </w:p>
    <w:p w14:paraId="4D58848B" w14:textId="6029B2A9" w:rsidR="00C2660C" w:rsidRPr="00C2660C" w:rsidRDefault="0061115A">
      <w:pPr>
        <w:pStyle w:val="FigureAnnotation"/>
        <w:rPr>
          <w:ins w:id="5327" w:author="Luke Slemon" w:date="2020-05-17T18:12:00Z"/>
          <w:lang w:val="en-IE"/>
          <w:rPrChange w:id="5328" w:author="Luke Slemon" w:date="2020-05-17T20:49:00Z">
            <w:rPr>
              <w:ins w:id="5329" w:author="Luke Slemon" w:date="2020-05-17T18:12:00Z"/>
            </w:rPr>
          </w:rPrChange>
        </w:rPr>
        <w:pPrChange w:id="5330" w:author="Luke Slemon" w:date="2020-05-17T20:50:00Z">
          <w:pPr>
            <w:pStyle w:val="TextSub2"/>
          </w:pPr>
        </w:pPrChange>
      </w:pPr>
      <w:ins w:id="5331" w:author="Luke Slemon" w:date="2020-05-17T19:30:00Z">
        <w:r>
          <w:rPr>
            <w:lang w:val="en-IE"/>
          </w:rPr>
          <w:t>Figure 9.5. Filtered Signal</w:t>
        </w:r>
      </w:ins>
    </w:p>
    <w:p w14:paraId="03DA6CB7" w14:textId="0D741478" w:rsidR="0066671C" w:rsidRDefault="008F6EFA" w:rsidP="00113FF9">
      <w:pPr>
        <w:pStyle w:val="Heading2"/>
        <w:rPr>
          <w:ins w:id="5332" w:author="Luke Slemon" w:date="2020-05-17T19:37:00Z"/>
        </w:rPr>
      </w:pPr>
      <w:bookmarkStart w:id="5333" w:name="_Toc40639309"/>
      <w:ins w:id="5334" w:author="Luke Slemon" w:date="2020-05-17T20:18:00Z">
        <w:r>
          <w:t xml:space="preserve"> </w:t>
        </w:r>
      </w:ins>
      <w:ins w:id="5335" w:author="Luke Slemon" w:date="2020-05-17T18:12:00Z">
        <w:r w:rsidR="0066671C">
          <w:t>Feature Extraction</w:t>
        </w:r>
      </w:ins>
      <w:bookmarkEnd w:id="5333"/>
    </w:p>
    <w:p w14:paraId="2816DF53" w14:textId="3E5DF82A" w:rsidR="0061115A" w:rsidRDefault="00DD76F6">
      <w:pPr>
        <w:pStyle w:val="TextSub2"/>
        <w:rPr>
          <w:ins w:id="5336" w:author="Luke Slemon" w:date="2020-05-17T20:33:00Z"/>
        </w:rPr>
      </w:pPr>
      <w:ins w:id="5337" w:author="Luke Slemon" w:date="2020-05-17T20:34:00Z">
        <w:r>
          <w:t xml:space="preserve">Before filtering the signal, the </w:t>
        </w:r>
        <w:r w:rsidR="003E509D">
          <w:t xml:space="preserve">PSD of the signal in </w:t>
        </w:r>
      </w:ins>
      <w:ins w:id="5338" w:author="Luke Slemon" w:date="2020-05-17T20:35:00Z">
        <w:r w:rsidR="003E509D">
          <w:t xml:space="preserve">Figure 9.6 has an even </w:t>
        </w:r>
      </w:ins>
      <w:ins w:id="5339" w:author="Luke Slemon" w:date="2020-05-17T20:37:00Z">
        <w:r w:rsidR="003E509D">
          <w:t xml:space="preserve">distribution of power across all frequencies. </w:t>
        </w:r>
      </w:ins>
      <w:ins w:id="5340" w:author="Luke Slemon" w:date="2020-05-17T20:38:00Z">
        <w:r w:rsidR="003E509D">
          <w:t>Within this plot there should be a 7.5Hz and 15Hz components because the subject has been focusing on the stimulus for 4 seconds.</w:t>
        </w:r>
      </w:ins>
      <w:ins w:id="5341" w:author="Luke Slemon" w:date="2020-05-17T20:42:00Z">
        <w:r w:rsidR="003E509D">
          <w:t xml:space="preserve"> Without the </w:t>
        </w:r>
      </w:ins>
      <w:ins w:id="5342" w:author="Luke Slemon" w:date="2020-05-17T20:43:00Z">
        <w:r w:rsidR="003E509D">
          <w:t>previous filtering</w:t>
        </w:r>
      </w:ins>
      <w:ins w:id="5343" w:author="Luke Slemon" w:date="2020-05-18T18:49:00Z">
        <w:r w:rsidR="00995417">
          <w:t>-</w:t>
        </w:r>
      </w:ins>
      <w:ins w:id="5344" w:author="Luke Slemon" w:date="2020-05-17T20:43:00Z">
        <w:r w:rsidR="003E509D">
          <w:t>stage the possibility of detecting the SSVEP would be very low.</w:t>
        </w:r>
      </w:ins>
    </w:p>
    <w:p w14:paraId="3C3104D9" w14:textId="3A7F2171" w:rsidR="00DD76F6" w:rsidRDefault="00DD76F6" w:rsidP="003E509D">
      <w:pPr>
        <w:pStyle w:val="Image"/>
        <w:rPr>
          <w:ins w:id="5345" w:author="Luke Slemon" w:date="2020-05-17T20:35:00Z"/>
        </w:rPr>
      </w:pPr>
      <w:ins w:id="5346" w:author="Luke Slemon" w:date="2020-05-17T20:33:00Z">
        <w:r>
          <w:lastRenderedPageBreak/>
          <w:drawing>
            <wp:inline distT="0" distB="0" distL="0" distR="0" wp14:anchorId="507FE652" wp14:editId="6F20BCEB">
              <wp:extent cx="5731510" cy="2966085"/>
              <wp:effectExtent l="0" t="0" r="2540" b="571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lgorithm PSD pre Filt.JPG"/>
                      <pic:cNvPicPr/>
                    </pic:nvPicPr>
                    <pic:blipFill>
                      <a:blip r:embed="rId91">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ins>
    </w:p>
    <w:p w14:paraId="3A32AFA3" w14:textId="76BF6BD3" w:rsidR="003E509D" w:rsidRDefault="003E509D" w:rsidP="003E509D">
      <w:pPr>
        <w:pStyle w:val="FigureAnnotation"/>
        <w:rPr>
          <w:ins w:id="5347" w:author="Luke Slemon" w:date="2020-05-17T20:43:00Z"/>
          <w:lang w:val="en-IE"/>
        </w:rPr>
      </w:pPr>
      <w:ins w:id="5348" w:author="Luke Slemon" w:date="2020-05-17T20:35:00Z">
        <w:r>
          <w:rPr>
            <w:lang w:val="en-IE"/>
          </w:rPr>
          <w:t>Figure 9.6. Original Signals Power Spectrum</w:t>
        </w:r>
      </w:ins>
    </w:p>
    <w:p w14:paraId="4BBD6CC4" w14:textId="4256718B" w:rsidR="00C2660C" w:rsidRDefault="003E509D" w:rsidP="00C2660C">
      <w:pPr>
        <w:pStyle w:val="TextSub2"/>
        <w:rPr>
          <w:ins w:id="5349" w:author="Luke Slemon" w:date="2020-05-17T20:51:00Z"/>
          <w:lang w:val="en-IE"/>
        </w:rPr>
      </w:pPr>
      <w:ins w:id="5350" w:author="Luke Slemon" w:date="2020-05-17T20:43:00Z">
        <w:r>
          <w:rPr>
            <w:lang w:val="en-IE"/>
          </w:rPr>
          <w:t>By filtering the signal and concentrating the signal power between 5Hz and 30Hz</w:t>
        </w:r>
      </w:ins>
      <w:ins w:id="5351" w:author="Luke Slemon" w:date="2020-05-17T20:44:00Z">
        <w:r>
          <w:rPr>
            <w:lang w:val="en-IE"/>
          </w:rPr>
          <w:t>, the desired frequency component</w:t>
        </w:r>
      </w:ins>
      <w:ins w:id="5352" w:author="Luke Slemon" w:date="2020-05-17T20:45:00Z">
        <w:r>
          <w:rPr>
            <w:lang w:val="en-IE"/>
          </w:rPr>
          <w:t>s become far more prominent in the signal.</w:t>
        </w:r>
      </w:ins>
      <w:ins w:id="5353" w:author="Luke Slemon" w:date="2020-05-17T20:46:00Z">
        <w:r w:rsidR="00C2660C">
          <w:rPr>
            <w:lang w:val="en-IE"/>
          </w:rPr>
          <w:t xml:space="preserve"> The power spectrum in Figure 9.7 </w:t>
        </w:r>
      </w:ins>
      <w:ins w:id="5354" w:author="Luke Slemon" w:date="2020-05-17T20:51:00Z">
        <w:r w:rsidR="00C2660C">
          <w:rPr>
            <w:lang w:val="en-IE"/>
          </w:rPr>
          <w:t xml:space="preserve">is shaped by the bandpass filter, where the </w:t>
        </w:r>
      </w:ins>
      <w:ins w:id="5355" w:author="Luke Slemon" w:date="2020-05-17T20:52:00Z">
        <w:r w:rsidR="00C2660C">
          <w:rPr>
            <w:lang w:val="en-IE"/>
          </w:rPr>
          <w:t>spectrum resembles the magnitude response of the filter in Figure 9.4</w:t>
        </w:r>
      </w:ins>
      <w:ins w:id="5356" w:author="Luke Slemon" w:date="2020-05-17T20:54:00Z">
        <w:r w:rsidR="00C2660C">
          <w:rPr>
            <w:lang w:val="en-IE"/>
          </w:rPr>
          <w:t xml:space="preserve"> making SSVEP detection easier</w:t>
        </w:r>
      </w:ins>
      <w:ins w:id="5357" w:author="Luke Slemon" w:date="2020-05-17T20:52:00Z">
        <w:r w:rsidR="00C2660C">
          <w:rPr>
            <w:lang w:val="en-IE"/>
          </w:rPr>
          <w:t>. Th</w:t>
        </w:r>
      </w:ins>
      <w:ins w:id="5358" w:author="Luke Slemon" w:date="2020-05-17T20:53:00Z">
        <w:r w:rsidR="00C2660C">
          <w:rPr>
            <w:lang w:val="en-IE"/>
          </w:rPr>
          <w:t>e frequency content of this spectrum contains the strong 7.5Hz and 15Hz components caused by the subject focusing on the 7.5 Hz stimulus</w:t>
        </w:r>
      </w:ins>
      <w:ins w:id="5359" w:author="Luke Slemon" w:date="2020-05-17T20:54:00Z">
        <w:r w:rsidR="00C2660C">
          <w:rPr>
            <w:lang w:val="en-IE"/>
          </w:rPr>
          <w:t>.</w:t>
        </w:r>
      </w:ins>
    </w:p>
    <w:p w14:paraId="2E3EAF5A" w14:textId="6D4F1087" w:rsidR="00C2660C" w:rsidRDefault="00C2660C" w:rsidP="00C2660C">
      <w:pPr>
        <w:pStyle w:val="TextSub2"/>
        <w:rPr>
          <w:ins w:id="5360" w:author="Luke Slemon" w:date="2020-05-17T20:54:00Z"/>
          <w:lang w:val="en-IE"/>
        </w:rPr>
      </w:pPr>
      <w:ins w:id="5361" w:author="Luke Slemon" w:date="2020-05-17T20:54:00Z">
        <w:r>
          <w:rPr>
            <w:lang w:val="en-IE"/>
          </w:rPr>
          <w:t>The SSVEP detection algorithm makes use of</w:t>
        </w:r>
      </w:ins>
      <w:ins w:id="5362" w:author="Luke Slemon" w:date="2020-05-17T20:55:00Z">
        <w:r>
          <w:rPr>
            <w:lang w:val="en-IE"/>
          </w:rPr>
          <w:t xml:space="preserve"> a 512 point forward transform that follows a scaling schedule of [2, 3, 3, 3, 3, 3] which scales the </w:t>
        </w:r>
        <w:r w:rsidR="00394117">
          <w:rPr>
            <w:lang w:val="en-IE"/>
          </w:rPr>
          <w:t xml:space="preserve">first stage of the FFT by 2 and the remaining stages are scaled by </w:t>
        </w:r>
      </w:ins>
      <w:ins w:id="5363" w:author="Luke Slemon" w:date="2020-05-17T20:56:00Z">
        <w:r w:rsidR="00394117">
          <w:rPr>
            <w:lang w:val="en-IE"/>
          </w:rPr>
          <w:t>3 ensuring that no output sample suffers extreme bit growth causing an overflow.</w:t>
        </w:r>
      </w:ins>
    </w:p>
    <w:p w14:paraId="3E37B6EA" w14:textId="33A05558" w:rsidR="0061115A" w:rsidRDefault="0061115A">
      <w:pPr>
        <w:pStyle w:val="Image"/>
        <w:rPr>
          <w:ins w:id="5364" w:author="Luke Slemon" w:date="2020-05-17T20:45:00Z"/>
        </w:rPr>
      </w:pPr>
      <w:ins w:id="5365" w:author="Luke Slemon" w:date="2020-05-17T19:37:00Z">
        <w:r>
          <w:drawing>
            <wp:inline distT="0" distB="0" distL="0" distR="0" wp14:anchorId="0A476417" wp14:editId="588A0400">
              <wp:extent cx="5462720" cy="295783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gorithm PSD.JPG"/>
                      <pic:cNvPicPr/>
                    </pic:nvPicPr>
                    <pic:blipFill>
                      <a:blip r:embed="rId92">
                        <a:extLst>
                          <a:ext uri="{28A0092B-C50C-407E-A947-70E740481C1C}">
                            <a14:useLocalDpi xmlns:a14="http://schemas.microsoft.com/office/drawing/2010/main" val="0"/>
                          </a:ext>
                        </a:extLst>
                      </a:blip>
                      <a:stretch>
                        <a:fillRect/>
                      </a:stretch>
                    </pic:blipFill>
                    <pic:spPr>
                      <a:xfrm>
                        <a:off x="0" y="0"/>
                        <a:ext cx="5462720" cy="2957830"/>
                      </a:xfrm>
                      <a:prstGeom prst="rect">
                        <a:avLst/>
                      </a:prstGeom>
                    </pic:spPr>
                  </pic:pic>
                </a:graphicData>
              </a:graphic>
            </wp:inline>
          </w:drawing>
        </w:r>
      </w:ins>
    </w:p>
    <w:p w14:paraId="28F6DC33" w14:textId="214D7063" w:rsidR="00C2660C" w:rsidRDefault="00C2660C" w:rsidP="00C2660C">
      <w:pPr>
        <w:pStyle w:val="FigureAnnotation"/>
        <w:rPr>
          <w:ins w:id="5366" w:author="Luke Slemon" w:date="2020-05-17T20:57:00Z"/>
          <w:lang w:val="en-IE"/>
        </w:rPr>
      </w:pPr>
      <w:ins w:id="5367" w:author="Luke Slemon" w:date="2020-05-17T20:45:00Z">
        <w:r>
          <w:rPr>
            <w:lang w:val="en-IE"/>
          </w:rPr>
          <w:t>Figure 9.7. Power Spectrum of signal post filtering.</w:t>
        </w:r>
      </w:ins>
    </w:p>
    <w:p w14:paraId="74360BF8" w14:textId="77777777" w:rsidR="00394117" w:rsidRDefault="00394117" w:rsidP="00394117">
      <w:pPr>
        <w:pStyle w:val="TextSub2"/>
        <w:rPr>
          <w:ins w:id="5368" w:author="Luke Slemon" w:date="2020-05-17T21:00:00Z"/>
          <w:lang w:val="en-IE"/>
        </w:rPr>
      </w:pPr>
      <w:ins w:id="5369" w:author="Luke Slemon" w:date="2020-05-17T20:57:00Z">
        <w:r>
          <w:rPr>
            <w:lang w:val="en-IE"/>
          </w:rPr>
          <w:lastRenderedPageBreak/>
          <w:t xml:space="preserve">The relevant features </w:t>
        </w:r>
      </w:ins>
      <w:ins w:id="5370" w:author="Luke Slemon" w:date="2020-05-17T20:58:00Z">
        <w:r>
          <w:rPr>
            <w:lang w:val="en-IE"/>
          </w:rPr>
          <w:t>required for feature classification in this system are the energy values at the stimulus frequencies and their first harmonics. Using both the fundamental and the</w:t>
        </w:r>
      </w:ins>
      <w:ins w:id="5371" w:author="Luke Slemon" w:date="2020-05-17T20:59:00Z">
        <w:r>
          <w:rPr>
            <w:lang w:val="en-IE"/>
          </w:rPr>
          <w:t xml:space="preserve"> first harmonic helps to clarify which stimulus frequency is the strongest in the signal. </w:t>
        </w:r>
      </w:ins>
    </w:p>
    <w:p w14:paraId="33004852" w14:textId="77777777" w:rsidR="00394117" w:rsidRDefault="00394117" w:rsidP="00394117">
      <w:pPr>
        <w:pStyle w:val="TextSub2"/>
        <w:rPr>
          <w:ins w:id="5372" w:author="Luke Slemon" w:date="2020-05-17T21:04:00Z"/>
          <w:lang w:val="en-IE"/>
        </w:rPr>
      </w:pPr>
      <w:ins w:id="5373" w:author="Luke Slemon" w:date="2020-05-17T20:59:00Z">
        <w:r>
          <w:rPr>
            <w:lang w:val="en-IE"/>
          </w:rPr>
          <w:t xml:space="preserve">A scenario where using both frequencies is beneficial is when the subject is focusing on the </w:t>
        </w:r>
      </w:ins>
      <w:ins w:id="5374" w:author="Luke Slemon" w:date="2020-05-17T21:00:00Z">
        <w:r>
          <w:rPr>
            <w:lang w:val="en-IE"/>
          </w:rPr>
          <w:t>7.5Hz stimulus, but the strongest component is 12 Hz</w:t>
        </w:r>
      </w:ins>
      <w:ins w:id="5375" w:author="Luke Slemon" w:date="2020-05-17T21:02:00Z">
        <w:r>
          <w:rPr>
            <w:lang w:val="en-IE"/>
          </w:rPr>
          <w:t xml:space="preserve"> caused by the 12Hz stimulus in the subjects peripher</w:t>
        </w:r>
      </w:ins>
      <w:ins w:id="5376" w:author="Luke Slemon" w:date="2020-05-17T21:03:00Z">
        <w:r>
          <w:rPr>
            <w:lang w:val="en-IE"/>
          </w:rPr>
          <w:t>al vision</w:t>
        </w:r>
      </w:ins>
      <w:ins w:id="5377" w:author="Luke Slemon" w:date="2020-05-17T21:00:00Z">
        <w:r>
          <w:rPr>
            <w:lang w:val="en-IE"/>
          </w:rPr>
          <w:t>.</w:t>
        </w:r>
      </w:ins>
      <w:ins w:id="5378" w:author="Luke Slemon" w:date="2020-05-17T21:03:00Z">
        <w:r>
          <w:rPr>
            <w:lang w:val="en-IE"/>
          </w:rPr>
          <w:br/>
        </w:r>
      </w:ins>
      <w:ins w:id="5379" w:author="Luke Slemon" w:date="2020-05-17T21:00:00Z">
        <w:r>
          <w:rPr>
            <w:lang w:val="en-IE"/>
          </w:rPr>
          <w:t xml:space="preserve">The average </w:t>
        </w:r>
      </w:ins>
      <w:ins w:id="5380" w:author="Luke Slemon" w:date="2020-05-17T21:01:00Z">
        <w:r>
          <w:rPr>
            <w:lang w:val="en-IE"/>
          </w:rPr>
          <w:t>of the energy at</w:t>
        </w:r>
      </w:ins>
      <w:ins w:id="5381" w:author="Luke Slemon" w:date="2020-05-17T21:00:00Z">
        <w:r>
          <w:rPr>
            <w:lang w:val="en-IE"/>
          </w:rPr>
          <w:t xml:space="preserve"> 7.5 Hz and 15 Hz </w:t>
        </w:r>
      </w:ins>
      <w:ins w:id="5382" w:author="Luke Slemon" w:date="2020-05-17T21:01:00Z">
        <w:r>
          <w:rPr>
            <w:lang w:val="en-IE"/>
          </w:rPr>
          <w:t xml:space="preserve">is higher than the average of the energy at 12 Hz and 24 Hz due </w:t>
        </w:r>
      </w:ins>
      <w:ins w:id="5383" w:author="Luke Slemon" w:date="2020-05-17T21:02:00Z">
        <w:r>
          <w:rPr>
            <w:lang w:val="en-IE"/>
          </w:rPr>
          <w:t>to 24 Hz having significantly less energy than the other three.</w:t>
        </w:r>
      </w:ins>
    </w:p>
    <w:p w14:paraId="32DD3936" w14:textId="537A9E90" w:rsidR="00394117" w:rsidRPr="00394117" w:rsidRDefault="00394117">
      <w:pPr>
        <w:pStyle w:val="TextSub2"/>
        <w:rPr>
          <w:ins w:id="5384" w:author="Luke Slemon" w:date="2020-05-17T18:12:00Z"/>
          <w:lang w:val="en-IE"/>
          <w:rPrChange w:id="5385" w:author="Luke Slemon" w:date="2020-05-17T20:57:00Z">
            <w:rPr>
              <w:ins w:id="5386" w:author="Luke Slemon" w:date="2020-05-17T18:12:00Z"/>
            </w:rPr>
          </w:rPrChange>
        </w:rPr>
        <w:pPrChange w:id="5387" w:author="Luke Slemon" w:date="2020-05-17T20:57:00Z">
          <w:pPr>
            <w:pStyle w:val="Heading2"/>
          </w:pPr>
        </w:pPrChange>
      </w:pPr>
      <w:ins w:id="5388" w:author="Luke Slemon" w:date="2020-05-17T21:04:00Z">
        <w:r>
          <w:rPr>
            <w:lang w:val="en-IE"/>
          </w:rPr>
          <w:t>The energy values are taken from the fundamental frequencies and passed to the feature classification stage where the signal can be classified.</w:t>
        </w:r>
      </w:ins>
      <w:ins w:id="5389" w:author="Luke Slemon" w:date="2020-05-17T21:02:00Z">
        <w:r>
          <w:rPr>
            <w:lang w:val="en-IE"/>
          </w:rPr>
          <w:t xml:space="preserve"> </w:t>
        </w:r>
      </w:ins>
    </w:p>
    <w:p w14:paraId="6D895775" w14:textId="57775330" w:rsidR="0066671C" w:rsidRDefault="0066671C" w:rsidP="00E51E4B">
      <w:pPr>
        <w:pStyle w:val="Heading2"/>
        <w:rPr>
          <w:ins w:id="5390" w:author="Luke Slemon" w:date="2020-05-17T20:16:00Z"/>
        </w:rPr>
      </w:pPr>
      <w:bookmarkStart w:id="5391" w:name="_Toc40639310"/>
      <w:ins w:id="5392" w:author="Luke Slemon" w:date="2020-05-17T18:12:00Z">
        <w:r>
          <w:t>Feature Classification</w:t>
        </w:r>
      </w:ins>
      <w:bookmarkEnd w:id="5391"/>
    </w:p>
    <w:p w14:paraId="2136B256" w14:textId="3FCA8098" w:rsidR="008F6EFA" w:rsidRPr="00DD76F6" w:rsidRDefault="00516B08" w:rsidP="002072A4">
      <w:pPr>
        <w:pStyle w:val="TextSub2"/>
        <w:rPr>
          <w:ins w:id="5393" w:author="Luke Slemon" w:date="2020-05-17T20:09:00Z"/>
        </w:rPr>
      </w:pPr>
      <w:ins w:id="5394" w:author="Luke Slemon" w:date="2020-05-17T21:31:00Z">
        <w:r>
          <w:t xml:space="preserve">The features of </w:t>
        </w:r>
      </w:ins>
      <w:ins w:id="5395" w:author="Luke Slemon" w:date="2020-05-17T21:32:00Z">
        <w:r>
          <w:t xml:space="preserve">the signal </w:t>
        </w:r>
      </w:ins>
      <w:ins w:id="5396" w:author="Luke Slemon" w:date="2020-05-17T21:40:00Z">
        <w:r w:rsidR="00A022B8">
          <w:t xml:space="preserve">that are extracted from the frequency content of the signal </w:t>
        </w:r>
      </w:ins>
      <w:ins w:id="5397" w:author="Luke Slemon" w:date="2020-05-17T21:32:00Z">
        <w:r>
          <w:t>are used to determine which class the signal belongs to.</w:t>
        </w:r>
      </w:ins>
      <w:ins w:id="5398" w:author="Luke Slemon" w:date="2020-05-17T21:41:00Z">
        <w:r w:rsidR="00A022B8">
          <w:t xml:space="preserve"> Table 9.1 contains the energy values at each of the stimulus frequencies </w:t>
        </w:r>
      </w:ins>
      <w:ins w:id="5399" w:author="Luke Slemon" w:date="2020-05-17T21:42:00Z">
        <w:r w:rsidR="00A022B8">
          <w:t>and their first harmonics</w:t>
        </w:r>
      </w:ins>
      <w:ins w:id="5400" w:author="Luke Slemon" w:date="2020-05-17T21:50:00Z">
        <w:r w:rsidR="002072A4">
          <w:t xml:space="preserve"> for the Power Spectrum in Figure 9.7</w:t>
        </w:r>
      </w:ins>
      <w:ins w:id="5401" w:author="Luke Slemon" w:date="2020-05-17T21:42:00Z">
        <w:r w:rsidR="00A022B8">
          <w:t xml:space="preserve">. The average of each stimulus frequency and harmonic pair are determined and used as the final classifier. The </w:t>
        </w:r>
      </w:ins>
      <w:ins w:id="5402" w:author="Luke Slemon" w:date="2020-05-17T21:50:00Z">
        <w:r w:rsidR="002072A4">
          <w:t xml:space="preserve">stimulus frequency </w:t>
        </w:r>
      </w:ins>
      <w:ins w:id="5403" w:author="Luke Slemon" w:date="2020-05-17T21:42:00Z">
        <w:r w:rsidR="00A022B8">
          <w:t>with the</w:t>
        </w:r>
      </w:ins>
      <w:ins w:id="5404" w:author="Luke Slemon" w:date="2020-05-17T21:43:00Z">
        <w:r w:rsidR="00A022B8">
          <w:t xml:space="preserve"> largest average value that exceeds the threshold</w:t>
        </w:r>
      </w:ins>
      <w:ins w:id="5405" w:author="Luke Slemon" w:date="2020-05-17T21:51:00Z">
        <w:r w:rsidR="002072A4">
          <w:t>,</w:t>
        </w:r>
      </w:ins>
      <w:ins w:id="5406" w:author="Luke Slemon" w:date="2020-05-17T21:43:00Z">
        <w:r w:rsidR="00A022B8">
          <w:t xml:space="preserve"> </w:t>
        </w:r>
      </w:ins>
      <w:ins w:id="5407" w:author="Luke Slemon" w:date="2020-05-18T14:26:00Z">
        <w:r w:rsidR="00D75D78">
          <w:t>9</w:t>
        </w:r>
      </w:ins>
      <w:ins w:id="5408" w:author="Luke Slemon" w:date="2020-05-17T21:43:00Z">
        <w:r w:rsidR="00A022B8">
          <w:t>00</w:t>
        </w:r>
      </w:ins>
      <w:ins w:id="5409" w:author="Luke Slemon" w:date="2020-05-17T21:51:00Z">
        <w:r w:rsidR="002072A4">
          <w:t>,</w:t>
        </w:r>
      </w:ins>
      <w:ins w:id="5410" w:author="Luke Slemon" w:date="2020-05-17T21:50:00Z">
        <w:r w:rsidR="002072A4">
          <w:t xml:space="preserve"> will</w:t>
        </w:r>
      </w:ins>
      <w:ins w:id="5411" w:author="Luke Slemon" w:date="2020-05-17T21:51:00Z">
        <w:r w:rsidR="002072A4">
          <w:t xml:space="preserve"> be selected as the classified output.</w:t>
        </w:r>
      </w:ins>
    </w:p>
    <w:tbl>
      <w:tblPr>
        <w:tblStyle w:val="TableGrid"/>
        <w:tblW w:w="0" w:type="auto"/>
        <w:tblInd w:w="357" w:type="dxa"/>
        <w:tblLook w:val="04A0" w:firstRow="1" w:lastRow="0" w:firstColumn="1" w:lastColumn="0" w:noHBand="0" w:noVBand="1"/>
        <w:tblPrChange w:id="5412" w:author="Luke Slemon" w:date="2020-05-17T21:53:00Z">
          <w:tblPr>
            <w:tblStyle w:val="TableGrid"/>
            <w:tblW w:w="0" w:type="auto"/>
            <w:tblInd w:w="357" w:type="dxa"/>
            <w:tblLook w:val="04A0" w:firstRow="1" w:lastRow="0" w:firstColumn="1" w:lastColumn="0" w:noHBand="0" w:noVBand="1"/>
          </w:tblPr>
        </w:tblPrChange>
      </w:tblPr>
      <w:tblGrid>
        <w:gridCol w:w="1906"/>
        <w:gridCol w:w="1586"/>
        <w:gridCol w:w="1752"/>
        <w:gridCol w:w="1907"/>
        <w:tblGridChange w:id="5413">
          <w:tblGrid>
            <w:gridCol w:w="1906"/>
            <w:gridCol w:w="1586"/>
            <w:gridCol w:w="1752"/>
            <w:gridCol w:w="1740"/>
          </w:tblGrid>
        </w:tblGridChange>
      </w:tblGrid>
      <w:tr w:rsidR="008F6EFA" w14:paraId="372CABA0" w14:textId="77777777" w:rsidTr="002072A4">
        <w:trPr>
          <w:ins w:id="5414" w:author="Luke Slemon" w:date="2020-05-17T20:10:00Z"/>
        </w:trPr>
        <w:tc>
          <w:tcPr>
            <w:tcW w:w="1906" w:type="dxa"/>
            <w:tcPrChange w:id="5415" w:author="Luke Slemon" w:date="2020-05-17T21:53:00Z">
              <w:tcPr>
                <w:tcW w:w="1906" w:type="dxa"/>
              </w:tcPr>
            </w:tcPrChange>
          </w:tcPr>
          <w:p w14:paraId="67D54E37" w14:textId="0C28250E" w:rsidR="008F6EFA" w:rsidRDefault="008F6EFA" w:rsidP="00A022B8">
            <w:pPr>
              <w:pStyle w:val="TextSub2"/>
              <w:ind w:left="0"/>
              <w:jc w:val="center"/>
              <w:rPr>
                <w:ins w:id="5416" w:author="Luke Slemon" w:date="2020-05-17T20:10:00Z"/>
              </w:rPr>
            </w:pPr>
            <w:ins w:id="5417" w:author="Luke Slemon" w:date="2020-05-17T20:10:00Z">
              <w:r>
                <w:t>Class</w:t>
              </w:r>
            </w:ins>
          </w:p>
        </w:tc>
        <w:tc>
          <w:tcPr>
            <w:tcW w:w="1586" w:type="dxa"/>
            <w:tcPrChange w:id="5418" w:author="Luke Slemon" w:date="2020-05-17T21:53:00Z">
              <w:tcPr>
                <w:tcW w:w="1586" w:type="dxa"/>
              </w:tcPr>
            </w:tcPrChange>
          </w:tcPr>
          <w:p w14:paraId="7D26844B" w14:textId="5B4A4CFE" w:rsidR="008F6EFA" w:rsidRDefault="008F6EFA" w:rsidP="00A022B8">
            <w:pPr>
              <w:pStyle w:val="TextSub2"/>
              <w:ind w:left="0"/>
              <w:jc w:val="center"/>
              <w:rPr>
                <w:ins w:id="5419" w:author="Luke Slemon" w:date="2020-05-17T20:10:00Z"/>
              </w:rPr>
            </w:pPr>
            <w:ins w:id="5420" w:author="Luke Slemon" w:date="2020-05-17T20:10:00Z">
              <w:r>
                <w:t>Fundamental</w:t>
              </w:r>
            </w:ins>
          </w:p>
        </w:tc>
        <w:tc>
          <w:tcPr>
            <w:tcW w:w="1752" w:type="dxa"/>
            <w:tcPrChange w:id="5421" w:author="Luke Slemon" w:date="2020-05-17T21:53:00Z">
              <w:tcPr>
                <w:tcW w:w="1752" w:type="dxa"/>
              </w:tcPr>
            </w:tcPrChange>
          </w:tcPr>
          <w:p w14:paraId="49AE3C2A" w14:textId="1ACC5A05" w:rsidR="008F6EFA" w:rsidRDefault="008F6EFA" w:rsidP="00A022B8">
            <w:pPr>
              <w:pStyle w:val="TextSub2"/>
              <w:ind w:left="0"/>
              <w:jc w:val="center"/>
              <w:rPr>
                <w:ins w:id="5422" w:author="Luke Slemon" w:date="2020-05-17T20:10:00Z"/>
              </w:rPr>
            </w:pPr>
            <w:ins w:id="5423" w:author="Luke Slemon" w:date="2020-05-17T20:10:00Z">
              <w:r>
                <w:t>1</w:t>
              </w:r>
              <w:r w:rsidRPr="00A022B8">
                <w:rPr>
                  <w:vertAlign w:val="superscript"/>
                </w:rPr>
                <w:t>st</w:t>
              </w:r>
              <w:r>
                <w:t xml:space="preserve"> Harmonic</w:t>
              </w:r>
            </w:ins>
          </w:p>
        </w:tc>
        <w:tc>
          <w:tcPr>
            <w:tcW w:w="1907" w:type="dxa"/>
            <w:tcPrChange w:id="5424" w:author="Luke Slemon" w:date="2020-05-17T21:53:00Z">
              <w:tcPr>
                <w:tcW w:w="1740" w:type="dxa"/>
              </w:tcPr>
            </w:tcPrChange>
          </w:tcPr>
          <w:p w14:paraId="3C46E81B" w14:textId="18B98F6E" w:rsidR="008F6EFA" w:rsidRDefault="008F6EFA" w:rsidP="00A022B8">
            <w:pPr>
              <w:pStyle w:val="TextSub2"/>
              <w:ind w:left="0"/>
              <w:jc w:val="center"/>
              <w:rPr>
                <w:ins w:id="5425" w:author="Luke Slemon" w:date="2020-05-17T20:10:00Z"/>
              </w:rPr>
            </w:pPr>
            <w:ins w:id="5426" w:author="Luke Slemon" w:date="2020-05-17T20:10:00Z">
              <w:r>
                <w:t>Average</w:t>
              </w:r>
            </w:ins>
            <w:ins w:id="5427" w:author="Luke Slemon" w:date="2020-05-17T21:53:00Z">
              <w:r w:rsidR="002072A4">
                <w:t xml:space="preserve"> Energy</w:t>
              </w:r>
            </w:ins>
          </w:p>
        </w:tc>
      </w:tr>
      <w:tr w:rsidR="008F6EFA" w14:paraId="1F3AC569" w14:textId="77777777" w:rsidTr="002072A4">
        <w:trPr>
          <w:ins w:id="5428" w:author="Luke Slemon" w:date="2020-05-17T20:10:00Z"/>
        </w:trPr>
        <w:tc>
          <w:tcPr>
            <w:tcW w:w="1906" w:type="dxa"/>
            <w:tcPrChange w:id="5429" w:author="Luke Slemon" w:date="2020-05-17T21:53:00Z">
              <w:tcPr>
                <w:tcW w:w="1906" w:type="dxa"/>
              </w:tcPr>
            </w:tcPrChange>
          </w:tcPr>
          <w:p w14:paraId="47C0E0C2" w14:textId="3340560E" w:rsidR="008F6EFA" w:rsidRDefault="008F6EFA" w:rsidP="00A022B8">
            <w:pPr>
              <w:pStyle w:val="TextSub2"/>
              <w:ind w:left="0"/>
              <w:rPr>
                <w:ins w:id="5430" w:author="Luke Slemon" w:date="2020-05-17T20:10:00Z"/>
              </w:rPr>
            </w:pPr>
            <w:ins w:id="5431" w:author="Luke Slemon" w:date="2020-05-17T20:11:00Z">
              <w:r>
                <w:t>Class 1 (12Hz)</w:t>
              </w:r>
            </w:ins>
          </w:p>
        </w:tc>
        <w:tc>
          <w:tcPr>
            <w:tcW w:w="1586" w:type="dxa"/>
            <w:tcPrChange w:id="5432" w:author="Luke Slemon" w:date="2020-05-17T21:53:00Z">
              <w:tcPr>
                <w:tcW w:w="1586" w:type="dxa"/>
              </w:tcPr>
            </w:tcPrChange>
          </w:tcPr>
          <w:p w14:paraId="4D7B3ED4" w14:textId="4061E4A8" w:rsidR="008F6EFA" w:rsidRDefault="00516B08" w:rsidP="00A022B8">
            <w:pPr>
              <w:pStyle w:val="TextSub2"/>
              <w:ind w:left="0"/>
              <w:jc w:val="center"/>
              <w:rPr>
                <w:ins w:id="5433" w:author="Luke Slemon" w:date="2020-05-17T20:10:00Z"/>
              </w:rPr>
            </w:pPr>
            <w:ins w:id="5434" w:author="Luke Slemon" w:date="2020-05-17T21:30:00Z">
              <w:r>
                <w:t>1037</w:t>
              </w:r>
            </w:ins>
          </w:p>
        </w:tc>
        <w:tc>
          <w:tcPr>
            <w:tcW w:w="1752" w:type="dxa"/>
            <w:tcPrChange w:id="5435" w:author="Luke Slemon" w:date="2020-05-17T21:53:00Z">
              <w:tcPr>
                <w:tcW w:w="1752" w:type="dxa"/>
              </w:tcPr>
            </w:tcPrChange>
          </w:tcPr>
          <w:p w14:paraId="0C262861" w14:textId="0A6F85BA" w:rsidR="008F6EFA" w:rsidRDefault="00516B08" w:rsidP="00A022B8">
            <w:pPr>
              <w:pStyle w:val="TextSub2"/>
              <w:ind w:left="0"/>
              <w:jc w:val="center"/>
              <w:rPr>
                <w:ins w:id="5436" w:author="Luke Slemon" w:date="2020-05-17T20:10:00Z"/>
              </w:rPr>
            </w:pPr>
            <w:ins w:id="5437" w:author="Luke Slemon" w:date="2020-05-17T21:31:00Z">
              <w:r>
                <w:t>481</w:t>
              </w:r>
            </w:ins>
          </w:p>
        </w:tc>
        <w:tc>
          <w:tcPr>
            <w:tcW w:w="1907" w:type="dxa"/>
            <w:tcPrChange w:id="5438" w:author="Luke Slemon" w:date="2020-05-17T21:53:00Z">
              <w:tcPr>
                <w:tcW w:w="1740" w:type="dxa"/>
              </w:tcPr>
            </w:tcPrChange>
          </w:tcPr>
          <w:p w14:paraId="2EE7D127" w14:textId="39F61C73" w:rsidR="008F6EFA" w:rsidRDefault="00516B08" w:rsidP="00A022B8">
            <w:pPr>
              <w:pStyle w:val="TextSub2"/>
              <w:ind w:left="0"/>
              <w:jc w:val="center"/>
              <w:rPr>
                <w:ins w:id="5439" w:author="Luke Slemon" w:date="2020-05-17T20:10:00Z"/>
              </w:rPr>
            </w:pPr>
            <w:ins w:id="5440" w:author="Luke Slemon" w:date="2020-05-17T21:29:00Z">
              <w:r>
                <w:t>759</w:t>
              </w:r>
            </w:ins>
          </w:p>
        </w:tc>
      </w:tr>
      <w:tr w:rsidR="008F6EFA" w14:paraId="54A3E5F4" w14:textId="77777777" w:rsidTr="002072A4">
        <w:trPr>
          <w:ins w:id="5441" w:author="Luke Slemon" w:date="2020-05-17T20:10:00Z"/>
        </w:trPr>
        <w:tc>
          <w:tcPr>
            <w:tcW w:w="1906" w:type="dxa"/>
            <w:tcPrChange w:id="5442" w:author="Luke Slemon" w:date="2020-05-17T21:53:00Z">
              <w:tcPr>
                <w:tcW w:w="1906" w:type="dxa"/>
              </w:tcPr>
            </w:tcPrChange>
          </w:tcPr>
          <w:p w14:paraId="2CB40CD6" w14:textId="67156F29" w:rsidR="008F6EFA" w:rsidRDefault="008F6EFA" w:rsidP="00A022B8">
            <w:pPr>
              <w:pStyle w:val="TextSub2"/>
              <w:ind w:left="0"/>
              <w:rPr>
                <w:ins w:id="5443" w:author="Luke Slemon" w:date="2020-05-17T20:10:00Z"/>
              </w:rPr>
            </w:pPr>
            <w:ins w:id="5444" w:author="Luke Slemon" w:date="2020-05-17T20:11:00Z">
              <w:r>
                <w:t>Class 2 (10Hz)</w:t>
              </w:r>
            </w:ins>
          </w:p>
        </w:tc>
        <w:tc>
          <w:tcPr>
            <w:tcW w:w="1586" w:type="dxa"/>
            <w:tcPrChange w:id="5445" w:author="Luke Slemon" w:date="2020-05-17T21:53:00Z">
              <w:tcPr>
                <w:tcW w:w="1586" w:type="dxa"/>
              </w:tcPr>
            </w:tcPrChange>
          </w:tcPr>
          <w:p w14:paraId="125D305B" w14:textId="3AE108C1" w:rsidR="008F6EFA" w:rsidRDefault="00516B08" w:rsidP="00A022B8">
            <w:pPr>
              <w:pStyle w:val="TextSub2"/>
              <w:ind w:left="0"/>
              <w:jc w:val="center"/>
              <w:rPr>
                <w:ins w:id="5446" w:author="Luke Slemon" w:date="2020-05-17T20:10:00Z"/>
              </w:rPr>
            </w:pPr>
            <w:ins w:id="5447" w:author="Luke Slemon" w:date="2020-05-17T21:30:00Z">
              <w:r>
                <w:t>5</w:t>
              </w:r>
            </w:ins>
          </w:p>
        </w:tc>
        <w:tc>
          <w:tcPr>
            <w:tcW w:w="1752" w:type="dxa"/>
            <w:tcPrChange w:id="5448" w:author="Luke Slemon" w:date="2020-05-17T21:53:00Z">
              <w:tcPr>
                <w:tcW w:w="1752" w:type="dxa"/>
              </w:tcPr>
            </w:tcPrChange>
          </w:tcPr>
          <w:p w14:paraId="1C14D8E5" w14:textId="37B472EA" w:rsidR="008F6EFA" w:rsidRDefault="00516B08" w:rsidP="00A022B8">
            <w:pPr>
              <w:pStyle w:val="TextSub2"/>
              <w:ind w:left="0"/>
              <w:jc w:val="center"/>
              <w:rPr>
                <w:ins w:id="5449" w:author="Luke Slemon" w:date="2020-05-17T20:10:00Z"/>
              </w:rPr>
            </w:pPr>
            <w:ins w:id="5450" w:author="Luke Slemon" w:date="2020-05-17T21:31:00Z">
              <w:r>
                <w:t>233</w:t>
              </w:r>
            </w:ins>
          </w:p>
        </w:tc>
        <w:tc>
          <w:tcPr>
            <w:tcW w:w="1907" w:type="dxa"/>
            <w:tcPrChange w:id="5451" w:author="Luke Slemon" w:date="2020-05-17T21:53:00Z">
              <w:tcPr>
                <w:tcW w:w="1740" w:type="dxa"/>
              </w:tcPr>
            </w:tcPrChange>
          </w:tcPr>
          <w:p w14:paraId="66D187C1" w14:textId="5913F779" w:rsidR="008F6EFA" w:rsidRDefault="00516B08" w:rsidP="00A022B8">
            <w:pPr>
              <w:pStyle w:val="TextSub2"/>
              <w:ind w:left="0"/>
              <w:jc w:val="center"/>
              <w:rPr>
                <w:ins w:id="5452" w:author="Luke Slemon" w:date="2020-05-17T20:10:00Z"/>
              </w:rPr>
            </w:pPr>
            <w:ins w:id="5453" w:author="Luke Slemon" w:date="2020-05-17T21:29:00Z">
              <w:r>
                <w:t>119</w:t>
              </w:r>
            </w:ins>
          </w:p>
        </w:tc>
      </w:tr>
      <w:tr w:rsidR="008F6EFA" w14:paraId="72ABCC8F" w14:textId="77777777" w:rsidTr="002072A4">
        <w:trPr>
          <w:ins w:id="5454" w:author="Luke Slemon" w:date="2020-05-17T20:10:00Z"/>
        </w:trPr>
        <w:tc>
          <w:tcPr>
            <w:tcW w:w="1906" w:type="dxa"/>
            <w:tcPrChange w:id="5455" w:author="Luke Slemon" w:date="2020-05-17T21:53:00Z">
              <w:tcPr>
                <w:tcW w:w="1906" w:type="dxa"/>
              </w:tcPr>
            </w:tcPrChange>
          </w:tcPr>
          <w:p w14:paraId="2A8F2FB7" w14:textId="1272B3EA" w:rsidR="008F6EFA" w:rsidRDefault="008F6EFA" w:rsidP="00A022B8">
            <w:pPr>
              <w:pStyle w:val="TextSub2"/>
              <w:ind w:left="0"/>
              <w:rPr>
                <w:ins w:id="5456" w:author="Luke Slemon" w:date="2020-05-17T20:10:00Z"/>
              </w:rPr>
            </w:pPr>
            <w:ins w:id="5457" w:author="Luke Slemon" w:date="2020-05-17T20:11:00Z">
              <w:r>
                <w:t>Class 3 (8.57Hz)</w:t>
              </w:r>
            </w:ins>
          </w:p>
        </w:tc>
        <w:tc>
          <w:tcPr>
            <w:tcW w:w="1586" w:type="dxa"/>
            <w:tcPrChange w:id="5458" w:author="Luke Slemon" w:date="2020-05-17T21:53:00Z">
              <w:tcPr>
                <w:tcW w:w="1586" w:type="dxa"/>
              </w:tcPr>
            </w:tcPrChange>
          </w:tcPr>
          <w:p w14:paraId="5226428A" w14:textId="71089A52" w:rsidR="008F6EFA" w:rsidRDefault="00516B08" w:rsidP="00A022B8">
            <w:pPr>
              <w:pStyle w:val="TextSub2"/>
              <w:ind w:left="0"/>
              <w:jc w:val="center"/>
              <w:rPr>
                <w:ins w:id="5459" w:author="Luke Slemon" w:date="2020-05-17T20:10:00Z"/>
              </w:rPr>
            </w:pPr>
            <w:ins w:id="5460" w:author="Luke Slemon" w:date="2020-05-17T21:30:00Z">
              <w:r>
                <w:t>193</w:t>
              </w:r>
            </w:ins>
          </w:p>
        </w:tc>
        <w:tc>
          <w:tcPr>
            <w:tcW w:w="1752" w:type="dxa"/>
            <w:tcPrChange w:id="5461" w:author="Luke Slemon" w:date="2020-05-17T21:53:00Z">
              <w:tcPr>
                <w:tcW w:w="1752" w:type="dxa"/>
              </w:tcPr>
            </w:tcPrChange>
          </w:tcPr>
          <w:p w14:paraId="20D397C7" w14:textId="18BED650" w:rsidR="008F6EFA" w:rsidRDefault="00516B08" w:rsidP="00A022B8">
            <w:pPr>
              <w:pStyle w:val="TextSub2"/>
              <w:ind w:left="0"/>
              <w:jc w:val="center"/>
              <w:rPr>
                <w:ins w:id="5462" w:author="Luke Slemon" w:date="2020-05-17T20:10:00Z"/>
              </w:rPr>
            </w:pPr>
            <w:ins w:id="5463" w:author="Luke Slemon" w:date="2020-05-17T21:31:00Z">
              <w:r>
                <w:t>40</w:t>
              </w:r>
            </w:ins>
          </w:p>
        </w:tc>
        <w:tc>
          <w:tcPr>
            <w:tcW w:w="1907" w:type="dxa"/>
            <w:tcPrChange w:id="5464" w:author="Luke Slemon" w:date="2020-05-17T21:53:00Z">
              <w:tcPr>
                <w:tcW w:w="1740" w:type="dxa"/>
              </w:tcPr>
            </w:tcPrChange>
          </w:tcPr>
          <w:p w14:paraId="7072797E" w14:textId="7F1B47C7" w:rsidR="008F6EFA" w:rsidRDefault="00516B08" w:rsidP="00A022B8">
            <w:pPr>
              <w:pStyle w:val="TextSub2"/>
              <w:ind w:left="0"/>
              <w:jc w:val="center"/>
              <w:rPr>
                <w:ins w:id="5465" w:author="Luke Slemon" w:date="2020-05-17T20:10:00Z"/>
              </w:rPr>
            </w:pPr>
            <w:ins w:id="5466" w:author="Luke Slemon" w:date="2020-05-17T21:29:00Z">
              <w:r>
                <w:t>116.5</w:t>
              </w:r>
            </w:ins>
          </w:p>
        </w:tc>
      </w:tr>
      <w:tr w:rsidR="008F6EFA" w14:paraId="5FE9C619" w14:textId="77777777" w:rsidTr="002072A4">
        <w:trPr>
          <w:ins w:id="5467" w:author="Luke Slemon" w:date="2020-05-17T20:10:00Z"/>
        </w:trPr>
        <w:tc>
          <w:tcPr>
            <w:tcW w:w="1906" w:type="dxa"/>
            <w:tcPrChange w:id="5468" w:author="Luke Slemon" w:date="2020-05-17T21:53:00Z">
              <w:tcPr>
                <w:tcW w:w="1906" w:type="dxa"/>
              </w:tcPr>
            </w:tcPrChange>
          </w:tcPr>
          <w:p w14:paraId="04038EBD" w14:textId="556CDE4A" w:rsidR="008F6EFA" w:rsidRDefault="008F6EFA" w:rsidP="00A022B8">
            <w:pPr>
              <w:pStyle w:val="TextSub2"/>
              <w:ind w:left="0"/>
              <w:rPr>
                <w:ins w:id="5469" w:author="Luke Slemon" w:date="2020-05-17T20:10:00Z"/>
              </w:rPr>
            </w:pPr>
            <w:ins w:id="5470" w:author="Luke Slemon" w:date="2020-05-17T20:11:00Z">
              <w:r>
                <w:t>Class 4 (7.5Hz)</w:t>
              </w:r>
            </w:ins>
          </w:p>
        </w:tc>
        <w:tc>
          <w:tcPr>
            <w:tcW w:w="1586" w:type="dxa"/>
            <w:tcPrChange w:id="5471" w:author="Luke Slemon" w:date="2020-05-17T21:53:00Z">
              <w:tcPr>
                <w:tcW w:w="1586" w:type="dxa"/>
              </w:tcPr>
            </w:tcPrChange>
          </w:tcPr>
          <w:p w14:paraId="1787886F" w14:textId="64B1373C" w:rsidR="008F6EFA" w:rsidRDefault="00516B08" w:rsidP="00A022B8">
            <w:pPr>
              <w:pStyle w:val="TextSub2"/>
              <w:ind w:left="0"/>
              <w:jc w:val="center"/>
              <w:rPr>
                <w:ins w:id="5472" w:author="Luke Slemon" w:date="2020-05-17T20:10:00Z"/>
              </w:rPr>
            </w:pPr>
            <w:ins w:id="5473" w:author="Luke Slemon" w:date="2020-05-17T21:31:00Z">
              <w:r>
                <w:t>818</w:t>
              </w:r>
            </w:ins>
          </w:p>
        </w:tc>
        <w:tc>
          <w:tcPr>
            <w:tcW w:w="1752" w:type="dxa"/>
            <w:tcPrChange w:id="5474" w:author="Luke Slemon" w:date="2020-05-17T21:53:00Z">
              <w:tcPr>
                <w:tcW w:w="1752" w:type="dxa"/>
              </w:tcPr>
            </w:tcPrChange>
          </w:tcPr>
          <w:p w14:paraId="4589D565" w14:textId="6B0D8CE2" w:rsidR="008F6EFA" w:rsidRDefault="00516B08" w:rsidP="00A022B8">
            <w:pPr>
              <w:pStyle w:val="TextSub2"/>
              <w:ind w:left="0"/>
              <w:jc w:val="center"/>
              <w:rPr>
                <w:ins w:id="5475" w:author="Luke Slemon" w:date="2020-05-17T20:10:00Z"/>
              </w:rPr>
            </w:pPr>
            <w:ins w:id="5476" w:author="Luke Slemon" w:date="2020-05-17T21:31:00Z">
              <w:r>
                <w:t>1413</w:t>
              </w:r>
            </w:ins>
          </w:p>
        </w:tc>
        <w:tc>
          <w:tcPr>
            <w:tcW w:w="1907" w:type="dxa"/>
            <w:tcPrChange w:id="5477" w:author="Luke Slemon" w:date="2020-05-17T21:53:00Z">
              <w:tcPr>
                <w:tcW w:w="1740" w:type="dxa"/>
              </w:tcPr>
            </w:tcPrChange>
          </w:tcPr>
          <w:p w14:paraId="53CC4E6E" w14:textId="4E032D8D" w:rsidR="008F6EFA" w:rsidRDefault="00516B08" w:rsidP="00A022B8">
            <w:pPr>
              <w:pStyle w:val="TextSub2"/>
              <w:ind w:left="0"/>
              <w:jc w:val="center"/>
              <w:rPr>
                <w:ins w:id="5478" w:author="Luke Slemon" w:date="2020-05-17T20:10:00Z"/>
              </w:rPr>
            </w:pPr>
            <w:ins w:id="5479" w:author="Luke Slemon" w:date="2020-05-17T21:29:00Z">
              <w:r>
                <w:t>1115.5</w:t>
              </w:r>
            </w:ins>
          </w:p>
        </w:tc>
      </w:tr>
      <w:tr w:rsidR="008F6EFA" w14:paraId="5966F961" w14:textId="77777777" w:rsidTr="002072A4">
        <w:trPr>
          <w:ins w:id="5480" w:author="Luke Slemon" w:date="2020-05-17T20:11:00Z"/>
        </w:trPr>
        <w:tc>
          <w:tcPr>
            <w:tcW w:w="1906" w:type="dxa"/>
            <w:tcPrChange w:id="5481" w:author="Luke Slemon" w:date="2020-05-17T21:53:00Z">
              <w:tcPr>
                <w:tcW w:w="1906" w:type="dxa"/>
              </w:tcPr>
            </w:tcPrChange>
          </w:tcPr>
          <w:p w14:paraId="59664A19" w14:textId="1702909C" w:rsidR="008F6EFA" w:rsidRDefault="008F6EFA" w:rsidP="00A022B8">
            <w:pPr>
              <w:pStyle w:val="TextSub2"/>
              <w:ind w:left="0"/>
              <w:rPr>
                <w:ins w:id="5482" w:author="Luke Slemon" w:date="2020-05-17T20:11:00Z"/>
              </w:rPr>
            </w:pPr>
            <w:ins w:id="5483" w:author="Luke Slemon" w:date="2020-05-17T20:11:00Z">
              <w:r>
                <w:t>Class 5 (6.66 Hz)</w:t>
              </w:r>
            </w:ins>
          </w:p>
        </w:tc>
        <w:tc>
          <w:tcPr>
            <w:tcW w:w="1586" w:type="dxa"/>
            <w:tcPrChange w:id="5484" w:author="Luke Slemon" w:date="2020-05-17T21:53:00Z">
              <w:tcPr>
                <w:tcW w:w="1586" w:type="dxa"/>
              </w:tcPr>
            </w:tcPrChange>
          </w:tcPr>
          <w:p w14:paraId="44359539" w14:textId="1DDD2777" w:rsidR="008F6EFA" w:rsidRDefault="00516B08" w:rsidP="00A022B8">
            <w:pPr>
              <w:pStyle w:val="TextSub2"/>
              <w:ind w:left="0"/>
              <w:jc w:val="center"/>
              <w:rPr>
                <w:ins w:id="5485" w:author="Luke Slemon" w:date="2020-05-17T20:11:00Z"/>
              </w:rPr>
            </w:pPr>
            <w:ins w:id="5486" w:author="Luke Slemon" w:date="2020-05-17T21:31:00Z">
              <w:r>
                <w:t>98</w:t>
              </w:r>
            </w:ins>
          </w:p>
        </w:tc>
        <w:tc>
          <w:tcPr>
            <w:tcW w:w="1752" w:type="dxa"/>
            <w:tcPrChange w:id="5487" w:author="Luke Slemon" w:date="2020-05-17T21:53:00Z">
              <w:tcPr>
                <w:tcW w:w="1752" w:type="dxa"/>
              </w:tcPr>
            </w:tcPrChange>
          </w:tcPr>
          <w:p w14:paraId="56AA7403" w14:textId="2F2FF19B" w:rsidR="008F6EFA" w:rsidRDefault="00516B08" w:rsidP="00A022B8">
            <w:pPr>
              <w:pStyle w:val="TextSub2"/>
              <w:ind w:left="0"/>
              <w:jc w:val="center"/>
              <w:rPr>
                <w:ins w:id="5488" w:author="Luke Slemon" w:date="2020-05-17T20:11:00Z"/>
              </w:rPr>
            </w:pPr>
            <w:ins w:id="5489" w:author="Luke Slemon" w:date="2020-05-17T21:31:00Z">
              <w:r>
                <w:t>932</w:t>
              </w:r>
            </w:ins>
          </w:p>
        </w:tc>
        <w:tc>
          <w:tcPr>
            <w:tcW w:w="1907" w:type="dxa"/>
            <w:tcPrChange w:id="5490" w:author="Luke Slemon" w:date="2020-05-17T21:53:00Z">
              <w:tcPr>
                <w:tcW w:w="1740" w:type="dxa"/>
              </w:tcPr>
            </w:tcPrChange>
          </w:tcPr>
          <w:p w14:paraId="64317BCB" w14:textId="2B72A027" w:rsidR="008F6EFA" w:rsidRDefault="00516B08" w:rsidP="00A022B8">
            <w:pPr>
              <w:pStyle w:val="TextSub2"/>
              <w:ind w:left="0"/>
              <w:jc w:val="center"/>
              <w:rPr>
                <w:ins w:id="5491" w:author="Luke Slemon" w:date="2020-05-17T20:11:00Z"/>
              </w:rPr>
            </w:pPr>
            <w:ins w:id="5492" w:author="Luke Slemon" w:date="2020-05-17T21:29:00Z">
              <w:r>
                <w:t>515</w:t>
              </w:r>
            </w:ins>
          </w:p>
        </w:tc>
      </w:tr>
      <w:tr w:rsidR="008F6EFA" w14:paraId="44875BFC" w14:textId="77777777" w:rsidTr="002072A4">
        <w:trPr>
          <w:ins w:id="5493" w:author="Luke Slemon" w:date="2020-05-17T20:12:00Z"/>
        </w:trPr>
        <w:tc>
          <w:tcPr>
            <w:tcW w:w="7151" w:type="dxa"/>
            <w:gridSpan w:val="4"/>
            <w:tcPrChange w:id="5494" w:author="Luke Slemon" w:date="2020-05-17T21:53:00Z">
              <w:tcPr>
                <w:tcW w:w="6984" w:type="dxa"/>
                <w:gridSpan w:val="4"/>
              </w:tcPr>
            </w:tcPrChange>
          </w:tcPr>
          <w:p w14:paraId="642041C0" w14:textId="259EE524" w:rsidR="008F6EFA" w:rsidRDefault="008F6EFA" w:rsidP="00A022B8">
            <w:pPr>
              <w:pStyle w:val="FigureAnnotation"/>
              <w:rPr>
                <w:ins w:id="5495" w:author="Luke Slemon" w:date="2020-05-17T20:12:00Z"/>
              </w:rPr>
            </w:pPr>
            <w:ins w:id="5496" w:author="Luke Slemon" w:date="2020-05-17T20:16:00Z">
              <w:r>
                <w:t>Table 9.1</w:t>
              </w:r>
            </w:ins>
            <w:ins w:id="5497" w:author="Luke Slemon" w:date="2020-05-18T20:58:00Z">
              <w:r w:rsidR="00EE69F9">
                <w:t xml:space="preserve"> Classes and their associated energy val</w:t>
              </w:r>
            </w:ins>
            <w:ins w:id="5498" w:author="Luke Slemon" w:date="2020-05-18T20:59:00Z">
              <w:r w:rsidR="00EE69F9">
                <w:t xml:space="preserve">ues for a particular frame while a </w:t>
              </w:r>
              <w:proofErr w:type="gramStart"/>
              <w:r w:rsidR="00EE69F9">
                <w:t>subject focuses</w:t>
              </w:r>
              <w:proofErr w:type="gramEnd"/>
              <w:r w:rsidR="00EE69F9">
                <w:t xml:space="preserve"> on a 7.5Hz stimulus</w:t>
              </w:r>
            </w:ins>
          </w:p>
        </w:tc>
      </w:tr>
    </w:tbl>
    <w:p w14:paraId="61259FAA" w14:textId="5BD77803" w:rsidR="002072A4" w:rsidRDefault="002072A4">
      <w:pPr>
        <w:pStyle w:val="TextSub2"/>
        <w:ind w:left="0"/>
        <w:rPr>
          <w:ins w:id="5499" w:author="Luke Slemon" w:date="2020-05-17T21:52:00Z"/>
        </w:rPr>
        <w:pPrChange w:id="5500" w:author="Luke Slemon" w:date="2020-05-17T22:00:00Z">
          <w:pPr>
            <w:pStyle w:val="TextSub2"/>
          </w:pPr>
        </w:pPrChange>
      </w:pPr>
    </w:p>
    <w:p w14:paraId="4A9E2831" w14:textId="74CC6114" w:rsidR="002072A4" w:rsidRDefault="002072A4" w:rsidP="002072A4">
      <w:pPr>
        <w:pStyle w:val="TextSub2"/>
        <w:rPr>
          <w:ins w:id="5501" w:author="Luke Slemon" w:date="2020-05-17T21:59:00Z"/>
        </w:rPr>
      </w:pPr>
      <w:ins w:id="5502" w:author="Luke Slemon" w:date="2020-05-17T21:52:00Z">
        <w:r>
          <w:t>Figure 9.7 demonstrates that the strongest component visually is the 7</w:t>
        </w:r>
      </w:ins>
      <w:ins w:id="5503" w:author="Luke Slemon" w:date="2020-05-17T21:53:00Z">
        <w:r>
          <w:t xml:space="preserve">.5 Hz and 15 Hz components, which is further back up by the results in Table 9.1 where Class 4 has the largest average energy value. </w:t>
        </w:r>
      </w:ins>
    </w:p>
    <w:p w14:paraId="5FB527C9" w14:textId="159AD7C7" w:rsidR="00027FAE" w:rsidRDefault="00027FAE" w:rsidP="00027FAE">
      <w:pPr>
        <w:pStyle w:val="Heading2"/>
        <w:rPr>
          <w:ins w:id="5504" w:author="Luke Slemon" w:date="2020-05-17T22:00:00Z"/>
        </w:rPr>
      </w:pPr>
      <w:ins w:id="5505" w:author="Luke Slemon" w:date="2020-05-17T22:00:00Z">
        <w:r>
          <w:t>Code Implementation</w:t>
        </w:r>
      </w:ins>
    </w:p>
    <w:p w14:paraId="4B462F13" w14:textId="7BB48B64" w:rsidR="00027FAE" w:rsidRPr="00027FAE" w:rsidRDefault="00027FAE" w:rsidP="00027FAE">
      <w:pPr>
        <w:pStyle w:val="TextSub2"/>
        <w:rPr>
          <w:ins w:id="5506" w:author="Luke Slemon" w:date="2020-05-17T21:54:00Z"/>
        </w:rPr>
      </w:pPr>
      <w:ins w:id="5507" w:author="Luke Slemon" w:date="2020-05-17T22:00:00Z">
        <w:r>
          <w:t xml:space="preserve">The code for implementing the SSVEP detection algorithm as seen in Figure 9.8 </w:t>
        </w:r>
      </w:ins>
      <w:ins w:id="5508" w:author="Luke Slemon" w:date="2020-05-17T22:01:00Z">
        <w:r>
          <w:t>is composed of a single loop that breaks the</w:t>
        </w:r>
      </w:ins>
      <w:ins w:id="5509" w:author="Luke Slemon" w:date="2020-05-17T22:02:00Z">
        <w:r>
          <w:t xml:space="preserve"> signal into </w:t>
        </w:r>
      </w:ins>
      <w:ins w:id="5510" w:author="Luke Slemon" w:date="2020-05-17T22:03:00Z">
        <w:r>
          <w:t>frames (or epochs)</w:t>
        </w:r>
      </w:ins>
      <w:ins w:id="5511" w:author="Luke Slemon" w:date="2020-05-18T14:31:00Z">
        <w:r w:rsidR="00D75D78">
          <w:t xml:space="preserve"> with 512 samples</w:t>
        </w:r>
      </w:ins>
      <w:ins w:id="5512" w:author="Luke Slemon" w:date="2020-05-17T22:02:00Z">
        <w:r>
          <w:t xml:space="preserve">, sends the </w:t>
        </w:r>
      </w:ins>
      <w:ins w:id="5513" w:author="Luke Slemon" w:date="2020-05-17T22:03:00Z">
        <w:r>
          <w:t>frames</w:t>
        </w:r>
      </w:ins>
      <w:ins w:id="5514" w:author="Luke Slemon" w:date="2020-05-17T22:02:00Z">
        <w:r>
          <w:t xml:space="preserve"> to the </w:t>
        </w:r>
      </w:ins>
      <w:ins w:id="5515" w:author="Luke Slemon" w:date="2020-05-17T22:03:00Z">
        <w:r>
          <w:t xml:space="preserve">filter for pre-processing, </w:t>
        </w:r>
      </w:ins>
      <w:ins w:id="5516" w:author="Luke Slemon" w:date="2020-05-17T22:04:00Z">
        <w:r>
          <w:t xml:space="preserve">transforms the filtered frames to the frequency domain and then either </w:t>
        </w:r>
      </w:ins>
      <w:ins w:id="5517" w:author="Luke Slemon" w:date="2020-05-17T22:05:00Z">
        <w:r>
          <w:t>plots the results and extracts SSVEPs from the signal.</w:t>
        </w:r>
      </w:ins>
    </w:p>
    <w:p w14:paraId="37221AA2" w14:textId="48C7E84F" w:rsidR="002072A4" w:rsidRDefault="002072A4" w:rsidP="002072A4">
      <w:pPr>
        <w:pStyle w:val="Image"/>
        <w:rPr>
          <w:ins w:id="5518" w:author="Luke Slemon" w:date="2020-05-17T21:56:00Z"/>
        </w:rPr>
      </w:pPr>
      <w:ins w:id="5519" w:author="Luke Slemon" w:date="2020-05-17T21:55:00Z">
        <w:r>
          <w:lastRenderedPageBreak/>
          <w:drawing>
            <wp:inline distT="0" distB="0" distL="0" distR="0" wp14:anchorId="2795FD3C" wp14:editId="4F46B8F7">
              <wp:extent cx="4708321" cy="5365587"/>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2154" cy="5404143"/>
                      </a:xfrm>
                      <a:prstGeom prst="rect">
                        <a:avLst/>
                      </a:prstGeom>
                    </pic:spPr>
                  </pic:pic>
                </a:graphicData>
              </a:graphic>
            </wp:inline>
          </w:drawing>
        </w:r>
      </w:ins>
    </w:p>
    <w:p w14:paraId="3827F5B1" w14:textId="3E7A8D63" w:rsidR="002072A4" w:rsidRDefault="002072A4" w:rsidP="002072A4">
      <w:pPr>
        <w:pStyle w:val="FigureAnnotation"/>
        <w:rPr>
          <w:ins w:id="5520" w:author="Luke Slemon" w:date="2020-05-17T22:14:00Z"/>
          <w:lang w:val="en-IE"/>
        </w:rPr>
      </w:pPr>
      <w:ins w:id="5521" w:author="Luke Slemon" w:date="2020-05-17T21:56:00Z">
        <w:r>
          <w:rPr>
            <w:lang w:val="en-IE"/>
          </w:rPr>
          <w:t xml:space="preserve">Figure 9.8. Method in the class </w:t>
        </w:r>
      </w:ins>
      <w:proofErr w:type="spellStart"/>
      <w:ins w:id="5522" w:author="Luke Slemon" w:date="2020-05-17T21:59:00Z">
        <w:r>
          <w:rPr>
            <w:lang w:val="en-IE"/>
          </w:rPr>
          <w:t>BCI</w:t>
        </w:r>
      </w:ins>
      <w:ins w:id="5523" w:author="Luke Slemon" w:date="2020-05-17T21:56:00Z">
        <w:r>
          <w:rPr>
            <w:lang w:val="en-IE"/>
          </w:rPr>
          <w:t>Overlay</w:t>
        </w:r>
      </w:ins>
      <w:proofErr w:type="spellEnd"/>
      <w:ins w:id="5524" w:author="Luke Slemon" w:date="2020-05-17T21:59:00Z">
        <w:r>
          <w:rPr>
            <w:lang w:val="en-IE"/>
          </w:rPr>
          <w:t xml:space="preserve"> </w:t>
        </w:r>
      </w:ins>
      <w:ins w:id="5525" w:author="Luke Slemon" w:date="2020-05-17T21:56:00Z">
        <w:r>
          <w:rPr>
            <w:lang w:val="en-IE"/>
          </w:rPr>
          <w:t>which implements the SSVEP detection algorithm</w:t>
        </w:r>
      </w:ins>
    </w:p>
    <w:p w14:paraId="7E8EF04C" w14:textId="58546979" w:rsidR="00476475" w:rsidRDefault="00476475" w:rsidP="00476475">
      <w:pPr>
        <w:pStyle w:val="TextSub2"/>
        <w:rPr>
          <w:ins w:id="5526" w:author="Luke Slemon" w:date="2020-05-17T22:21:00Z"/>
          <w:lang w:val="en-IE"/>
        </w:rPr>
      </w:pPr>
      <w:ins w:id="5527" w:author="Luke Slemon" w:date="2020-05-17T22:14:00Z">
        <w:r>
          <w:rPr>
            <w:lang w:val="en-IE"/>
          </w:rPr>
          <w:t>The code for detecting</w:t>
        </w:r>
      </w:ins>
      <w:ins w:id="5528" w:author="Luke Slemon" w:date="2020-05-17T22:15:00Z">
        <w:r>
          <w:rPr>
            <w:lang w:val="en-IE"/>
          </w:rPr>
          <w:t xml:space="preserve"> SSVEPs contains three simple operations, extraction, averaging, and comparisons in order to determine if there is an SSVEP present in the signal. </w:t>
        </w:r>
      </w:ins>
      <w:ins w:id="5529" w:author="Luke Slemon" w:date="2020-05-17T22:20:00Z">
        <w:r w:rsidR="00764CEB">
          <w:rPr>
            <w:lang w:val="en-IE"/>
          </w:rPr>
          <w:t>Firstly</w:t>
        </w:r>
      </w:ins>
      <w:ins w:id="5530" w:author="Luke Slemon" w:date="2020-05-18T14:32:00Z">
        <w:r w:rsidR="00D75D78">
          <w:rPr>
            <w:lang w:val="en-IE"/>
          </w:rPr>
          <w:t>,</w:t>
        </w:r>
      </w:ins>
      <w:ins w:id="5531" w:author="Luke Slemon" w:date="2020-05-17T22:20:00Z">
        <w:r w:rsidR="00764CEB">
          <w:rPr>
            <w:lang w:val="en-IE"/>
          </w:rPr>
          <w:t xml:space="preserve"> the e</w:t>
        </w:r>
      </w:ins>
      <w:ins w:id="5532" w:author="Luke Slemon" w:date="2020-05-17T22:21:00Z">
        <w:r w:rsidR="00764CEB">
          <w:rPr>
            <w:lang w:val="en-IE"/>
          </w:rPr>
          <w:t xml:space="preserve">xtraction stage involves creating an array of peaks at the stimulus frequencies and their first harmonics. </w:t>
        </w:r>
      </w:ins>
    </w:p>
    <w:p w14:paraId="2DF656C4" w14:textId="58645977" w:rsidR="00D75D78" w:rsidRDefault="00764CEB" w:rsidP="007E3651">
      <w:pPr>
        <w:pStyle w:val="TextSub2"/>
        <w:rPr>
          <w:ins w:id="5533" w:author="Luke Slemon" w:date="2020-05-17T22:21:00Z"/>
          <w:lang w:val="en-IE"/>
        </w:rPr>
      </w:pPr>
      <w:ins w:id="5534" w:author="Luke Slemon" w:date="2020-05-17T22:21:00Z">
        <w:r>
          <w:rPr>
            <w:lang w:val="en-IE"/>
          </w:rPr>
          <w:t xml:space="preserve">Post extraction these two arrays are summed then halved to get an array of average values. </w:t>
        </w:r>
      </w:ins>
      <w:ins w:id="5535" w:author="Luke Slemon" w:date="2020-05-18T13:51:00Z">
        <w:r w:rsidR="00AE2EC5">
          <w:rPr>
            <w:lang w:val="en-IE"/>
          </w:rPr>
          <w:t>If the m</w:t>
        </w:r>
      </w:ins>
      <w:ins w:id="5536" w:author="Luke Slemon" w:date="2020-05-18T13:53:00Z">
        <w:r w:rsidR="00AE2EC5">
          <w:rPr>
            <w:lang w:val="en-IE"/>
          </w:rPr>
          <w:t>aximum average exceeds the threshold</w:t>
        </w:r>
      </w:ins>
      <w:ins w:id="5537" w:author="Luke Slemon" w:date="2020-05-18T14:28:00Z">
        <w:r w:rsidR="00D75D78">
          <w:rPr>
            <w:lang w:val="en-IE"/>
          </w:rPr>
          <w:t xml:space="preserve"> 900, the </w:t>
        </w:r>
      </w:ins>
      <w:ins w:id="5538" w:author="Luke Slemon" w:date="2020-05-18T14:29:00Z">
        <w:r w:rsidR="00D75D78">
          <w:rPr>
            <w:lang w:val="en-IE"/>
          </w:rPr>
          <w:t>frequency where the peak is located will be returned as the detected SSVEP stimulation frequency.</w:t>
        </w:r>
      </w:ins>
    </w:p>
    <w:p w14:paraId="40B4893C" w14:textId="696EE1EF" w:rsidR="002072A4" w:rsidRDefault="002072A4" w:rsidP="002072A4">
      <w:pPr>
        <w:pStyle w:val="Image"/>
        <w:rPr>
          <w:ins w:id="5539" w:author="Luke Slemon" w:date="2020-05-17T21:58:00Z"/>
        </w:rPr>
      </w:pPr>
      <w:ins w:id="5540" w:author="Luke Slemon" w:date="2020-05-17T21:58:00Z">
        <w:r>
          <w:lastRenderedPageBreak/>
          <w:drawing>
            <wp:inline distT="0" distB="0" distL="0" distR="0" wp14:anchorId="65154866" wp14:editId="52F76814">
              <wp:extent cx="3767982" cy="739965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791686" cy="7446206"/>
                      </a:xfrm>
                      <a:prstGeom prst="rect">
                        <a:avLst/>
                      </a:prstGeom>
                    </pic:spPr>
                  </pic:pic>
                </a:graphicData>
              </a:graphic>
            </wp:inline>
          </w:drawing>
        </w:r>
      </w:ins>
    </w:p>
    <w:p w14:paraId="63AE1858" w14:textId="22FF9B14" w:rsidR="00D75D78" w:rsidRDefault="002072A4" w:rsidP="00D75D78">
      <w:pPr>
        <w:pStyle w:val="FigureAnnotation"/>
        <w:rPr>
          <w:ins w:id="5541" w:author="Luke Slemon" w:date="2020-05-18T14:52:00Z"/>
          <w:lang w:val="en-IE"/>
        </w:rPr>
      </w:pPr>
      <w:ins w:id="5542" w:author="Luke Slemon" w:date="2020-05-17T21:58:00Z">
        <w:r>
          <w:rPr>
            <w:lang w:val="en-IE"/>
          </w:rPr>
          <w:t xml:space="preserve">Figure 9.9 Method in </w:t>
        </w:r>
        <w:proofErr w:type="spellStart"/>
        <w:r>
          <w:rPr>
            <w:lang w:val="en-IE"/>
          </w:rPr>
          <w:t>BCI</w:t>
        </w:r>
      </w:ins>
      <w:ins w:id="5543" w:author="Luke Slemon" w:date="2020-05-17T21:59:00Z">
        <w:r>
          <w:rPr>
            <w:lang w:val="en-IE"/>
          </w:rPr>
          <w:t>Overlay</w:t>
        </w:r>
        <w:proofErr w:type="spellEnd"/>
        <w:r>
          <w:rPr>
            <w:lang w:val="en-IE"/>
          </w:rPr>
          <w:t xml:space="preserve"> that extracts and classifies </w:t>
        </w:r>
        <w:r w:rsidR="00027FAE">
          <w:rPr>
            <w:lang w:val="en-IE"/>
          </w:rPr>
          <w:t>SSVEPs.</w:t>
        </w:r>
      </w:ins>
    </w:p>
    <w:p w14:paraId="59DCDBB6" w14:textId="60E20B2D" w:rsidR="00882349" w:rsidRDefault="002B636D" w:rsidP="00882349">
      <w:pPr>
        <w:pStyle w:val="TextSub2"/>
        <w:rPr>
          <w:ins w:id="5544" w:author="Luke Slemon" w:date="2020-05-18T15:27:00Z"/>
          <w:lang w:val="en-IE"/>
        </w:rPr>
      </w:pPr>
      <w:ins w:id="5545" w:author="Luke Slemon" w:date="2020-05-18T14:52:00Z">
        <w:r>
          <w:rPr>
            <w:lang w:val="en-IE"/>
          </w:rPr>
          <w:t>The result</w:t>
        </w:r>
      </w:ins>
      <w:ins w:id="5546" w:author="Luke Slemon" w:date="2020-05-18T15:13:00Z">
        <w:r w:rsidR="00120C4A">
          <w:rPr>
            <w:lang w:val="en-IE"/>
          </w:rPr>
          <w:t xml:space="preserve"> of the SSVEP detecti</w:t>
        </w:r>
      </w:ins>
      <w:ins w:id="5547" w:author="Luke Slemon" w:date="2020-05-18T15:15:00Z">
        <w:r w:rsidR="00120C4A">
          <w:rPr>
            <w:lang w:val="en-IE"/>
          </w:rPr>
          <w:t xml:space="preserve">on are </w:t>
        </w:r>
      </w:ins>
      <w:ins w:id="5548" w:author="Luke Slemon" w:date="2020-05-18T15:17:00Z">
        <w:r w:rsidR="00120C4A">
          <w:rPr>
            <w:lang w:val="en-IE"/>
          </w:rPr>
          <w:t>memory mapped</w:t>
        </w:r>
      </w:ins>
      <w:ins w:id="5549" w:author="Luke Slemon" w:date="2020-05-18T15:15:00Z">
        <w:r w:rsidR="00120C4A">
          <w:rPr>
            <w:lang w:val="en-IE"/>
          </w:rPr>
          <w:t xml:space="preserve"> to the </w:t>
        </w:r>
      </w:ins>
      <w:ins w:id="5550" w:author="Luke Slemon" w:date="2020-05-18T15:17:00Z">
        <w:r w:rsidR="00120C4A">
          <w:rPr>
            <w:lang w:val="en-IE"/>
          </w:rPr>
          <w:t xml:space="preserve">GPIO block handling the LEDs, </w:t>
        </w:r>
      </w:ins>
      <w:ins w:id="5551" w:author="Luke Slemon" w:date="2020-05-18T15:26:00Z">
        <w:r w:rsidR="00882349">
          <w:rPr>
            <w:lang w:val="en-IE"/>
          </w:rPr>
          <w:t>asserting the light associated with the classified signal as seen in Figure 9.10</w:t>
        </w:r>
      </w:ins>
      <w:ins w:id="5552" w:author="Luke Slemon" w:date="2020-05-18T15:27:00Z">
        <w:r w:rsidR="00882349">
          <w:rPr>
            <w:lang w:val="en-IE"/>
          </w:rPr>
          <w:t>.</w:t>
        </w:r>
      </w:ins>
    </w:p>
    <w:p w14:paraId="5AD3AC8A" w14:textId="1BEA162A" w:rsidR="00882349" w:rsidRDefault="00882349" w:rsidP="007E3651">
      <w:pPr>
        <w:pStyle w:val="TextSub2"/>
        <w:rPr>
          <w:ins w:id="5553" w:author="Luke Slemon" w:date="2020-05-18T15:04:00Z"/>
          <w:lang w:val="en-IE"/>
        </w:rPr>
      </w:pPr>
      <w:ins w:id="5554" w:author="Luke Slemon" w:date="2020-05-18T15:27:00Z">
        <w:r>
          <w:rPr>
            <w:lang w:val="en-IE"/>
          </w:rPr>
          <w:t xml:space="preserve">For the scope of this project and </w:t>
        </w:r>
      </w:ins>
      <w:ins w:id="5555" w:author="Luke Slemon" w:date="2020-05-18T15:28:00Z">
        <w:r w:rsidR="00130EEB">
          <w:rPr>
            <w:lang w:val="en-IE"/>
          </w:rPr>
          <w:t xml:space="preserve">to further simplify the application of a Brain to Computer Interface, only </w:t>
        </w:r>
      </w:ins>
      <w:ins w:id="5556" w:author="Luke Slemon" w:date="2020-05-18T15:30:00Z">
        <w:r w:rsidR="00130EEB">
          <w:rPr>
            <w:lang w:val="en-IE"/>
          </w:rPr>
          <w:t>LEDs are controlled by the detection of SSVEPs</w:t>
        </w:r>
      </w:ins>
      <w:ins w:id="5557" w:author="Luke Slemon" w:date="2020-05-18T15:31:00Z">
        <w:r w:rsidR="00130EEB">
          <w:rPr>
            <w:lang w:val="en-IE"/>
          </w:rPr>
          <w:t xml:space="preserve">. </w:t>
        </w:r>
        <w:proofErr w:type="gramStart"/>
        <w:r w:rsidR="00130EEB">
          <w:rPr>
            <w:lang w:val="en-IE"/>
          </w:rPr>
          <w:t>H</w:t>
        </w:r>
      </w:ins>
      <w:ins w:id="5558" w:author="Luke Slemon" w:date="2020-05-18T15:30:00Z">
        <w:r w:rsidR="00130EEB">
          <w:rPr>
            <w:lang w:val="en-IE"/>
          </w:rPr>
          <w:t>owever</w:t>
        </w:r>
        <w:proofErr w:type="gramEnd"/>
        <w:r w:rsidR="00130EEB">
          <w:rPr>
            <w:lang w:val="en-IE"/>
          </w:rPr>
          <w:t xml:space="preserve"> for a more complex system, the GPIO block can be replaced with an Arduino or Raspberry PI </w:t>
        </w:r>
        <w:r w:rsidR="00130EEB">
          <w:rPr>
            <w:lang w:val="en-IE"/>
          </w:rPr>
          <w:lastRenderedPageBreak/>
          <w:t>periphe</w:t>
        </w:r>
      </w:ins>
      <w:ins w:id="5559" w:author="Luke Slemon" w:date="2020-05-18T15:31:00Z">
        <w:r w:rsidR="00130EEB">
          <w:rPr>
            <w:lang w:val="en-IE"/>
          </w:rPr>
          <w:t xml:space="preserve">ral controller in order to </w:t>
        </w:r>
      </w:ins>
      <w:ins w:id="5560" w:author="Luke Slemon" w:date="2020-05-18T15:36:00Z">
        <w:r w:rsidR="00130EEB">
          <w:rPr>
            <w:lang w:val="en-IE"/>
          </w:rPr>
          <w:t>interface with</w:t>
        </w:r>
      </w:ins>
      <w:ins w:id="5561" w:author="Luke Slemon" w:date="2020-05-18T15:31:00Z">
        <w:r w:rsidR="00130EEB">
          <w:rPr>
            <w:lang w:val="en-IE"/>
          </w:rPr>
          <w:t xml:space="preserve"> external system</w:t>
        </w:r>
      </w:ins>
      <w:ins w:id="5562" w:author="Luke Slemon" w:date="2020-05-18T15:36:00Z">
        <w:r w:rsidR="00130EEB">
          <w:rPr>
            <w:lang w:val="en-IE"/>
          </w:rPr>
          <w:t xml:space="preserve">, and use the </w:t>
        </w:r>
      </w:ins>
      <w:ins w:id="5563" w:author="Luke Slemon" w:date="2020-05-18T15:37:00Z">
        <w:r w:rsidR="00130EEB">
          <w:rPr>
            <w:lang w:val="en-IE"/>
          </w:rPr>
          <w:t>SSVEPs as the primary controller.</w:t>
        </w:r>
      </w:ins>
    </w:p>
    <w:p w14:paraId="19AEEA04" w14:textId="2E2FE9E5" w:rsidR="00120C4A" w:rsidRDefault="00120C4A" w:rsidP="00120C4A">
      <w:pPr>
        <w:pStyle w:val="Image"/>
        <w:rPr>
          <w:ins w:id="5564" w:author="Luke Slemon" w:date="2020-05-18T15:05:00Z"/>
        </w:rPr>
      </w:pPr>
      <w:ins w:id="5565" w:author="Luke Slemon" w:date="2020-05-18T15:04:00Z">
        <w:r>
          <w:drawing>
            <wp:inline distT="0" distB="0" distL="0" distR="0" wp14:anchorId="26FEFBBB" wp14:editId="7525572B">
              <wp:extent cx="3756073" cy="4667250"/>
              <wp:effectExtent l="0" t="0" r="0" b="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8272853_2889863131069628_8278917086470733824_n.jpg"/>
                      <pic:cNvPicPr/>
                    </pic:nvPicPr>
                    <pic:blipFill rotWithShape="1">
                      <a:blip r:embed="rId95">
                        <a:extLst>
                          <a:ext uri="{28A0092B-C50C-407E-A947-70E740481C1C}">
                            <a14:useLocalDpi xmlns:a14="http://schemas.microsoft.com/office/drawing/2010/main" val="0"/>
                          </a:ext>
                        </a:extLst>
                      </a:blip>
                      <a:srcRect t="4958" r="14120" b="16239"/>
                      <a:stretch/>
                    </pic:blipFill>
                    <pic:spPr bwMode="auto">
                      <a:xfrm>
                        <a:off x="0" y="0"/>
                        <a:ext cx="3759540" cy="4671558"/>
                      </a:xfrm>
                      <a:prstGeom prst="rect">
                        <a:avLst/>
                      </a:prstGeom>
                      <a:ln>
                        <a:noFill/>
                      </a:ln>
                      <a:extLst>
                        <a:ext uri="{53640926-AAD7-44D8-BBD7-CCE9431645EC}">
                          <a14:shadowObscured xmlns:a14="http://schemas.microsoft.com/office/drawing/2010/main"/>
                        </a:ext>
                      </a:extLst>
                    </pic:spPr>
                  </pic:pic>
                </a:graphicData>
              </a:graphic>
            </wp:inline>
          </w:drawing>
        </w:r>
      </w:ins>
    </w:p>
    <w:p w14:paraId="7F2CB73A" w14:textId="1E943AC8" w:rsidR="00120C4A" w:rsidRPr="007E3651" w:rsidRDefault="00120C4A">
      <w:pPr>
        <w:pStyle w:val="FigureAnnotation"/>
        <w:rPr>
          <w:ins w:id="5566" w:author="Luke Slemon" w:date="2020-05-17T18:12:00Z"/>
          <w:lang w:val="en-IE"/>
        </w:rPr>
        <w:pPrChange w:id="5567" w:author="Luke Slemon" w:date="2020-05-18T15:05:00Z">
          <w:pPr>
            <w:pStyle w:val="TextSub2"/>
          </w:pPr>
        </w:pPrChange>
      </w:pPr>
      <w:ins w:id="5568" w:author="Luke Slemon" w:date="2020-05-18T15:05:00Z">
        <w:r>
          <w:rPr>
            <w:lang w:val="en-IE"/>
          </w:rPr>
          <w:t xml:space="preserve">Figure 9.10. Light belonging to class 4 </w:t>
        </w:r>
      </w:ins>
      <w:ins w:id="5569" w:author="Luke Slemon" w:date="2020-05-18T15:06:00Z">
        <w:r>
          <w:rPr>
            <w:lang w:val="en-IE"/>
          </w:rPr>
          <w:t>asserted as a result of feature classification.</w:t>
        </w:r>
      </w:ins>
    </w:p>
    <w:p w14:paraId="3AB7F535" w14:textId="0989F901" w:rsidR="00C2660C" w:rsidRDefault="00C2660C">
      <w:pPr>
        <w:pStyle w:val="Heading2"/>
        <w:rPr>
          <w:ins w:id="5570" w:author="Luke Slemon" w:date="2020-05-18T16:07:00Z"/>
        </w:rPr>
      </w:pPr>
      <w:bookmarkStart w:id="5571" w:name="_Toc40639311"/>
      <w:ins w:id="5572" w:author="Luke Slemon" w:date="2020-05-17T20:50:00Z">
        <w:r>
          <w:t>Data Type Considerations</w:t>
        </w:r>
      </w:ins>
    </w:p>
    <w:p w14:paraId="0D224121" w14:textId="065C839C" w:rsidR="00E00D45" w:rsidRDefault="00E00D45" w:rsidP="00E00D45">
      <w:pPr>
        <w:pStyle w:val="TextSub2"/>
        <w:rPr>
          <w:ins w:id="5573" w:author="Luke Slemon" w:date="2020-05-18T16:17:00Z"/>
        </w:rPr>
      </w:pPr>
      <w:ins w:id="5574" w:author="Luke Slemon" w:date="2020-05-18T16:07:00Z">
        <w:r>
          <w:t xml:space="preserve">Hardware based Signal Processing Algorithms </w:t>
        </w:r>
      </w:ins>
      <w:ins w:id="5575" w:author="Luke Slemon" w:date="2020-05-18T16:08:00Z">
        <w:r w:rsidR="00BD4A5D">
          <w:t xml:space="preserve">require </w:t>
        </w:r>
      </w:ins>
      <w:ins w:id="5576" w:author="Luke Slemon" w:date="2020-05-18T16:11:00Z">
        <w:r w:rsidR="00BD4A5D">
          <w:t>f</w:t>
        </w:r>
      </w:ins>
      <w:ins w:id="5577" w:author="Luke Slemon" w:date="2020-05-18T16:08:00Z">
        <w:r w:rsidR="00BD4A5D">
          <w:t>ixed</w:t>
        </w:r>
      </w:ins>
      <w:ins w:id="5578" w:author="Luke Slemon" w:date="2020-05-18T16:11:00Z">
        <w:r w:rsidR="00BD4A5D">
          <w:t>-p</w:t>
        </w:r>
      </w:ins>
      <w:ins w:id="5579" w:author="Luke Slemon" w:date="2020-05-18T16:08:00Z">
        <w:r w:rsidR="00BD4A5D">
          <w:t>oint data formats instead of the floating</w:t>
        </w:r>
      </w:ins>
      <w:ins w:id="5580" w:author="Luke Slemon" w:date="2020-05-18T16:11:00Z">
        <w:r w:rsidR="00BD4A5D">
          <w:t>-</w:t>
        </w:r>
      </w:ins>
      <w:ins w:id="5581" w:author="Luke Slemon" w:date="2020-05-18T16:08:00Z">
        <w:r w:rsidR="00BD4A5D">
          <w:t>point alternatives that the Software implementations use.</w:t>
        </w:r>
      </w:ins>
      <w:ins w:id="5582" w:author="Luke Slemon" w:date="2020-05-18T16:11:00Z">
        <w:r w:rsidR="00BD4A5D">
          <w:t xml:space="preserve"> Converting </w:t>
        </w:r>
      </w:ins>
      <w:ins w:id="5583" w:author="Luke Slemon" w:date="2020-05-18T16:12:00Z">
        <w:r w:rsidR="00BD4A5D">
          <w:t xml:space="preserve">the recorded EEG samples </w:t>
        </w:r>
      </w:ins>
      <w:ins w:id="5584" w:author="Luke Slemon" w:date="2020-05-18T16:11:00Z">
        <w:r w:rsidR="00BD4A5D">
          <w:t xml:space="preserve">directly from floating </w:t>
        </w:r>
      </w:ins>
      <w:ins w:id="5585" w:author="Luke Slemon" w:date="2020-05-18T16:12:00Z">
        <w:r w:rsidR="00BD4A5D">
          <w:t xml:space="preserve">point samples to fixed point integer samples, </w:t>
        </w:r>
      </w:ins>
      <w:ins w:id="5586" w:author="Luke Slemon" w:date="2020-05-18T16:13:00Z">
        <w:r w:rsidR="00BD4A5D">
          <w:t>each floating-point value is rounded to the nearest whole number. Th</w:t>
        </w:r>
      </w:ins>
      <w:ins w:id="5587" w:author="Luke Slemon" w:date="2020-05-18T16:18:00Z">
        <w:r w:rsidR="00E8736C">
          <w:t>e floating-point samples in Figure 9.11 would be rounded to the nearest whole n</w:t>
        </w:r>
      </w:ins>
      <w:ins w:id="5588" w:author="Luke Slemon" w:date="2020-05-18T16:19:00Z">
        <w:r w:rsidR="00E8736C">
          <w:t>umber, losing the data offered by the fractional part of the values.</w:t>
        </w:r>
      </w:ins>
    </w:p>
    <w:p w14:paraId="56BD9B36" w14:textId="52409300" w:rsidR="00BD4A5D" w:rsidRDefault="00BD4A5D" w:rsidP="00BD4A5D">
      <w:pPr>
        <w:pStyle w:val="Image"/>
        <w:rPr>
          <w:ins w:id="5589" w:author="Luke Slemon" w:date="2020-05-18T16:17:00Z"/>
        </w:rPr>
      </w:pPr>
      <w:ins w:id="5590" w:author="Luke Slemon" w:date="2020-05-18T16:17:00Z">
        <w:r>
          <w:lastRenderedPageBreak/>
          <w:drawing>
            <wp:inline distT="0" distB="0" distL="0" distR="0" wp14:anchorId="76E80AE1" wp14:editId="2EF398FB">
              <wp:extent cx="2524125" cy="5695950"/>
              <wp:effectExtent l="0" t="0" r="9525" b="0"/>
              <wp:docPr id="106" name="Picture 106"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ample data.JPG"/>
                      <pic:cNvPicPr/>
                    </pic:nvPicPr>
                    <pic:blipFill>
                      <a:blip r:embed="rId96">
                        <a:extLst>
                          <a:ext uri="{28A0092B-C50C-407E-A947-70E740481C1C}">
                            <a14:useLocalDpi xmlns:a14="http://schemas.microsoft.com/office/drawing/2010/main" val="0"/>
                          </a:ext>
                        </a:extLst>
                      </a:blip>
                      <a:stretch>
                        <a:fillRect/>
                      </a:stretch>
                    </pic:blipFill>
                    <pic:spPr>
                      <a:xfrm>
                        <a:off x="0" y="0"/>
                        <a:ext cx="2524125" cy="5695950"/>
                      </a:xfrm>
                      <a:prstGeom prst="rect">
                        <a:avLst/>
                      </a:prstGeom>
                    </pic:spPr>
                  </pic:pic>
                </a:graphicData>
              </a:graphic>
            </wp:inline>
          </w:drawing>
        </w:r>
      </w:ins>
    </w:p>
    <w:p w14:paraId="1254523A" w14:textId="2631AC0C" w:rsidR="00BD4A5D" w:rsidRDefault="00BD4A5D" w:rsidP="00BD4A5D">
      <w:pPr>
        <w:pStyle w:val="FigureAnnotation"/>
        <w:rPr>
          <w:ins w:id="5591" w:author="Luke Slemon" w:date="2020-05-18T16:19:00Z"/>
          <w:lang w:val="en-IE"/>
        </w:rPr>
      </w:pPr>
      <w:ins w:id="5592" w:author="Luke Slemon" w:date="2020-05-18T16:17:00Z">
        <w:r>
          <w:rPr>
            <w:lang w:val="en-IE"/>
          </w:rPr>
          <w:t>Figure 9.11. First 30 samples of EEG da</w:t>
        </w:r>
      </w:ins>
      <w:ins w:id="5593" w:author="Luke Slemon" w:date="2020-05-18T16:18:00Z">
        <w:r>
          <w:rPr>
            <w:lang w:val="en-IE"/>
          </w:rPr>
          <w:t xml:space="preserve">ta </w:t>
        </w:r>
        <w:r w:rsidR="00E8736C">
          <w:rPr>
            <w:lang w:val="en-IE"/>
          </w:rPr>
          <w:t>recorded on channels P7, P8, O1, and O2</w:t>
        </w:r>
      </w:ins>
    </w:p>
    <w:p w14:paraId="5AA220EC" w14:textId="10B0E9A3" w:rsidR="00E8736C" w:rsidRDefault="00E8736C" w:rsidP="00E8736C">
      <w:pPr>
        <w:pStyle w:val="TextSub2"/>
        <w:rPr>
          <w:ins w:id="5594" w:author="Luke Slemon" w:date="2020-05-18T16:23:00Z"/>
          <w:lang w:val="en-IE"/>
        </w:rPr>
      </w:pPr>
      <w:ins w:id="5595" w:author="Luke Slemon" w:date="2020-05-18T16:19:00Z">
        <w:r>
          <w:rPr>
            <w:lang w:val="en-IE"/>
          </w:rPr>
          <w:t xml:space="preserve">In order to avoid this loss of valuable information from rounding the samples to the nearest whole number, </w:t>
        </w:r>
      </w:ins>
      <w:ins w:id="5596" w:author="Luke Slemon" w:date="2020-05-18T16:20:00Z">
        <w:r>
          <w:rPr>
            <w:lang w:val="en-IE"/>
          </w:rPr>
          <w:t>the values can be multiplied by 100 bringing the</w:t>
        </w:r>
      </w:ins>
      <w:ins w:id="5597" w:author="Luke Slemon" w:date="2020-05-18T16:21:00Z">
        <w:r>
          <w:rPr>
            <w:lang w:val="en-IE"/>
          </w:rPr>
          <w:t xml:space="preserve"> two decimal places into the integral part of the number. </w:t>
        </w:r>
      </w:ins>
      <w:ins w:id="5598" w:author="Luke Slemon" w:date="2020-05-18T16:27:00Z">
        <w:r>
          <w:rPr>
            <w:lang w:val="en-IE"/>
          </w:rPr>
          <w:t>Scaling the data in</w:t>
        </w:r>
      </w:ins>
      <w:ins w:id="5599" w:author="Luke Slemon" w:date="2020-05-18T16:28:00Z">
        <w:r>
          <w:rPr>
            <w:lang w:val="en-IE"/>
          </w:rPr>
          <w:t xml:space="preserve"> such a method make use of the 32 bits offered where the </w:t>
        </w:r>
        <w:r w:rsidR="00173F91">
          <w:rPr>
            <w:lang w:val="en-IE"/>
          </w:rPr>
          <w:t xml:space="preserve">numbers within the thousands can be scaled up without causing an overflow on the output. </w:t>
        </w:r>
      </w:ins>
    </w:p>
    <w:p w14:paraId="4416A00C" w14:textId="76B262D8" w:rsidR="00E8736C" w:rsidRDefault="00E8736C" w:rsidP="00E8736C">
      <w:pPr>
        <w:pStyle w:val="Image"/>
        <w:rPr>
          <w:ins w:id="5600" w:author="Luke Slemon" w:date="2020-05-18T16:23:00Z"/>
        </w:rPr>
      </w:pPr>
      <w:ins w:id="5601" w:author="Luke Slemon" w:date="2020-05-18T16:23:00Z">
        <w:r>
          <w:lastRenderedPageBreak/>
          <w:drawing>
            <wp:inline distT="0" distB="0" distL="0" distR="0" wp14:anchorId="160EBBC9" wp14:editId="70F4270D">
              <wp:extent cx="2952750" cy="5210175"/>
              <wp:effectExtent l="0" t="0" r="0" b="9525"/>
              <wp:docPr id="107" name="Picture 10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ample data 2.JPG"/>
                      <pic:cNvPicPr/>
                    </pic:nvPicPr>
                    <pic:blipFill>
                      <a:blip r:embed="rId97">
                        <a:extLst>
                          <a:ext uri="{28A0092B-C50C-407E-A947-70E740481C1C}">
                            <a14:useLocalDpi xmlns:a14="http://schemas.microsoft.com/office/drawing/2010/main" val="0"/>
                          </a:ext>
                        </a:extLst>
                      </a:blip>
                      <a:stretch>
                        <a:fillRect/>
                      </a:stretch>
                    </pic:blipFill>
                    <pic:spPr>
                      <a:xfrm>
                        <a:off x="0" y="0"/>
                        <a:ext cx="2952750" cy="5210175"/>
                      </a:xfrm>
                      <a:prstGeom prst="rect">
                        <a:avLst/>
                      </a:prstGeom>
                    </pic:spPr>
                  </pic:pic>
                </a:graphicData>
              </a:graphic>
            </wp:inline>
          </w:drawing>
        </w:r>
      </w:ins>
    </w:p>
    <w:p w14:paraId="3486F2FA" w14:textId="7860B9FA" w:rsidR="00E8736C" w:rsidRDefault="00E8736C" w:rsidP="00E8736C">
      <w:pPr>
        <w:pStyle w:val="FigureAnnotation"/>
        <w:rPr>
          <w:ins w:id="5602" w:author="Luke Slemon" w:date="2020-05-18T16:36:00Z"/>
          <w:lang w:val="en-IE"/>
        </w:rPr>
      </w:pPr>
      <w:ins w:id="5603" w:author="Luke Slemon" w:date="2020-05-18T16:23:00Z">
        <w:r>
          <w:rPr>
            <w:lang w:val="en-IE"/>
          </w:rPr>
          <w:t>Fig</w:t>
        </w:r>
      </w:ins>
      <w:ins w:id="5604" w:author="Luke Slemon" w:date="2020-05-18T16:24:00Z">
        <w:r>
          <w:rPr>
            <w:lang w:val="en-IE"/>
          </w:rPr>
          <w:t>ure 9.12. First thirty samples after being multiplied by 100, moving two decimal places from the original samples into the integral part of the samples.</w:t>
        </w:r>
      </w:ins>
    </w:p>
    <w:p w14:paraId="31CBAF8C" w14:textId="385BF353" w:rsidR="00173F91" w:rsidRPr="00173F91" w:rsidRDefault="00173F91" w:rsidP="007E3651">
      <w:pPr>
        <w:pStyle w:val="TextSub2"/>
        <w:rPr>
          <w:ins w:id="5605" w:author="Luke Slemon" w:date="2020-05-18T16:10:00Z"/>
          <w:lang w:val="en-IE"/>
          <w:rPrChange w:id="5606" w:author="Luke Slemon" w:date="2020-05-18T16:36:00Z">
            <w:rPr>
              <w:ins w:id="5607" w:author="Luke Slemon" w:date="2020-05-18T16:10:00Z"/>
            </w:rPr>
          </w:rPrChange>
        </w:rPr>
      </w:pPr>
      <w:ins w:id="5608" w:author="Luke Slemon" w:date="2020-05-18T16:37:00Z">
        <w:r>
          <w:rPr>
            <w:lang w:val="en-IE"/>
          </w:rPr>
          <w:t>After</w:t>
        </w:r>
      </w:ins>
      <w:ins w:id="5609" w:author="Luke Slemon" w:date="2020-05-18T16:38:00Z">
        <w:r>
          <w:rPr>
            <w:lang w:val="en-IE"/>
          </w:rPr>
          <w:t xml:space="preserve"> the s</w:t>
        </w:r>
      </w:ins>
      <w:ins w:id="5610" w:author="Luke Slemon" w:date="2020-05-18T16:39:00Z">
        <w:r>
          <w:rPr>
            <w:lang w:val="en-IE"/>
          </w:rPr>
          <w:t xml:space="preserve">amples have been scaled up to allow for more accurate processing of the EEG samples, the </w:t>
        </w:r>
        <w:r w:rsidR="009B2885">
          <w:rPr>
            <w:lang w:val="en-IE"/>
          </w:rPr>
          <w:t xml:space="preserve">collection of samples </w:t>
        </w:r>
        <w:proofErr w:type="gramStart"/>
        <w:r w:rsidR="009B2885">
          <w:rPr>
            <w:lang w:val="en-IE"/>
          </w:rPr>
          <w:t>are</w:t>
        </w:r>
        <w:proofErr w:type="gramEnd"/>
        <w:r w:rsidR="009B2885">
          <w:rPr>
            <w:lang w:val="en-IE"/>
          </w:rPr>
          <w:t xml:space="preserve"> converted to 32bit values and</w:t>
        </w:r>
      </w:ins>
      <w:ins w:id="5611" w:author="Luke Slemon" w:date="2020-05-18T16:40:00Z">
        <w:r w:rsidR="009B2885">
          <w:rPr>
            <w:lang w:val="en-IE"/>
          </w:rPr>
          <w:t xml:space="preserve"> sent to the SSVEP detection algorithm using the BCI Overlay.</w:t>
        </w:r>
      </w:ins>
    </w:p>
    <w:p w14:paraId="503BF058" w14:textId="1C340EFE" w:rsidR="00BD4A5D" w:rsidRDefault="00BD4A5D" w:rsidP="00BD4A5D">
      <w:pPr>
        <w:pStyle w:val="Image"/>
        <w:rPr>
          <w:ins w:id="5612" w:author="Luke Slemon" w:date="2020-05-18T16:11:00Z"/>
        </w:rPr>
      </w:pPr>
      <w:ins w:id="5613" w:author="Luke Slemon" w:date="2020-05-18T16:10:00Z">
        <w:r>
          <w:drawing>
            <wp:inline distT="0" distB="0" distL="0" distR="0" wp14:anchorId="394AAD6B" wp14:editId="5B2203C1">
              <wp:extent cx="5513718" cy="619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JPG"/>
                      <pic:cNvPicPr/>
                    </pic:nvPicPr>
                    <pic:blipFill>
                      <a:blip r:embed="rId98">
                        <a:extLst>
                          <a:ext uri="{28A0092B-C50C-407E-A947-70E740481C1C}">
                            <a14:useLocalDpi xmlns:a14="http://schemas.microsoft.com/office/drawing/2010/main" val="0"/>
                          </a:ext>
                        </a:extLst>
                      </a:blip>
                      <a:stretch>
                        <a:fillRect/>
                      </a:stretch>
                    </pic:blipFill>
                    <pic:spPr>
                      <a:xfrm>
                        <a:off x="0" y="0"/>
                        <a:ext cx="5532278" cy="621209"/>
                      </a:xfrm>
                      <a:prstGeom prst="rect">
                        <a:avLst/>
                      </a:prstGeom>
                    </pic:spPr>
                  </pic:pic>
                </a:graphicData>
              </a:graphic>
            </wp:inline>
          </w:drawing>
        </w:r>
      </w:ins>
    </w:p>
    <w:p w14:paraId="142FDD80" w14:textId="3A929138" w:rsidR="00BD4A5D" w:rsidRDefault="00BD4A5D" w:rsidP="00BD4A5D">
      <w:pPr>
        <w:pStyle w:val="FigureAnnotation"/>
        <w:rPr>
          <w:ins w:id="5614" w:author="Luke Slemon" w:date="2020-05-18T16:41:00Z"/>
          <w:lang w:val="en-IE"/>
        </w:rPr>
      </w:pPr>
      <w:ins w:id="5615" w:author="Luke Slemon" w:date="2020-05-18T16:11:00Z">
        <w:r>
          <w:rPr>
            <w:lang w:val="en-IE"/>
          </w:rPr>
          <w:t>Figure 9.1</w:t>
        </w:r>
      </w:ins>
      <w:ins w:id="5616" w:author="Luke Slemon" w:date="2020-05-18T16:26:00Z">
        <w:r w:rsidR="00E8736C">
          <w:rPr>
            <w:lang w:val="en-IE"/>
          </w:rPr>
          <w:t>3</w:t>
        </w:r>
      </w:ins>
      <w:ins w:id="5617" w:author="Luke Slemon" w:date="2020-05-18T16:11:00Z">
        <w:r>
          <w:rPr>
            <w:lang w:val="en-IE"/>
          </w:rPr>
          <w:t>. Code snippet for beginning execution of SSVEP detection algorithm.</w:t>
        </w:r>
      </w:ins>
    </w:p>
    <w:p w14:paraId="23D9D18F" w14:textId="452C4E74" w:rsidR="009B2885" w:rsidRPr="009B2885" w:rsidRDefault="009B2885">
      <w:pPr>
        <w:pStyle w:val="TextSub2"/>
        <w:rPr>
          <w:ins w:id="5618" w:author="Luke Slemon" w:date="2020-05-17T21:52:00Z"/>
          <w:lang w:val="en-IE"/>
          <w:rPrChange w:id="5619" w:author="Luke Slemon" w:date="2020-05-18T16:41:00Z">
            <w:rPr>
              <w:ins w:id="5620" w:author="Luke Slemon" w:date="2020-05-17T21:52:00Z"/>
            </w:rPr>
          </w:rPrChange>
        </w:rPr>
        <w:pPrChange w:id="5621" w:author="Luke Slemon" w:date="2020-05-18T16:41:00Z">
          <w:pPr>
            <w:pStyle w:val="Heading2"/>
          </w:pPr>
        </w:pPrChange>
      </w:pPr>
      <w:ins w:id="5622" w:author="Luke Slemon" w:date="2020-05-18T16:41:00Z">
        <w:r>
          <w:rPr>
            <w:lang w:val="en-IE"/>
          </w:rPr>
          <w:t xml:space="preserve">Developers have the option to configure the algorithm to handle multiple channels of data, plot the data for analysis, or </w:t>
        </w:r>
      </w:ins>
      <w:ins w:id="5623" w:author="Luke Slemon" w:date="2020-05-18T16:42:00Z">
        <w:r>
          <w:rPr>
            <w:lang w:val="en-IE"/>
          </w:rPr>
          <w:t>just perform real-time processing.</w:t>
        </w:r>
      </w:ins>
    </w:p>
    <w:p w14:paraId="19A74556" w14:textId="473E7959" w:rsidR="002072A4" w:rsidRDefault="0066671C" w:rsidP="009B2885">
      <w:pPr>
        <w:pStyle w:val="Heading2"/>
        <w:rPr>
          <w:ins w:id="5624" w:author="Luke Slemon" w:date="2020-05-18T16:47:00Z"/>
        </w:rPr>
      </w:pPr>
      <w:ins w:id="5625" w:author="Luke Slemon" w:date="2020-05-17T18:12:00Z">
        <w:r>
          <w:t>Four Channel Mode</w:t>
        </w:r>
      </w:ins>
      <w:bookmarkEnd w:id="5571"/>
      <w:ins w:id="5626" w:author="Luke Slemon" w:date="2020-05-18T16:47:00Z">
        <w:r w:rsidR="009B2885">
          <w:t>l</w:t>
        </w:r>
      </w:ins>
    </w:p>
    <w:p w14:paraId="68A7F414" w14:textId="7D58042A" w:rsidR="007E3651" w:rsidRDefault="009B2885" w:rsidP="007E3651">
      <w:pPr>
        <w:pStyle w:val="TextSub2"/>
        <w:rPr>
          <w:ins w:id="5627" w:author="Luke Slemon" w:date="2020-05-18T17:25:00Z"/>
        </w:rPr>
      </w:pPr>
      <w:ins w:id="5628" w:author="Luke Slemon" w:date="2020-05-18T16:47:00Z">
        <w:r>
          <w:t xml:space="preserve">The BCI System on Chip is an example of a Realtime System which </w:t>
        </w:r>
      </w:ins>
      <w:ins w:id="5629" w:author="Luke Slemon" w:date="2020-05-18T17:14:00Z">
        <w:r w:rsidR="007E3651">
          <w:t xml:space="preserve">requires accuracy, where </w:t>
        </w:r>
      </w:ins>
      <w:ins w:id="5630" w:author="Luke Slemon" w:date="2020-05-18T18:18:00Z">
        <w:r w:rsidR="007F2610">
          <w:t>an</w:t>
        </w:r>
      </w:ins>
      <w:ins w:id="5631" w:author="Luke Slemon" w:date="2020-05-18T17:14:00Z">
        <w:r w:rsidR="007E3651">
          <w:t xml:space="preserve"> correct output could lead to</w:t>
        </w:r>
      </w:ins>
      <w:ins w:id="5632" w:author="Luke Slemon" w:date="2020-05-18T17:16:00Z">
        <w:r w:rsidR="007E3651">
          <w:t xml:space="preserve"> devastating results</w:t>
        </w:r>
      </w:ins>
      <w:ins w:id="5633" w:author="Luke Slemon" w:date="2020-05-18T17:17:00Z">
        <w:r w:rsidR="007E3651">
          <w:fldChar w:fldCharType="begin" w:fldLock="1"/>
        </w:r>
      </w:ins>
      <w:r w:rsidR="00943366">
        <w:instrText>ADDIN CSL_CITATION {"citationItems":[{"id":"ITEM-1","itemData":{"URL":"https://www.geeksforgeeks.org/real-time-systems/","accessed":{"date-parts":[["2020","5","18"]]},"id":"ITEM-1","issued":{"date-parts":[["0"]]},"title":"Real Time Systems - GeeksforGeeks","type":"webpage"},"uris":["http://www.mendeley.com/documents/?uuid=8d75a288-0b7b-39b0-803c-f14c3151a1bb"]}],"mendeley":{"formattedCitation":"[42]","plainTextFormattedCitation":"[42]","previouslyFormattedCitation":"[42]"},"properties":{"noteIndex":0},"schema":"https://github.com/citation-style-language/schema/raw/master/csl-citation.json"}</w:instrText>
      </w:r>
      <w:r w:rsidR="007E3651">
        <w:fldChar w:fldCharType="separate"/>
      </w:r>
      <w:r w:rsidR="00B32392" w:rsidRPr="00B32392">
        <w:rPr>
          <w:noProof/>
        </w:rPr>
        <w:t>[42]</w:t>
      </w:r>
      <w:ins w:id="5634" w:author="Luke Slemon" w:date="2020-05-18T17:17:00Z">
        <w:r w:rsidR="007E3651">
          <w:fldChar w:fldCharType="end"/>
        </w:r>
      </w:ins>
      <w:ins w:id="5635" w:author="Luke Slemon" w:date="2020-05-18T17:15:00Z">
        <w:r w:rsidR="007E3651">
          <w:t>.</w:t>
        </w:r>
      </w:ins>
      <w:ins w:id="5636" w:author="Luke Slemon" w:date="2020-05-18T17:17:00Z">
        <w:r w:rsidR="007E3651">
          <w:t xml:space="preserve"> </w:t>
        </w:r>
      </w:ins>
      <w:ins w:id="5637" w:author="Luke Slemon" w:date="2020-05-18T17:18:00Z">
        <w:r w:rsidR="007E3651">
          <w:t>Introducing redundancy to a real time system allows for greater reliability by</w:t>
        </w:r>
      </w:ins>
      <w:ins w:id="5638" w:author="Luke Slemon" w:date="2020-05-18T17:19:00Z">
        <w:r w:rsidR="007E3651">
          <w:t xml:space="preserve"> duplicating critical components</w:t>
        </w:r>
      </w:ins>
      <w:ins w:id="5639" w:author="Luke Slemon" w:date="2020-05-18T17:21:00Z">
        <w:r w:rsidR="007E3651">
          <w:t xml:space="preserve">. The </w:t>
        </w:r>
        <w:r w:rsidR="007E3651">
          <w:lastRenderedPageBreak/>
          <w:t>outputs of these components can be compared in order to determine if they all detected the same event</w:t>
        </w:r>
      </w:ins>
      <w:ins w:id="5640" w:author="Luke Slemon" w:date="2020-05-18T18:18:00Z">
        <w:r w:rsidR="007F2610">
          <w:t xml:space="preserve"> or if there is a fault in the system</w:t>
        </w:r>
      </w:ins>
      <w:ins w:id="5641" w:author="Luke Slemon" w:date="2020-05-18T17:21:00Z">
        <w:r w:rsidR="007E3651">
          <w:t xml:space="preserve">. </w:t>
        </w:r>
      </w:ins>
    </w:p>
    <w:p w14:paraId="12C93067" w14:textId="3A9F2FC4" w:rsidR="00176B30" w:rsidRDefault="00176B30">
      <w:pPr>
        <w:pStyle w:val="TextSub2"/>
        <w:rPr>
          <w:ins w:id="5642" w:author="Luke Slemon" w:date="2020-05-18T17:29:00Z"/>
        </w:rPr>
      </w:pPr>
      <w:ins w:id="5643" w:author="Luke Slemon" w:date="2020-05-18T17:26:00Z">
        <w:r>
          <w:t xml:space="preserve">SSVEPs are </w:t>
        </w:r>
      </w:ins>
      <w:ins w:id="5644" w:author="Luke Slemon" w:date="2020-05-18T17:28:00Z">
        <w:r>
          <w:t>present primarily in the occipital cortex</w:t>
        </w:r>
      </w:ins>
      <w:ins w:id="5645" w:author="Luke Slemon" w:date="2020-05-19T17:27:00Z">
        <w:r w:rsidR="000674A6">
          <w:t xml:space="preserve"> </w:t>
        </w:r>
        <w:r w:rsidR="000674A6">
          <w:fldChar w:fldCharType="begin" w:fldLock="1"/>
        </w:r>
      </w:ins>
      <w:r w:rsidR="000674A6">
        <w:instrText>ADDIN CSL_CITATION {"citationItems":[{"id":"ITEM-1","itemData":{"author":[{"dropping-particle":"","family":"Bieger","given":"Jordi","non-dropping-particle":"","parse-names":false,"suffix":""},{"dropping-particle":"","family":"Garcia-Molina","given":"Gary","non-dropping-particle":"","parse-names":false,"suffix":""}],"id":"ITEM-1","issued":{"date-parts":[["2010"]]},"title":"Light Stimulation Properties to Influence Brain Activity: A Brain-Computer Interface Application Brain computer interface View project","type":"report"},"uris":["http://www.mendeley.com/documents/?uuid=29d852d3-c985-35f2-bb69-d455f7432062"]}],"mendeley":{"formattedCitation":"[21]","plainTextFormattedCitation":"[21]"},"properties":{"noteIndex":0},"schema":"https://github.com/citation-style-language/schema/raw/master/csl-citation.json"}</w:instrText>
      </w:r>
      <w:r w:rsidR="000674A6">
        <w:fldChar w:fldCharType="separate"/>
      </w:r>
      <w:r w:rsidR="000674A6" w:rsidRPr="000674A6">
        <w:rPr>
          <w:noProof/>
        </w:rPr>
        <w:t>[21]</w:t>
      </w:r>
      <w:ins w:id="5646" w:author="Luke Slemon" w:date="2020-05-19T17:27:00Z">
        <w:r w:rsidR="000674A6">
          <w:fldChar w:fldCharType="end"/>
        </w:r>
      </w:ins>
      <w:ins w:id="5647" w:author="Luke Slemon" w:date="2020-05-18T17:28:00Z">
        <w:r>
          <w:t xml:space="preserve"> which, according to the international 10-20 electrode sys</w:t>
        </w:r>
      </w:ins>
      <w:ins w:id="5648" w:author="Luke Slemon" w:date="2020-05-18T17:29:00Z">
        <w:r>
          <w:t>tem</w:t>
        </w:r>
      </w:ins>
      <w:ins w:id="5649" w:author="Luke Slemon" w:date="2020-05-18T17:30:00Z">
        <w:r>
          <w:t xml:space="preserve"> </w:t>
        </w:r>
      </w:ins>
      <w:ins w:id="5650" w:author="Luke Slemon" w:date="2020-05-18T17:31:00Z">
        <w:r>
          <w:t xml:space="preserve">include </w:t>
        </w:r>
      </w:ins>
      <w:ins w:id="5651" w:author="Luke Slemon" w:date="2020-05-18T17:30:00Z">
        <w:r>
          <w:t>the electrodes O1, O2, P7, and P8</w:t>
        </w:r>
      </w:ins>
      <w:ins w:id="5652" w:author="Luke Slemon" w:date="2020-05-18T17:32:00Z">
        <w:r>
          <w:t xml:space="preserve">. </w:t>
        </w:r>
      </w:ins>
      <w:ins w:id="5653" w:author="Luke Slemon" w:date="2020-05-18T18:03:00Z">
        <w:r w:rsidR="00F0398A">
          <w:t>These specific electrodes are the only occipital electrodes present on the EPOC Headset as seen in Figure 9.14.</w:t>
        </w:r>
      </w:ins>
    </w:p>
    <w:p w14:paraId="003A36C1" w14:textId="77777777" w:rsidR="00176B30" w:rsidRDefault="00176B30" w:rsidP="00176B30">
      <w:pPr>
        <w:pStyle w:val="Image"/>
        <w:rPr>
          <w:ins w:id="5654" w:author="Luke Slemon" w:date="2020-05-18T17:33:00Z"/>
        </w:rPr>
      </w:pPr>
      <w:ins w:id="5655" w:author="Luke Slemon" w:date="2020-05-18T17:33:00Z">
        <w:r>
          <w:drawing>
            <wp:inline distT="0" distB="0" distL="0" distR="0" wp14:anchorId="4DB119C7" wp14:editId="69B78489">
              <wp:extent cx="5446484" cy="372427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46484" cy="3724275"/>
                      </a:xfrm>
                      <a:prstGeom prst="rect">
                        <a:avLst/>
                      </a:prstGeom>
                    </pic:spPr>
                  </pic:pic>
                </a:graphicData>
              </a:graphic>
            </wp:inline>
          </w:drawing>
        </w:r>
      </w:ins>
    </w:p>
    <w:p w14:paraId="50682496" w14:textId="7B5405C7" w:rsidR="00176B30" w:rsidRPr="00FB68C4" w:rsidRDefault="00176B30">
      <w:pPr>
        <w:pStyle w:val="FigureAnnotation"/>
        <w:rPr>
          <w:ins w:id="5656" w:author="Luke Slemon" w:date="2020-04-29T22:11:00Z"/>
        </w:rPr>
        <w:pPrChange w:id="5657" w:author="Luke Slemon" w:date="2020-05-18T17:33:00Z">
          <w:pPr>
            <w:pStyle w:val="Heading2"/>
          </w:pPr>
        </w:pPrChange>
      </w:pPr>
      <w:ins w:id="5658" w:author="Luke Slemon" w:date="2020-05-18T17:29:00Z">
        <w:r>
          <w:t>Figure 9.14. Electrode Placement for SSVEP detection according to the 10-20 mode</w:t>
        </w:r>
      </w:ins>
      <w:ins w:id="5659" w:author="Luke Slemon" w:date="2020-05-18T18:02:00Z">
        <w:r w:rsidR="00F0398A">
          <w:t>l</w:t>
        </w:r>
        <w:r w:rsidR="00F0398A">
          <w:fldChar w:fldCharType="begin" w:fldLock="1"/>
        </w:r>
      </w:ins>
      <w:r w:rsidR="00943366">
        <w:instrText>ADDIN CSL_CITATION {"citationItems":[{"id":"ITEM-1","itemData":{"URL":"https://emotiv.gitbook.io/epoc-user-manual/using-headset/epoc+_headset_details","accessed":{"date-parts":[["2020","5","18"]]},"id":"ITEM-1","issued":{"date-parts":[["0"]]},"title":"EPOC+ Headset Details - EPOC+","type":"webpage"},"uris":["http://www.mendeley.com/documents/?uuid=c351af2f-a8d2-3532-84e0-48222fd8df6a"]}],"mendeley":{"formattedCitation":"[43]","plainTextFormattedCitation":"[43]","previouslyFormattedCitation":"[43]"},"properties":{"noteIndex":0},"schema":"https://github.com/citation-style-language/schema/raw/master/csl-citation.json"}</w:instrText>
      </w:r>
      <w:r w:rsidR="00F0398A">
        <w:fldChar w:fldCharType="separate"/>
      </w:r>
      <w:r w:rsidR="00B32392" w:rsidRPr="00B32392">
        <w:rPr>
          <w:b w:val="0"/>
          <w:noProof/>
        </w:rPr>
        <w:t>[43]</w:t>
      </w:r>
      <w:ins w:id="5660" w:author="Luke Slemon" w:date="2020-05-18T18:02:00Z">
        <w:r w:rsidR="00F0398A">
          <w:fldChar w:fldCharType="end"/>
        </w:r>
      </w:ins>
      <w:ins w:id="5661" w:author="Luke Slemon" w:date="2020-05-18T17:30:00Z">
        <w:r>
          <w:t>.</w:t>
        </w:r>
      </w:ins>
    </w:p>
    <w:p w14:paraId="47F00E7E" w14:textId="17625D35" w:rsidR="00F0398A" w:rsidRDefault="00176B30">
      <w:pPr>
        <w:pStyle w:val="TextSub2"/>
        <w:rPr>
          <w:ins w:id="5662" w:author="Luke Slemon" w:date="2020-05-18T17:58:00Z"/>
        </w:rPr>
        <w:pPrChange w:id="5663" w:author="Luke Slemon" w:date="2020-05-18T18:11:00Z">
          <w:pPr/>
        </w:pPrChange>
      </w:pPr>
      <w:ins w:id="5664" w:author="Luke Slemon" w:date="2020-05-18T17:33:00Z">
        <w:r>
          <w:t xml:space="preserve">Introducing Hardware redundancy to the system </w:t>
        </w:r>
      </w:ins>
      <w:ins w:id="5665" w:author="Luke Slemon" w:date="2020-05-18T17:35:00Z">
        <w:r>
          <w:t xml:space="preserve">by creating a processing channel for each of the four </w:t>
        </w:r>
        <w:proofErr w:type="gramStart"/>
        <w:r>
          <w:t>aforementioned electrodes</w:t>
        </w:r>
        <w:proofErr w:type="gramEnd"/>
        <w:r>
          <w:t xml:space="preserve"> will aid in </w:t>
        </w:r>
      </w:ins>
      <w:ins w:id="5666" w:author="Luke Slemon" w:date="2020-05-18T17:36:00Z">
        <w:r>
          <w:t xml:space="preserve">making the detection of </w:t>
        </w:r>
        <w:r w:rsidR="00F32AD8">
          <w:t>SSVEPs more reliable. A single channel</w:t>
        </w:r>
      </w:ins>
      <w:ins w:id="5667" w:author="Luke Slemon" w:date="2020-05-18T17:38:00Z">
        <w:r w:rsidR="00F32AD8">
          <w:t xml:space="preserve"> can detect SSVEPs with poor accur</w:t>
        </w:r>
      </w:ins>
      <w:ins w:id="5668" w:author="Luke Slemon" w:date="2020-05-18T17:39:00Z">
        <w:r w:rsidR="00F32AD8">
          <w:t xml:space="preserve">acy, </w:t>
        </w:r>
      </w:ins>
      <w:ins w:id="5669" w:author="Luke Slemon" w:date="2020-05-18T17:40:00Z">
        <w:r w:rsidR="00F32AD8">
          <w:t>misclassifying surrounding noise as a stim</w:t>
        </w:r>
      </w:ins>
      <w:ins w:id="5670" w:author="Luke Slemon" w:date="2020-05-18T17:41:00Z">
        <w:r w:rsidR="00F32AD8">
          <w:t>ulus frequency</w:t>
        </w:r>
      </w:ins>
      <w:ins w:id="5671" w:author="Luke Slemon" w:date="2020-05-18T18:19:00Z">
        <w:r w:rsidR="007F2610">
          <w:t>, but multiple channels can be used to filter out these misclassifications</w:t>
        </w:r>
      </w:ins>
      <w:ins w:id="5672" w:author="Luke Slemon" w:date="2020-05-18T18:22:00Z">
        <w:r w:rsidR="007F2610">
          <w:t xml:space="preserve"> by using a voting mechanism to determine if the event detect</w:t>
        </w:r>
      </w:ins>
      <w:ins w:id="5673" w:author="Luke Slemon" w:date="2020-05-18T18:23:00Z">
        <w:r w:rsidR="007F2610">
          <w:t>ed on one channel has been detected by others</w:t>
        </w:r>
      </w:ins>
      <w:ins w:id="5674" w:author="Luke Slemon" w:date="2020-05-18T17:41:00Z">
        <w:r w:rsidR="00F32AD8">
          <w:t>.</w:t>
        </w:r>
      </w:ins>
    </w:p>
    <w:p w14:paraId="02ABC6AA" w14:textId="4A394663" w:rsidR="001070D9" w:rsidDel="003467A3" w:rsidRDefault="00F0398A" w:rsidP="003467A3">
      <w:pPr>
        <w:pStyle w:val="TextSub2"/>
        <w:rPr>
          <w:del w:id="5675" w:author="Luke Slemon" w:date="2020-04-26T14:21:00Z"/>
        </w:rPr>
      </w:pPr>
      <w:ins w:id="5676" w:author="Luke Slemon" w:date="2020-05-18T17:58:00Z">
        <w:r>
          <w:t xml:space="preserve">SSVEP related signals </w:t>
        </w:r>
      </w:ins>
      <w:ins w:id="5677" w:author="Luke Slemon" w:date="2020-05-18T18:05:00Z">
        <w:r>
          <w:t xml:space="preserve">aren’t immediately present at the location of a single </w:t>
        </w:r>
      </w:ins>
      <w:ins w:id="5678" w:author="Luke Slemon" w:date="2020-05-18T18:07:00Z">
        <w:r>
          <w:t>electrode but</w:t>
        </w:r>
      </w:ins>
      <w:ins w:id="5679" w:author="Luke Slemon" w:date="2020-05-18T18:06:00Z">
        <w:r>
          <w:t xml:space="preserve"> are present in the region enclosed by the four electrodes at the </w:t>
        </w:r>
      </w:ins>
      <w:ins w:id="5680" w:author="Luke Slemon" w:date="2020-05-18T18:07:00Z">
        <w:r>
          <w:t>rear</w:t>
        </w:r>
      </w:ins>
      <w:ins w:id="5681" w:author="Luke Slemon" w:date="2020-05-18T18:06:00Z">
        <w:r>
          <w:t xml:space="preserve"> of the head. Using </w:t>
        </w:r>
      </w:ins>
      <w:ins w:id="5682" w:author="Luke Slemon" w:date="2020-05-18T18:07:00Z">
        <w:r w:rsidR="003467A3">
          <w:t>more than one electrode, the BCI System on Chip can more reliab</w:t>
        </w:r>
      </w:ins>
      <w:ins w:id="5683" w:author="Luke Slemon" w:date="2020-05-18T18:08:00Z">
        <w:r w:rsidR="003467A3">
          <w:t>ly detect SSVEPs and further remove any negative effects caused by surrounding temporal noise</w:t>
        </w:r>
      </w:ins>
      <w:ins w:id="5684" w:author="Luke Slemon" w:date="2020-05-18T18:11:00Z">
        <w:r w:rsidR="003467A3">
          <w:t>.</w:t>
        </w:r>
      </w:ins>
      <w:ins w:id="5685" w:author="Luke Slemon" w:date="2020-05-18T18:12:00Z">
        <w:r w:rsidR="003467A3">
          <w:t xml:space="preserve"> This temporal nois</w:t>
        </w:r>
      </w:ins>
      <w:ins w:id="5686" w:author="Luke Slemon" w:date="2020-05-18T18:13:00Z">
        <w:r w:rsidR="003467A3">
          <w:t>e within the EEG signals recorded at each electrode can be caused by surrounding neural activity not removable by the filter, but by using more than one channel, their effects can be diminished.</w:t>
        </w:r>
      </w:ins>
      <w:del w:id="5687" w:author="Luke Slemon" w:date="2020-04-26T14:21:00Z">
        <w:r w:rsidR="001070D9" w:rsidDel="000B5C0E">
          <w:delText>This section of the report outlines and details the steps taken to implement the utilised processes and protocols as well as the development of the key components.</w:delText>
        </w:r>
      </w:del>
    </w:p>
    <w:p w14:paraId="156F3973" w14:textId="77777777" w:rsidR="003467A3" w:rsidRDefault="003467A3" w:rsidP="003467A3">
      <w:pPr>
        <w:pStyle w:val="TextSub2"/>
        <w:rPr>
          <w:ins w:id="5688" w:author="Luke Slemon" w:date="2020-05-18T18:11:00Z"/>
        </w:rPr>
      </w:pPr>
    </w:p>
    <w:p w14:paraId="0086B4DA" w14:textId="4615A9B2" w:rsidR="003467A3" w:rsidRDefault="003467A3" w:rsidP="003467A3">
      <w:pPr>
        <w:pStyle w:val="Image"/>
        <w:rPr>
          <w:ins w:id="5689" w:author="Luke Slemon" w:date="2020-05-18T18:11:00Z"/>
        </w:rPr>
      </w:pPr>
      <w:ins w:id="5690" w:author="Luke Slemon" w:date="2020-05-18T18:11:00Z">
        <w:r>
          <w:lastRenderedPageBreak/>
          <w:drawing>
            <wp:inline distT="0" distB="0" distL="0" distR="0" wp14:anchorId="43A750C7" wp14:editId="0F69048C">
              <wp:extent cx="5731510" cy="3021330"/>
              <wp:effectExtent l="0" t="0" r="2540" b="762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ulti signal.JPG"/>
                      <pic:cNvPicPr/>
                    </pic:nvPicPr>
                    <pic:blipFill>
                      <a:blip r:embed="rId100">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ins>
    </w:p>
    <w:p w14:paraId="481BEEF3" w14:textId="6FEE5B18" w:rsidR="003467A3" w:rsidRPr="003467A3" w:rsidRDefault="003467A3">
      <w:pPr>
        <w:pStyle w:val="FigureAnnotation"/>
        <w:rPr>
          <w:ins w:id="5691" w:author="Luke Slemon" w:date="2020-05-18T18:11:00Z"/>
          <w:lang w:val="en-IE"/>
          <w:rPrChange w:id="5692" w:author="Luke Slemon" w:date="2020-05-18T18:11:00Z">
            <w:rPr>
              <w:ins w:id="5693" w:author="Luke Slemon" w:date="2020-05-18T18:11:00Z"/>
            </w:rPr>
          </w:rPrChange>
        </w:rPr>
        <w:pPrChange w:id="5694" w:author="Luke Slemon" w:date="2020-05-18T18:11:00Z">
          <w:pPr>
            <w:pStyle w:val="TextSub2"/>
          </w:pPr>
        </w:pPrChange>
      </w:pPr>
      <w:ins w:id="5695" w:author="Luke Slemon" w:date="2020-05-18T18:11:00Z">
        <w:r>
          <w:rPr>
            <w:lang w:val="en-IE"/>
          </w:rPr>
          <w:t xml:space="preserve">Figure </w:t>
        </w:r>
      </w:ins>
      <w:ins w:id="5696" w:author="Luke Slemon" w:date="2020-05-18T18:12:00Z">
        <w:r>
          <w:rPr>
            <w:lang w:val="en-IE"/>
          </w:rPr>
          <w:t>9.15. Power Spectrum for Channels P7, O1, O2, P8.</w:t>
        </w:r>
      </w:ins>
    </w:p>
    <w:p w14:paraId="5431D2FA" w14:textId="4D502C88" w:rsidR="00D75D78" w:rsidRDefault="003467A3" w:rsidP="00B70832">
      <w:pPr>
        <w:pStyle w:val="TextSub2"/>
        <w:rPr>
          <w:ins w:id="5697" w:author="Luke Slemon" w:date="2020-05-18T18:31:00Z"/>
        </w:rPr>
      </w:pPr>
      <w:ins w:id="5698" w:author="Luke Slemon" w:date="2020-05-18T18:14:00Z">
        <w:r>
          <w:t xml:space="preserve">The power spectrum of all four channels in Figure 9.15 demonstrates how more than one channel can reduce the effects of surrounding noise. </w:t>
        </w:r>
      </w:ins>
      <w:ins w:id="5699" w:author="Luke Slemon" w:date="2020-05-18T18:23:00Z">
        <w:r w:rsidR="007F2610">
          <w:t>Each channel w</w:t>
        </w:r>
      </w:ins>
      <w:ins w:id="5700" w:author="Luke Slemon" w:date="2020-05-18T18:24:00Z">
        <w:r w:rsidR="007F2610">
          <w:t xml:space="preserve">ill generate its own power spectrum, and each channel will contain different </w:t>
        </w:r>
      </w:ins>
      <w:ins w:id="5701" w:author="Luke Slemon" w:date="2020-05-18T18:25:00Z">
        <w:r w:rsidR="007F2610">
          <w:t>dominant</w:t>
        </w:r>
      </w:ins>
      <w:ins w:id="5702" w:author="Luke Slemon" w:date="2020-05-18T18:24:00Z">
        <w:r w:rsidR="007F2610">
          <w:t xml:space="preserve"> frequency</w:t>
        </w:r>
      </w:ins>
      <w:ins w:id="5703" w:author="Luke Slemon" w:date="2020-05-18T18:25:00Z">
        <w:r w:rsidR="007F2610">
          <w:t xml:space="preserve"> components, for example </w:t>
        </w:r>
      </w:ins>
      <w:ins w:id="5704" w:author="Luke Slemon" w:date="2020-05-18T18:26:00Z">
        <w:r w:rsidR="007F2610">
          <w:t xml:space="preserve">Channel P8 has a strong 12Hz frequency component, despite the subject focusing on a 7.5Hz stimulus. </w:t>
        </w:r>
      </w:ins>
      <w:ins w:id="5705" w:author="Luke Slemon" w:date="2020-05-18T18:27:00Z">
        <w:r w:rsidR="007F2610">
          <w:t xml:space="preserve">Channel P8 by itself will incorrectly classify this frame as belonging to class 1 (classes listed in table 9.1), </w:t>
        </w:r>
      </w:ins>
      <w:ins w:id="5706" w:author="Luke Slemon" w:date="2020-05-18T18:28:00Z">
        <w:r w:rsidR="007F2610">
          <w:t xml:space="preserve">however when compared to </w:t>
        </w:r>
      </w:ins>
      <w:ins w:id="5707" w:author="Luke Slemon" w:date="2020-05-18T18:29:00Z">
        <w:r w:rsidR="00B70832">
          <w:t>the surrou</w:t>
        </w:r>
      </w:ins>
      <w:ins w:id="5708" w:author="Luke Slemon" w:date="2020-05-18T18:30:00Z">
        <w:r w:rsidR="00B70832">
          <w:t xml:space="preserve">nding channels, 7.5Hz and 15Hz are dominant in the other channels. </w:t>
        </w:r>
      </w:ins>
    </w:p>
    <w:p w14:paraId="0CFC9983" w14:textId="25F86148" w:rsidR="00B70832" w:rsidRDefault="00B70832" w:rsidP="00B70832">
      <w:pPr>
        <w:pStyle w:val="Image"/>
        <w:rPr>
          <w:ins w:id="5709" w:author="Luke Slemon" w:date="2020-05-18T18:31:00Z"/>
        </w:rPr>
      </w:pPr>
      <w:ins w:id="5710" w:author="Luke Slemon" w:date="2020-05-18T18:31:00Z">
        <w:r>
          <w:drawing>
            <wp:inline distT="0" distB="0" distL="0" distR="0" wp14:anchorId="1E4DCFB7" wp14:editId="02434FA7">
              <wp:extent cx="5731510" cy="2707640"/>
              <wp:effectExtent l="0" t="0" r="2540" b="0"/>
              <wp:docPr id="125" name="Picture 12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ccelerator Abstrac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ins>
    </w:p>
    <w:p w14:paraId="7B2A2F21" w14:textId="1BF1EDBA" w:rsidR="00B70832" w:rsidRDefault="00B70832" w:rsidP="00B70832">
      <w:pPr>
        <w:pStyle w:val="FigureAnnotation"/>
        <w:rPr>
          <w:ins w:id="5711" w:author="Luke Slemon" w:date="2020-05-18T18:32:00Z"/>
          <w:lang w:val="en-IE"/>
        </w:rPr>
      </w:pPr>
      <w:ins w:id="5712" w:author="Luke Slemon" w:date="2020-05-18T18:32:00Z">
        <w:r>
          <w:rPr>
            <w:lang w:val="en-IE"/>
          </w:rPr>
          <w:t>Figure 9.16. Multi-Channel SSVEP detection Algorithm.</w:t>
        </w:r>
      </w:ins>
    </w:p>
    <w:p w14:paraId="70F0A06C" w14:textId="6392EB3E" w:rsidR="003D5C94" w:rsidRPr="00B70832" w:rsidRDefault="00B70832">
      <w:pPr>
        <w:pStyle w:val="TextSub2"/>
        <w:rPr>
          <w:ins w:id="5713" w:author="Luke Slemon" w:date="2020-05-18T14:27:00Z"/>
        </w:rPr>
        <w:pPrChange w:id="5714" w:author="Luke Slemon" w:date="2020-05-18T18:43:00Z">
          <w:pPr/>
        </w:pPrChange>
      </w:pPr>
      <w:ins w:id="5715" w:author="Luke Slemon" w:date="2020-05-18T18:32:00Z">
        <w:r>
          <w:rPr>
            <w:lang w:val="en-IE"/>
          </w:rPr>
          <w:t>The output of each chan</w:t>
        </w:r>
      </w:ins>
      <w:ins w:id="5716" w:author="Luke Slemon" w:date="2020-05-18T18:33:00Z">
        <w:r>
          <w:rPr>
            <w:lang w:val="en-IE"/>
          </w:rPr>
          <w:t xml:space="preserve">nel is </w:t>
        </w:r>
      </w:ins>
      <w:ins w:id="5717" w:author="Luke Slemon" w:date="2020-05-18T18:34:00Z">
        <w:r>
          <w:rPr>
            <w:lang w:val="en-IE"/>
          </w:rPr>
          <w:t>input to a Formalised Majo</w:t>
        </w:r>
      </w:ins>
      <w:ins w:id="5718" w:author="Luke Slemon" w:date="2020-05-18T18:35:00Z">
        <w:r>
          <w:rPr>
            <w:lang w:val="en-IE"/>
          </w:rPr>
          <w:t xml:space="preserve">rity Voter (FMV) which </w:t>
        </w:r>
      </w:ins>
      <w:ins w:id="5719" w:author="Luke Slemon" w:date="2020-05-18T18:36:00Z">
        <w:r>
          <w:rPr>
            <w:lang w:val="en-IE"/>
          </w:rPr>
          <w:t xml:space="preserve">votes for the </w:t>
        </w:r>
      </w:ins>
      <w:ins w:id="5720" w:author="Luke Slemon" w:date="2020-05-18T18:39:00Z">
        <w:r w:rsidR="003D5C94">
          <w:rPr>
            <w:lang w:val="en-IE"/>
          </w:rPr>
          <w:t xml:space="preserve">input that has </w:t>
        </w:r>
      </w:ins>
      <w:ins w:id="5721" w:author="Luke Slemon" w:date="2020-05-18T18:36:00Z">
        <w:r>
          <w:rPr>
            <w:lang w:val="en-IE"/>
          </w:rPr>
          <w:t>accumulated more than a 50% majority</w:t>
        </w:r>
      </w:ins>
      <w:ins w:id="5722" w:author="Luke Slemon" w:date="2020-05-18T18:35:00Z">
        <w:r>
          <w:rPr>
            <w:lang w:val="en-IE"/>
          </w:rPr>
          <w:fldChar w:fldCharType="begin" w:fldLock="1"/>
        </w:r>
      </w:ins>
      <w:r w:rsidR="00943366">
        <w:rPr>
          <w:lang w:val="en-IE"/>
        </w:rPr>
        <w:instrText>ADDIN CSL_CITATION {"citationItems":[{"id":"ITEM-1","itemData":{"author":[{"dropping-particle":"","family":"Schukat","given":"Michael","non-dropping-particle":"","parse-names":false,"suffix":""}],"id":"ITEM-1","issued":{"date-parts":[["2019"]]},"title":"Dr. Michael Schukat, 2019 / 20","type":"article-journal"},"uris":["http://www.mendeley.com/documents/?uuid=4aec5bfa-6df0-4c3b-8125-65a6ba449681"]}],"mendeley":{"formattedCitation":"[44]","plainTextFormattedCitation":"[44]","previouslyFormattedCitation":"[44]"},"properties":{"noteIndex":0},"schema":"https://github.com/citation-style-language/schema/raw/master/csl-citation.json"}</w:instrText>
      </w:r>
      <w:r>
        <w:rPr>
          <w:lang w:val="en-IE"/>
        </w:rPr>
        <w:fldChar w:fldCharType="separate"/>
      </w:r>
      <w:r w:rsidR="00B32392" w:rsidRPr="00B32392">
        <w:rPr>
          <w:noProof/>
          <w:lang w:val="en-IE"/>
        </w:rPr>
        <w:t>[44]</w:t>
      </w:r>
      <w:ins w:id="5723" w:author="Luke Slemon" w:date="2020-05-18T18:35:00Z">
        <w:r>
          <w:rPr>
            <w:lang w:val="en-IE"/>
          </w:rPr>
          <w:fldChar w:fldCharType="end"/>
        </w:r>
      </w:ins>
      <w:ins w:id="5724" w:author="Luke Slemon" w:date="2020-05-18T18:36:00Z">
        <w:r>
          <w:rPr>
            <w:lang w:val="en-IE"/>
          </w:rPr>
          <w:t xml:space="preserve">. </w:t>
        </w:r>
      </w:ins>
      <w:ins w:id="5725" w:author="Luke Slemon" w:date="2020-05-18T18:37:00Z">
        <w:r>
          <w:rPr>
            <w:lang w:val="en-IE"/>
          </w:rPr>
          <w:t xml:space="preserve">If three channels classify </w:t>
        </w:r>
      </w:ins>
      <w:ins w:id="5726" w:author="Luke Slemon" w:date="2020-05-18T18:38:00Z">
        <w:r>
          <w:rPr>
            <w:lang w:val="en-IE"/>
          </w:rPr>
          <w:t xml:space="preserve">the epoch as belonging to the same class, then the result generated by these three channels </w:t>
        </w:r>
      </w:ins>
      <w:ins w:id="5727" w:author="Luke Slemon" w:date="2020-05-18T18:42:00Z">
        <w:r w:rsidR="003D5C94">
          <w:rPr>
            <w:lang w:val="en-IE"/>
          </w:rPr>
          <w:t xml:space="preserve">is voted by the FMV. If all channels classify the signal differently, then the </w:t>
        </w:r>
        <w:r w:rsidR="003D5C94">
          <w:rPr>
            <w:lang w:val="en-IE"/>
          </w:rPr>
          <w:lastRenderedPageBreak/>
          <w:t xml:space="preserve">FMV will have no output. </w:t>
        </w:r>
      </w:ins>
      <w:ins w:id="5728" w:author="Luke Slemon" w:date="2020-05-18T18:43:00Z">
        <w:r w:rsidR="003D5C94">
          <w:rPr>
            <w:lang w:val="en-IE"/>
          </w:rPr>
          <w:t>This approach is used to catch any misclassifications made by channels individually, making the generated output more reliable.</w:t>
        </w:r>
      </w:ins>
    </w:p>
    <w:p w14:paraId="21B7865F" w14:textId="18F786B1" w:rsidR="005800E0" w:rsidDel="00D75D78" w:rsidRDefault="001070D9">
      <w:pPr>
        <w:pStyle w:val="Heading1"/>
        <w:rPr>
          <w:del w:id="5729" w:author="Luke Slemon" w:date="2020-04-26T14:21:00Z"/>
        </w:rPr>
      </w:pPr>
      <w:bookmarkStart w:id="5730" w:name="_Toc39090796"/>
      <w:del w:id="5731" w:author="Luke Slemon" w:date="2020-04-26T14:21:00Z">
        <w:r w:rsidDel="000B5C0E">
          <w:delText>PYNQ data input</w:delText>
        </w:r>
        <w:bookmarkStart w:id="5732" w:name="_Toc40639313"/>
        <w:bookmarkEnd w:id="5730"/>
        <w:bookmarkEnd w:id="5732"/>
      </w:del>
    </w:p>
    <w:p w14:paraId="6AF7018D" w14:textId="2102677F" w:rsidR="00D75D78" w:rsidRDefault="00D75D78">
      <w:pPr>
        <w:pStyle w:val="Heading2"/>
        <w:rPr>
          <w:ins w:id="5733" w:author="Luke Slemon" w:date="2020-05-18T18:50:00Z"/>
        </w:rPr>
        <w:pPrChange w:id="5734" w:author="Luke Slemon" w:date="2020-05-18T20:23:00Z">
          <w:pPr>
            <w:pStyle w:val="Heading1"/>
          </w:pPr>
        </w:pPrChange>
      </w:pPr>
      <w:ins w:id="5735" w:author="Luke Slemon" w:date="2020-05-18T14:27:00Z">
        <w:r>
          <w:t>Test</w:t>
        </w:r>
      </w:ins>
      <w:ins w:id="5736" w:author="Luke Slemon" w:date="2020-05-18T20:23:00Z">
        <w:r w:rsidR="00E3798D">
          <w:t>ing</w:t>
        </w:r>
      </w:ins>
    </w:p>
    <w:p w14:paraId="0B492423" w14:textId="2E4103DC" w:rsidR="00995417" w:rsidRDefault="00995417">
      <w:pPr>
        <w:pStyle w:val="TextSub2"/>
        <w:rPr>
          <w:ins w:id="5737" w:author="Luke Slemon" w:date="2020-05-18T20:06:00Z"/>
        </w:rPr>
        <w:pPrChange w:id="5738" w:author="Luke Slemon" w:date="2020-05-18T21:06:00Z">
          <w:pPr/>
        </w:pPrChange>
      </w:pPr>
      <w:ins w:id="5739" w:author="Luke Slemon" w:date="2020-05-18T18:50:00Z">
        <w:r>
          <w:t>The BCI S</w:t>
        </w:r>
      </w:ins>
      <w:ins w:id="5740" w:author="Luke Slemon" w:date="2020-05-18T18:51:00Z">
        <w:r>
          <w:t>ystem on Chip used for accelerating the filtering and transformation of signals needs to be compared against software implemen</w:t>
        </w:r>
      </w:ins>
      <w:ins w:id="5741" w:author="Luke Slemon" w:date="2020-05-18T18:52:00Z">
        <w:r>
          <w:t>t</w:t>
        </w:r>
      </w:ins>
      <w:ins w:id="5742" w:author="Luke Slemon" w:date="2020-05-18T18:51:00Z">
        <w:r>
          <w:t xml:space="preserve">ations in order to determine if the </w:t>
        </w:r>
      </w:ins>
      <w:ins w:id="5743" w:author="Luke Slemon" w:date="2020-05-18T18:52:00Z">
        <w:r>
          <w:t>claim that Hardware implemented systems are faster is true. Sec</w:t>
        </w:r>
      </w:ins>
      <w:ins w:id="5744" w:author="Luke Slemon" w:date="2020-05-18T18:53:00Z">
        <w:r>
          <w:t>ondly, the claim that using a multi-channel system needs to be tested against its single channel counterpart in order to clarify if the use of redundant channels helps the system or if they an unne</w:t>
        </w:r>
      </w:ins>
      <w:ins w:id="5745" w:author="Luke Slemon" w:date="2020-05-18T18:54:00Z">
        <w:r>
          <w:t>cessary use of Hardware resources.</w:t>
        </w:r>
      </w:ins>
    </w:p>
    <w:p w14:paraId="5BCCBFB1" w14:textId="51690B75" w:rsidR="002B6964" w:rsidRDefault="009E3398">
      <w:pPr>
        <w:pStyle w:val="Heading3"/>
        <w:rPr>
          <w:ins w:id="5746" w:author="Luke Slemon" w:date="2020-05-18T20:07:00Z"/>
        </w:rPr>
        <w:pPrChange w:id="5747" w:author="Luke Slemon" w:date="2020-05-18T20:23:00Z">
          <w:pPr>
            <w:pStyle w:val="Heading2"/>
          </w:pPr>
        </w:pPrChange>
      </w:pPr>
      <w:ins w:id="5748" w:author="Luke Slemon" w:date="2020-05-18T19:25:00Z">
        <w:r>
          <w:t>Multichannel vs Single channel</w:t>
        </w:r>
      </w:ins>
    </w:p>
    <w:p w14:paraId="271C94B5" w14:textId="3D124044" w:rsidR="007E407B" w:rsidRDefault="004A2EB3">
      <w:pPr>
        <w:pStyle w:val="TextSub3"/>
        <w:rPr>
          <w:ins w:id="5749" w:author="Luke Slemon" w:date="2020-05-18T20:21:00Z"/>
        </w:rPr>
        <w:pPrChange w:id="5750" w:author="Luke Slemon" w:date="2020-05-18T22:04:00Z">
          <w:pPr>
            <w:pStyle w:val="TextSub2"/>
          </w:pPr>
        </w:pPrChange>
      </w:pPr>
      <w:ins w:id="5751" w:author="Luke Slemon" w:date="2020-05-18T20:07:00Z">
        <w:r>
          <w:t>In order to effectively compare the accuracy of both the Multichannel and Single</w:t>
        </w:r>
      </w:ins>
      <w:ins w:id="5752" w:author="Luke Slemon" w:date="2020-05-18T20:12:00Z">
        <w:r>
          <w:t xml:space="preserve"> channel</w:t>
        </w:r>
      </w:ins>
      <w:ins w:id="5753" w:author="Luke Slemon" w:date="2020-05-18T20:07:00Z">
        <w:r>
          <w:t xml:space="preserve"> implementations</w:t>
        </w:r>
      </w:ins>
      <w:ins w:id="5754" w:author="Luke Slemon" w:date="2020-05-18T20:13:00Z">
        <w:r w:rsidR="00F20A43">
          <w:t xml:space="preserve"> </w:t>
        </w:r>
      </w:ins>
      <w:ins w:id="5755" w:author="Luke Slemon" w:date="2020-05-18T20:12:00Z">
        <w:r>
          <w:t>both methods are give</w:t>
        </w:r>
        <w:r w:rsidR="00F20A43">
          <w:t>n an SVVE</w:t>
        </w:r>
      </w:ins>
      <w:ins w:id="5756" w:author="Luke Slemon" w:date="2020-05-18T20:13:00Z">
        <w:r w:rsidR="00F20A43">
          <w:t xml:space="preserve">P dataset to process, and every time a signal is classified a counter </w:t>
        </w:r>
      </w:ins>
      <w:ins w:id="5757" w:author="Luke Slemon" w:date="2020-05-18T20:14:00Z">
        <w:r w:rsidR="00F20A43">
          <w:t>is incremented by 1</w:t>
        </w:r>
      </w:ins>
      <w:ins w:id="5758" w:author="Luke Slemon" w:date="2020-05-18T20:13:00Z">
        <w:r w:rsidR="00F20A43">
          <w:t xml:space="preserve">. At the end of the test </w:t>
        </w:r>
      </w:ins>
      <w:ins w:id="5759" w:author="Luke Slemon" w:date="2020-05-18T20:14:00Z">
        <w:r w:rsidR="00F20A43">
          <w:t xml:space="preserve">the total number of classifications is used to detect the accuracy of </w:t>
        </w:r>
      </w:ins>
      <w:ins w:id="5760" w:author="Luke Slemon" w:date="2020-05-18T20:16:00Z">
        <w:r w:rsidR="00F20A43">
          <w:t xml:space="preserve">both implementations. </w:t>
        </w:r>
      </w:ins>
    </w:p>
    <w:p w14:paraId="2FEE1791" w14:textId="1254E580" w:rsidR="001D40B4" w:rsidRDefault="001D40B4">
      <w:pPr>
        <w:pStyle w:val="TextSub3"/>
        <w:tabs>
          <w:tab w:val="left" w:pos="6855"/>
        </w:tabs>
        <w:rPr>
          <w:ins w:id="5761" w:author="Luke Slemon" w:date="2020-05-18T20:25:00Z"/>
        </w:rPr>
        <w:pPrChange w:id="5762" w:author="Luke Slemon" w:date="2020-05-18T21:34:00Z">
          <w:pPr>
            <w:pStyle w:val="TextSub2"/>
          </w:pPr>
        </w:pPrChange>
      </w:pPr>
      <w:ins w:id="5763" w:author="Luke Slemon" w:date="2020-05-18T21:36:00Z">
        <w:r>
          <w:t xml:space="preserve">Both systems were </w:t>
        </w:r>
      </w:ins>
      <w:ins w:id="5764" w:author="Luke Slemon" w:date="2020-05-18T21:26:00Z">
        <w:r w:rsidR="007D6542">
          <w:t>given 6</w:t>
        </w:r>
      </w:ins>
      <w:ins w:id="5765" w:author="Luke Slemon" w:date="2020-05-18T21:27:00Z">
        <w:r w:rsidR="007D6542">
          <w:t>0</w:t>
        </w:r>
      </w:ins>
      <w:ins w:id="5766" w:author="Luke Slemon" w:date="2020-05-18T21:26:00Z">
        <w:r w:rsidR="007D6542">
          <w:t xml:space="preserve"> seconds of EEG data recorded from the electrode O2</w:t>
        </w:r>
      </w:ins>
      <w:ins w:id="5767" w:author="Luke Slemon" w:date="2020-05-18T21:36:00Z">
        <w:r>
          <w:t xml:space="preserve"> for the single channel system, and elect</w:t>
        </w:r>
      </w:ins>
      <w:ins w:id="5768" w:author="Luke Slemon" w:date="2020-05-18T21:37:00Z">
        <w:r>
          <w:t>r</w:t>
        </w:r>
      </w:ins>
      <w:ins w:id="5769" w:author="Luke Slemon" w:date="2020-05-18T21:36:00Z">
        <w:r>
          <w:t>odes P7, O1, O2, and P8 for the multichannel system</w:t>
        </w:r>
      </w:ins>
      <w:ins w:id="5770" w:author="Luke Slemon" w:date="2020-05-18T21:27:00Z">
        <w:r w:rsidR="007D6542">
          <w:t xml:space="preserve">. </w:t>
        </w:r>
      </w:ins>
      <w:ins w:id="5771" w:author="Luke Slemon" w:date="2020-05-18T21:28:00Z">
        <w:r w:rsidR="007D6542">
          <w:t xml:space="preserve">60 seconds (7680 samples) </w:t>
        </w:r>
      </w:ins>
      <w:ins w:id="5772" w:author="Luke Slemon" w:date="2020-05-18T21:30:00Z">
        <w:r w:rsidR="007D6542">
          <w:t xml:space="preserve">were processed and every </w:t>
        </w:r>
      </w:ins>
      <w:ins w:id="5773" w:author="Luke Slemon" w:date="2020-05-18T21:31:00Z">
        <w:r w:rsidR="007D6542">
          <w:t>time the algorithm detected an SSVEP the total classification counter was incremented. All correct classifications were counted manually b</w:t>
        </w:r>
      </w:ins>
      <w:ins w:id="5774" w:author="Luke Slemon" w:date="2020-05-18T21:32:00Z">
        <w:r w:rsidR="007D6542">
          <w:t>y scrolling through the algorithm</w:t>
        </w:r>
      </w:ins>
      <w:ins w:id="5775" w:author="Luke Slemon" w:date="2020-05-18T21:33:00Z">
        <w:r w:rsidR="007D6542">
          <w:t xml:space="preserve">’s printed log and </w:t>
        </w:r>
        <w:r>
          <w:t>checking how many clas</w:t>
        </w:r>
      </w:ins>
      <w:ins w:id="5776" w:author="Luke Slemon" w:date="2020-05-18T21:34:00Z">
        <w:r>
          <w:t>sifications were correct.</w:t>
        </w:r>
      </w:ins>
      <w:ins w:id="5777" w:author="Luke Slemon" w:date="2020-05-18T21:37:00Z">
        <w:r>
          <w:t xml:space="preserve"> The results for both tests were then added to Table 9.2, which offers the results of the test. </w:t>
        </w:r>
      </w:ins>
    </w:p>
    <w:tbl>
      <w:tblPr>
        <w:tblStyle w:val="TableGrid"/>
        <w:tblW w:w="0" w:type="auto"/>
        <w:tblInd w:w="357" w:type="dxa"/>
        <w:tblLayout w:type="fixed"/>
        <w:tblLook w:val="04A0" w:firstRow="1" w:lastRow="0" w:firstColumn="1" w:lastColumn="0" w:noHBand="0" w:noVBand="1"/>
        <w:tblPrChange w:id="5778" w:author="Luke Slemon" w:date="2020-05-18T20:26:00Z">
          <w:tblPr>
            <w:tblStyle w:val="TableGrid"/>
            <w:tblW w:w="0" w:type="auto"/>
            <w:tblInd w:w="357" w:type="dxa"/>
            <w:tblLook w:val="04A0" w:firstRow="1" w:lastRow="0" w:firstColumn="1" w:lastColumn="0" w:noHBand="0" w:noVBand="1"/>
          </w:tblPr>
        </w:tblPrChange>
      </w:tblPr>
      <w:tblGrid>
        <w:gridCol w:w="983"/>
        <w:gridCol w:w="1650"/>
        <w:gridCol w:w="1630"/>
        <w:gridCol w:w="1630"/>
        <w:gridCol w:w="1630"/>
        <w:gridCol w:w="1136"/>
        <w:tblGridChange w:id="5779">
          <w:tblGrid>
            <w:gridCol w:w="986"/>
            <w:gridCol w:w="951"/>
            <w:gridCol w:w="1630"/>
            <w:gridCol w:w="1630"/>
            <w:gridCol w:w="1630"/>
            <w:gridCol w:w="1136"/>
            <w:gridCol w:w="696"/>
          </w:tblGrid>
        </w:tblGridChange>
      </w:tblGrid>
      <w:tr w:rsidR="00E3798D" w14:paraId="5AF678D7" w14:textId="77777777" w:rsidTr="00E3798D">
        <w:trPr>
          <w:ins w:id="5780" w:author="Luke Slemon" w:date="2020-05-18T20:25:00Z"/>
          <w:trPrChange w:id="5781" w:author="Luke Slemon" w:date="2020-05-18T20:26:00Z">
            <w:trPr>
              <w:gridAfter w:val="0"/>
            </w:trPr>
          </w:trPrChange>
        </w:trPr>
        <w:tc>
          <w:tcPr>
            <w:tcW w:w="983" w:type="dxa"/>
            <w:tcPrChange w:id="5782" w:author="Luke Slemon" w:date="2020-05-18T20:26:00Z">
              <w:tcPr>
                <w:tcW w:w="1127" w:type="dxa"/>
              </w:tcPr>
            </w:tcPrChange>
          </w:tcPr>
          <w:p w14:paraId="1516E4B9" w14:textId="4599C775" w:rsidR="00E3798D" w:rsidRDefault="00E3798D" w:rsidP="00E3798D">
            <w:pPr>
              <w:pStyle w:val="TextSub2"/>
              <w:ind w:left="0"/>
              <w:rPr>
                <w:ins w:id="5783" w:author="Luke Slemon" w:date="2020-05-18T20:25:00Z"/>
              </w:rPr>
            </w:pPr>
            <w:ins w:id="5784" w:author="Luke Slemon" w:date="2020-05-18T20:25:00Z">
              <w:r>
                <w:t>Method</w:t>
              </w:r>
            </w:ins>
          </w:p>
        </w:tc>
        <w:tc>
          <w:tcPr>
            <w:tcW w:w="1650" w:type="dxa"/>
            <w:tcPrChange w:id="5785" w:author="Luke Slemon" w:date="2020-05-18T20:26:00Z">
              <w:tcPr>
                <w:tcW w:w="1127" w:type="dxa"/>
              </w:tcPr>
            </w:tcPrChange>
          </w:tcPr>
          <w:p w14:paraId="2A514302" w14:textId="560F7965" w:rsidR="00E3798D" w:rsidRDefault="00E3798D" w:rsidP="00E3798D">
            <w:pPr>
              <w:pStyle w:val="TextSub2"/>
              <w:ind w:left="0"/>
              <w:rPr>
                <w:ins w:id="5786" w:author="Luke Slemon" w:date="2020-05-18T20:25:00Z"/>
              </w:rPr>
            </w:pPr>
            <w:ins w:id="5787" w:author="Luke Slemon" w:date="2020-05-18T20:25:00Z">
              <w:r>
                <w:t>Total Frames</w:t>
              </w:r>
            </w:ins>
          </w:p>
        </w:tc>
        <w:tc>
          <w:tcPr>
            <w:tcW w:w="1630" w:type="dxa"/>
            <w:tcPrChange w:id="5788" w:author="Luke Slemon" w:date="2020-05-18T20:26:00Z">
              <w:tcPr>
                <w:tcW w:w="1127" w:type="dxa"/>
              </w:tcPr>
            </w:tcPrChange>
          </w:tcPr>
          <w:p w14:paraId="0A84673E" w14:textId="61988BE4" w:rsidR="00E3798D" w:rsidRDefault="00E3798D" w:rsidP="00E3798D">
            <w:pPr>
              <w:pStyle w:val="TextSub2"/>
              <w:ind w:left="0"/>
              <w:rPr>
                <w:ins w:id="5789" w:author="Luke Slemon" w:date="2020-05-18T20:25:00Z"/>
              </w:rPr>
            </w:pPr>
            <w:ins w:id="5790" w:author="Luke Slemon" w:date="2020-05-18T20:25:00Z">
              <w:r>
                <w:t>Total Classifications</w:t>
              </w:r>
            </w:ins>
          </w:p>
        </w:tc>
        <w:tc>
          <w:tcPr>
            <w:tcW w:w="1630" w:type="dxa"/>
            <w:tcPrChange w:id="5791" w:author="Luke Slemon" w:date="2020-05-18T20:26:00Z">
              <w:tcPr>
                <w:tcW w:w="1127" w:type="dxa"/>
              </w:tcPr>
            </w:tcPrChange>
          </w:tcPr>
          <w:p w14:paraId="14795BE4" w14:textId="0C275EFF" w:rsidR="00E3798D" w:rsidRDefault="00E3798D" w:rsidP="00E3798D">
            <w:pPr>
              <w:pStyle w:val="TextSub2"/>
              <w:ind w:left="0"/>
              <w:rPr>
                <w:ins w:id="5792" w:author="Luke Slemon" w:date="2020-05-18T20:25:00Z"/>
              </w:rPr>
            </w:pPr>
            <w:ins w:id="5793" w:author="Luke Slemon" w:date="2020-05-18T20:25:00Z">
              <w:r>
                <w:t>Correct Classifications</w:t>
              </w:r>
            </w:ins>
          </w:p>
        </w:tc>
        <w:tc>
          <w:tcPr>
            <w:tcW w:w="1630" w:type="dxa"/>
            <w:tcPrChange w:id="5794" w:author="Luke Slemon" w:date="2020-05-18T20:26:00Z">
              <w:tcPr>
                <w:tcW w:w="1127" w:type="dxa"/>
              </w:tcPr>
            </w:tcPrChange>
          </w:tcPr>
          <w:p w14:paraId="0EC6ED4F" w14:textId="7F57C06F" w:rsidR="00E3798D" w:rsidRDefault="00E3798D" w:rsidP="00E3798D">
            <w:pPr>
              <w:pStyle w:val="TextSub2"/>
              <w:ind w:left="0"/>
              <w:rPr>
                <w:ins w:id="5795" w:author="Luke Slemon" w:date="2020-05-18T20:25:00Z"/>
              </w:rPr>
            </w:pPr>
            <w:ins w:id="5796" w:author="Luke Slemon" w:date="2020-05-18T20:26:00Z">
              <w:r>
                <w:t>Incorrect Classifications</w:t>
              </w:r>
            </w:ins>
          </w:p>
        </w:tc>
        <w:tc>
          <w:tcPr>
            <w:tcW w:w="1136" w:type="dxa"/>
            <w:tcPrChange w:id="5797" w:author="Luke Slemon" w:date="2020-05-18T20:26:00Z">
              <w:tcPr>
                <w:tcW w:w="1127" w:type="dxa"/>
              </w:tcPr>
            </w:tcPrChange>
          </w:tcPr>
          <w:p w14:paraId="008A9B03" w14:textId="75509616" w:rsidR="00E3798D" w:rsidRDefault="00E3798D" w:rsidP="00E3798D">
            <w:pPr>
              <w:pStyle w:val="TextSub2"/>
              <w:ind w:left="0"/>
              <w:rPr>
                <w:ins w:id="5798" w:author="Luke Slemon" w:date="2020-05-18T20:25:00Z"/>
              </w:rPr>
            </w:pPr>
            <w:ins w:id="5799" w:author="Luke Slemon" w:date="2020-05-18T20:26:00Z">
              <w:r>
                <w:t>Accuracy</w:t>
              </w:r>
            </w:ins>
          </w:p>
        </w:tc>
      </w:tr>
      <w:tr w:rsidR="00E3798D" w14:paraId="74696115" w14:textId="77777777" w:rsidTr="00E3798D">
        <w:trPr>
          <w:ins w:id="5800" w:author="Luke Slemon" w:date="2020-05-18T20:25:00Z"/>
          <w:trPrChange w:id="5801" w:author="Luke Slemon" w:date="2020-05-18T20:26:00Z">
            <w:trPr>
              <w:gridAfter w:val="0"/>
            </w:trPr>
          </w:trPrChange>
        </w:trPr>
        <w:tc>
          <w:tcPr>
            <w:tcW w:w="983" w:type="dxa"/>
            <w:tcPrChange w:id="5802" w:author="Luke Slemon" w:date="2020-05-18T20:26:00Z">
              <w:tcPr>
                <w:tcW w:w="1127" w:type="dxa"/>
              </w:tcPr>
            </w:tcPrChange>
          </w:tcPr>
          <w:p w14:paraId="3C86BA6E" w14:textId="3EC68977" w:rsidR="00E3798D" w:rsidRDefault="00E3798D" w:rsidP="00E3798D">
            <w:pPr>
              <w:pStyle w:val="TextSub2"/>
              <w:ind w:left="0"/>
              <w:rPr>
                <w:ins w:id="5803" w:author="Luke Slemon" w:date="2020-05-18T20:25:00Z"/>
              </w:rPr>
            </w:pPr>
            <w:ins w:id="5804" w:author="Luke Slemon" w:date="2020-05-18T20:26:00Z">
              <w:r>
                <w:t xml:space="preserve">Single </w:t>
              </w:r>
            </w:ins>
          </w:p>
        </w:tc>
        <w:tc>
          <w:tcPr>
            <w:tcW w:w="1650" w:type="dxa"/>
            <w:tcPrChange w:id="5805" w:author="Luke Slemon" w:date="2020-05-18T20:26:00Z">
              <w:tcPr>
                <w:tcW w:w="1127" w:type="dxa"/>
              </w:tcPr>
            </w:tcPrChange>
          </w:tcPr>
          <w:p w14:paraId="17AADE23" w14:textId="7B782DC8" w:rsidR="00E3798D" w:rsidRDefault="00E3798D" w:rsidP="00E3798D">
            <w:pPr>
              <w:pStyle w:val="TextSub2"/>
              <w:ind w:left="0"/>
              <w:rPr>
                <w:ins w:id="5806" w:author="Luke Slemon" w:date="2020-05-18T20:25:00Z"/>
              </w:rPr>
            </w:pPr>
            <w:ins w:id="5807" w:author="Luke Slemon" w:date="2020-05-18T20:26:00Z">
              <w:r>
                <w:t>60</w:t>
              </w:r>
            </w:ins>
          </w:p>
        </w:tc>
        <w:tc>
          <w:tcPr>
            <w:tcW w:w="1630" w:type="dxa"/>
            <w:tcPrChange w:id="5808" w:author="Luke Slemon" w:date="2020-05-18T20:26:00Z">
              <w:tcPr>
                <w:tcW w:w="1127" w:type="dxa"/>
              </w:tcPr>
            </w:tcPrChange>
          </w:tcPr>
          <w:p w14:paraId="1118A5D5" w14:textId="61C790E5" w:rsidR="00E3798D" w:rsidRDefault="007D6542" w:rsidP="00E3798D">
            <w:pPr>
              <w:pStyle w:val="TextSub2"/>
              <w:ind w:left="0"/>
              <w:rPr>
                <w:ins w:id="5809" w:author="Luke Slemon" w:date="2020-05-18T20:25:00Z"/>
              </w:rPr>
            </w:pPr>
            <w:ins w:id="5810" w:author="Luke Slemon" w:date="2020-05-18T21:30:00Z">
              <w:r>
                <w:t>33</w:t>
              </w:r>
            </w:ins>
          </w:p>
        </w:tc>
        <w:tc>
          <w:tcPr>
            <w:tcW w:w="1630" w:type="dxa"/>
            <w:tcPrChange w:id="5811" w:author="Luke Slemon" w:date="2020-05-18T20:26:00Z">
              <w:tcPr>
                <w:tcW w:w="1127" w:type="dxa"/>
              </w:tcPr>
            </w:tcPrChange>
          </w:tcPr>
          <w:p w14:paraId="799E89EF" w14:textId="0DD514EA" w:rsidR="00E3798D" w:rsidRDefault="00EE69F9" w:rsidP="00E3798D">
            <w:pPr>
              <w:pStyle w:val="TextSub2"/>
              <w:ind w:left="0"/>
              <w:rPr>
                <w:ins w:id="5812" w:author="Luke Slemon" w:date="2020-05-18T20:25:00Z"/>
              </w:rPr>
            </w:pPr>
            <w:ins w:id="5813" w:author="Luke Slemon" w:date="2020-05-18T20:55:00Z">
              <w:r>
                <w:t>1</w:t>
              </w:r>
            </w:ins>
            <w:ins w:id="5814" w:author="Luke Slemon" w:date="2020-05-18T21:20:00Z">
              <w:r w:rsidR="00EE6F09">
                <w:t>5</w:t>
              </w:r>
            </w:ins>
          </w:p>
        </w:tc>
        <w:tc>
          <w:tcPr>
            <w:tcW w:w="1630" w:type="dxa"/>
            <w:tcPrChange w:id="5815" w:author="Luke Slemon" w:date="2020-05-18T20:26:00Z">
              <w:tcPr>
                <w:tcW w:w="1127" w:type="dxa"/>
              </w:tcPr>
            </w:tcPrChange>
          </w:tcPr>
          <w:p w14:paraId="521E8072" w14:textId="601776A6" w:rsidR="00E3798D" w:rsidRDefault="00870DCE" w:rsidP="00E3798D">
            <w:pPr>
              <w:pStyle w:val="TextSub2"/>
              <w:ind w:left="0"/>
              <w:rPr>
                <w:ins w:id="5816" w:author="Luke Slemon" w:date="2020-05-18T20:25:00Z"/>
              </w:rPr>
            </w:pPr>
            <w:ins w:id="5817" w:author="Luke Slemon" w:date="2020-05-18T22:34:00Z">
              <w:r>
                <w:t>1</w:t>
              </w:r>
            </w:ins>
            <w:ins w:id="5818" w:author="Luke Slemon" w:date="2020-05-18T21:19:00Z">
              <w:r w:rsidR="00EE6F09">
                <w:t>8</w:t>
              </w:r>
            </w:ins>
          </w:p>
        </w:tc>
        <w:tc>
          <w:tcPr>
            <w:tcW w:w="1136" w:type="dxa"/>
            <w:tcPrChange w:id="5819" w:author="Luke Slemon" w:date="2020-05-18T20:26:00Z">
              <w:tcPr>
                <w:tcW w:w="1127" w:type="dxa"/>
              </w:tcPr>
            </w:tcPrChange>
          </w:tcPr>
          <w:p w14:paraId="77328188" w14:textId="44264268" w:rsidR="00E3798D" w:rsidRDefault="007D6542" w:rsidP="00E3798D">
            <w:pPr>
              <w:pStyle w:val="TextSub2"/>
              <w:ind w:left="0"/>
              <w:rPr>
                <w:ins w:id="5820" w:author="Luke Slemon" w:date="2020-05-18T20:25:00Z"/>
              </w:rPr>
            </w:pPr>
            <w:ins w:id="5821" w:author="Luke Slemon" w:date="2020-05-18T21:30:00Z">
              <w:r>
                <w:t>45</w:t>
              </w:r>
            </w:ins>
            <w:ins w:id="5822" w:author="Luke Slemon" w:date="2020-05-18T21:15:00Z">
              <w:r w:rsidR="00EE6F09">
                <w:t>%</w:t>
              </w:r>
            </w:ins>
          </w:p>
        </w:tc>
      </w:tr>
      <w:tr w:rsidR="00E3798D" w14:paraId="17E84B5C" w14:textId="77777777" w:rsidTr="00E3798D">
        <w:trPr>
          <w:ins w:id="5823" w:author="Luke Slemon" w:date="2020-05-18T20:25:00Z"/>
          <w:trPrChange w:id="5824" w:author="Luke Slemon" w:date="2020-05-18T20:26:00Z">
            <w:trPr>
              <w:gridAfter w:val="0"/>
            </w:trPr>
          </w:trPrChange>
        </w:trPr>
        <w:tc>
          <w:tcPr>
            <w:tcW w:w="983" w:type="dxa"/>
            <w:tcPrChange w:id="5825" w:author="Luke Slemon" w:date="2020-05-18T20:26:00Z">
              <w:tcPr>
                <w:tcW w:w="1127" w:type="dxa"/>
              </w:tcPr>
            </w:tcPrChange>
          </w:tcPr>
          <w:p w14:paraId="09BE6396" w14:textId="0881F9A7" w:rsidR="00E3798D" w:rsidRDefault="00E3798D" w:rsidP="00E3798D">
            <w:pPr>
              <w:pStyle w:val="TextSub2"/>
              <w:ind w:left="0"/>
              <w:rPr>
                <w:ins w:id="5826" w:author="Luke Slemon" w:date="2020-05-18T20:25:00Z"/>
              </w:rPr>
            </w:pPr>
            <w:ins w:id="5827" w:author="Luke Slemon" w:date="2020-05-18T20:26:00Z">
              <w:r>
                <w:t>Multi</w:t>
              </w:r>
            </w:ins>
          </w:p>
        </w:tc>
        <w:tc>
          <w:tcPr>
            <w:tcW w:w="1650" w:type="dxa"/>
            <w:tcPrChange w:id="5828" w:author="Luke Slemon" w:date="2020-05-18T20:26:00Z">
              <w:tcPr>
                <w:tcW w:w="1127" w:type="dxa"/>
              </w:tcPr>
            </w:tcPrChange>
          </w:tcPr>
          <w:p w14:paraId="67FF15D5" w14:textId="187EB30D" w:rsidR="00E3798D" w:rsidRDefault="00E3798D" w:rsidP="00E3798D">
            <w:pPr>
              <w:pStyle w:val="TextSub2"/>
              <w:ind w:left="0"/>
              <w:rPr>
                <w:ins w:id="5829" w:author="Luke Slemon" w:date="2020-05-18T20:25:00Z"/>
              </w:rPr>
            </w:pPr>
            <w:ins w:id="5830" w:author="Luke Slemon" w:date="2020-05-18T20:26:00Z">
              <w:r>
                <w:t>60</w:t>
              </w:r>
            </w:ins>
          </w:p>
        </w:tc>
        <w:tc>
          <w:tcPr>
            <w:tcW w:w="1630" w:type="dxa"/>
            <w:tcPrChange w:id="5831" w:author="Luke Slemon" w:date="2020-05-18T20:26:00Z">
              <w:tcPr>
                <w:tcW w:w="1127" w:type="dxa"/>
              </w:tcPr>
            </w:tcPrChange>
          </w:tcPr>
          <w:p w14:paraId="3FF569E4" w14:textId="6513CCE4" w:rsidR="00E3798D" w:rsidRDefault="00EE69F9" w:rsidP="00E3798D">
            <w:pPr>
              <w:pStyle w:val="TextSub2"/>
              <w:ind w:left="0"/>
              <w:rPr>
                <w:ins w:id="5832" w:author="Luke Slemon" w:date="2020-05-18T20:25:00Z"/>
              </w:rPr>
            </w:pPr>
            <w:ins w:id="5833" w:author="Luke Slemon" w:date="2020-05-18T20:53:00Z">
              <w:r>
                <w:t>1</w:t>
              </w:r>
            </w:ins>
            <w:ins w:id="5834" w:author="Luke Slemon" w:date="2020-05-18T21:19:00Z">
              <w:r w:rsidR="00EE6F09">
                <w:t>7</w:t>
              </w:r>
            </w:ins>
          </w:p>
        </w:tc>
        <w:tc>
          <w:tcPr>
            <w:tcW w:w="1630" w:type="dxa"/>
            <w:tcPrChange w:id="5835" w:author="Luke Slemon" w:date="2020-05-18T20:26:00Z">
              <w:tcPr>
                <w:tcW w:w="1127" w:type="dxa"/>
              </w:tcPr>
            </w:tcPrChange>
          </w:tcPr>
          <w:p w14:paraId="44EC1DAE" w14:textId="1C8AD6CF" w:rsidR="00E3798D" w:rsidRDefault="00EE6F09" w:rsidP="00E3798D">
            <w:pPr>
              <w:pStyle w:val="TextSub2"/>
              <w:ind w:left="0"/>
              <w:rPr>
                <w:ins w:id="5836" w:author="Luke Slemon" w:date="2020-05-18T20:25:00Z"/>
              </w:rPr>
            </w:pPr>
            <w:ins w:id="5837" w:author="Luke Slemon" w:date="2020-05-18T21:19:00Z">
              <w:r>
                <w:t>1</w:t>
              </w:r>
            </w:ins>
            <w:ins w:id="5838" w:author="Luke Slemon" w:date="2020-05-18T21:24:00Z">
              <w:r w:rsidR="007D6542">
                <w:t>3</w:t>
              </w:r>
            </w:ins>
          </w:p>
        </w:tc>
        <w:tc>
          <w:tcPr>
            <w:tcW w:w="1630" w:type="dxa"/>
            <w:tcPrChange w:id="5839" w:author="Luke Slemon" w:date="2020-05-18T20:26:00Z">
              <w:tcPr>
                <w:tcW w:w="1127" w:type="dxa"/>
              </w:tcPr>
            </w:tcPrChange>
          </w:tcPr>
          <w:p w14:paraId="313B6B7C" w14:textId="0A3EBDB0" w:rsidR="00E3798D" w:rsidRDefault="007D6542" w:rsidP="00E3798D">
            <w:pPr>
              <w:pStyle w:val="TextSub2"/>
              <w:ind w:left="0"/>
              <w:rPr>
                <w:ins w:id="5840" w:author="Luke Slemon" w:date="2020-05-18T20:25:00Z"/>
              </w:rPr>
            </w:pPr>
            <w:ins w:id="5841" w:author="Luke Slemon" w:date="2020-05-18T21:25:00Z">
              <w:r>
                <w:t>4</w:t>
              </w:r>
            </w:ins>
          </w:p>
        </w:tc>
        <w:tc>
          <w:tcPr>
            <w:tcW w:w="1136" w:type="dxa"/>
            <w:tcPrChange w:id="5842" w:author="Luke Slemon" w:date="2020-05-18T20:26:00Z">
              <w:tcPr>
                <w:tcW w:w="1127" w:type="dxa"/>
              </w:tcPr>
            </w:tcPrChange>
          </w:tcPr>
          <w:p w14:paraId="4F9754A1" w14:textId="4CE18502" w:rsidR="00E3798D" w:rsidRDefault="007D6542" w:rsidP="00E3798D">
            <w:pPr>
              <w:pStyle w:val="TextSub2"/>
              <w:ind w:left="0"/>
              <w:rPr>
                <w:ins w:id="5843" w:author="Luke Slemon" w:date="2020-05-18T20:25:00Z"/>
              </w:rPr>
            </w:pPr>
            <w:ins w:id="5844" w:author="Luke Slemon" w:date="2020-05-18T21:25:00Z">
              <w:r>
                <w:t>76</w:t>
              </w:r>
            </w:ins>
            <w:ins w:id="5845" w:author="Luke Slemon" w:date="2020-05-18T21:20:00Z">
              <w:r w:rsidR="00EE6F09">
                <w:t>%</w:t>
              </w:r>
            </w:ins>
          </w:p>
        </w:tc>
      </w:tr>
      <w:tr w:rsidR="00EE69F9" w14:paraId="74ED0E77" w14:textId="77777777" w:rsidTr="00870DCE">
        <w:trPr>
          <w:ins w:id="5846" w:author="Luke Slemon" w:date="2020-05-18T20:56:00Z"/>
        </w:trPr>
        <w:tc>
          <w:tcPr>
            <w:tcW w:w="8659" w:type="dxa"/>
            <w:gridSpan w:val="6"/>
          </w:tcPr>
          <w:p w14:paraId="3C3268D9" w14:textId="41FC6EB3" w:rsidR="00EE69F9" w:rsidRDefault="00EE69F9">
            <w:pPr>
              <w:pStyle w:val="FigureAnnotation"/>
              <w:rPr>
                <w:ins w:id="5847" w:author="Luke Slemon" w:date="2020-05-18T20:56:00Z"/>
              </w:rPr>
              <w:pPrChange w:id="5848" w:author="Luke Slemon" w:date="2020-05-18T21:00:00Z">
                <w:pPr>
                  <w:pStyle w:val="TextSub2"/>
                  <w:ind w:left="0"/>
                </w:pPr>
              </w:pPrChange>
            </w:pPr>
            <w:ins w:id="5849" w:author="Luke Slemon" w:date="2020-05-18T20:57:00Z">
              <w:r>
                <w:t>Table 9.2</w:t>
              </w:r>
            </w:ins>
            <w:ins w:id="5850" w:author="Luke Slemon" w:date="2020-05-18T20:59:00Z">
              <w:r>
                <w:t xml:space="preserve"> </w:t>
              </w:r>
            </w:ins>
            <w:ins w:id="5851" w:author="Luke Slemon" w:date="2020-05-18T21:00:00Z">
              <w:r>
                <w:t>Accuracies of Hardware and Software implementations.</w:t>
              </w:r>
            </w:ins>
          </w:p>
        </w:tc>
      </w:tr>
    </w:tbl>
    <w:p w14:paraId="2CA54F8F" w14:textId="77777777" w:rsidR="00E3798D" w:rsidRDefault="00E3798D">
      <w:pPr>
        <w:pStyle w:val="TextSub2"/>
        <w:rPr>
          <w:ins w:id="5852" w:author="Luke Slemon" w:date="2020-05-18T20:16:00Z"/>
        </w:rPr>
      </w:pPr>
    </w:p>
    <w:p w14:paraId="19D379F1" w14:textId="5A0D696D" w:rsidR="00F20A43" w:rsidRDefault="000F7910" w:rsidP="009301E2">
      <w:pPr>
        <w:pStyle w:val="TextSub3"/>
        <w:rPr>
          <w:ins w:id="5853" w:author="Luke Slemon" w:date="2020-05-18T21:41:00Z"/>
        </w:rPr>
      </w:pPr>
      <w:ins w:id="5854" w:author="Luke Slemon" w:date="2020-05-18T21:44:00Z">
        <w:r>
          <w:t>Next</w:t>
        </w:r>
      </w:ins>
      <w:ins w:id="5855" w:author="Luke Slemon" w:date="2020-05-18T21:48:00Z">
        <w:r>
          <w:t xml:space="preserve">, </w:t>
        </w:r>
      </w:ins>
      <w:ins w:id="5856" w:author="Luke Slemon" w:date="2020-05-18T21:38:00Z">
        <w:r w:rsidR="001D40B4">
          <w:t xml:space="preserve">Single Channel and the Multichannel method </w:t>
        </w:r>
      </w:ins>
      <w:ins w:id="5857" w:author="Luke Slemon" w:date="2020-05-18T21:44:00Z">
        <w:r>
          <w:t>were compared by giving bo</w:t>
        </w:r>
      </w:ins>
      <w:ins w:id="5858" w:author="Luke Slemon" w:date="2020-05-18T21:45:00Z">
        <w:r>
          <w:t>th methods 80,000 samples of white noise. These signals contain no SSVEPs because they have no relevance to EEG s</w:t>
        </w:r>
      </w:ins>
      <w:ins w:id="5859" w:author="Luke Slemon" w:date="2020-05-18T21:46:00Z">
        <w:r>
          <w:t xml:space="preserve">ignals, they are completely random numbers generated using a Gaussian distribution. The total number of </w:t>
        </w:r>
      </w:ins>
      <w:ins w:id="5860" w:author="Luke Slemon" w:date="2020-05-18T21:47:00Z">
        <w:r>
          <w:t xml:space="preserve">frames and the number of false positives </w:t>
        </w:r>
      </w:ins>
      <w:proofErr w:type="gramStart"/>
      <w:ins w:id="5861" w:author="Luke Slemon" w:date="2020-05-18T21:59:00Z">
        <w:r w:rsidR="00670D02">
          <w:t>are</w:t>
        </w:r>
        <w:proofErr w:type="gramEnd"/>
        <w:r w:rsidR="00670D02">
          <w:t xml:space="preserve"> presented </w:t>
        </w:r>
      </w:ins>
      <w:ins w:id="5862" w:author="Luke Slemon" w:date="2020-05-18T21:47:00Z">
        <w:r>
          <w:t>in table 9.3 as well as the system accuracy when processing white noise data.</w:t>
        </w:r>
      </w:ins>
    </w:p>
    <w:tbl>
      <w:tblPr>
        <w:tblStyle w:val="TableGrid"/>
        <w:tblW w:w="0" w:type="auto"/>
        <w:tblInd w:w="567" w:type="dxa"/>
        <w:tblLook w:val="04A0" w:firstRow="1" w:lastRow="0" w:firstColumn="1" w:lastColumn="0" w:noHBand="0" w:noVBand="1"/>
        <w:tblPrChange w:id="5863" w:author="Luke Slemon" w:date="2020-05-18T21:41:00Z">
          <w:tblPr>
            <w:tblStyle w:val="TableGrid"/>
            <w:tblW w:w="0" w:type="auto"/>
            <w:tblInd w:w="567" w:type="dxa"/>
            <w:tblLook w:val="04A0" w:firstRow="1" w:lastRow="0" w:firstColumn="1" w:lastColumn="0" w:noHBand="0" w:noVBand="1"/>
          </w:tblPr>
        </w:tblPrChange>
      </w:tblPr>
      <w:tblGrid>
        <w:gridCol w:w="1688"/>
        <w:gridCol w:w="1683"/>
        <w:gridCol w:w="1779"/>
        <w:gridCol w:w="1712"/>
        <w:tblGridChange w:id="5864">
          <w:tblGrid>
            <w:gridCol w:w="1688"/>
            <w:gridCol w:w="1683"/>
            <w:gridCol w:w="1779"/>
            <w:gridCol w:w="1712"/>
          </w:tblGrid>
        </w:tblGridChange>
      </w:tblGrid>
      <w:tr w:rsidR="001D40B4" w14:paraId="0BD6404C" w14:textId="77777777" w:rsidTr="001D40B4">
        <w:trPr>
          <w:ins w:id="5865" w:author="Luke Slemon" w:date="2020-05-18T21:41:00Z"/>
        </w:trPr>
        <w:tc>
          <w:tcPr>
            <w:tcW w:w="1688" w:type="dxa"/>
            <w:tcPrChange w:id="5866" w:author="Luke Slemon" w:date="2020-05-18T21:41:00Z">
              <w:tcPr>
                <w:tcW w:w="1803" w:type="dxa"/>
              </w:tcPr>
            </w:tcPrChange>
          </w:tcPr>
          <w:p w14:paraId="676E07DD" w14:textId="3F8AA865" w:rsidR="001D40B4" w:rsidRDefault="001D40B4" w:rsidP="009301E2">
            <w:pPr>
              <w:pStyle w:val="TextSub3"/>
              <w:ind w:left="0"/>
              <w:rPr>
                <w:ins w:id="5867" w:author="Luke Slemon" w:date="2020-05-18T21:41:00Z"/>
              </w:rPr>
            </w:pPr>
            <w:ins w:id="5868" w:author="Luke Slemon" w:date="2020-05-18T21:41:00Z">
              <w:r>
                <w:t>Method</w:t>
              </w:r>
            </w:ins>
          </w:p>
        </w:tc>
        <w:tc>
          <w:tcPr>
            <w:tcW w:w="1683" w:type="dxa"/>
            <w:tcPrChange w:id="5869" w:author="Luke Slemon" w:date="2020-05-18T21:41:00Z">
              <w:tcPr>
                <w:tcW w:w="1803" w:type="dxa"/>
              </w:tcPr>
            </w:tcPrChange>
          </w:tcPr>
          <w:p w14:paraId="0330A106" w14:textId="271D8A70" w:rsidR="001D40B4" w:rsidRDefault="001D40B4" w:rsidP="009301E2">
            <w:pPr>
              <w:pStyle w:val="TextSub3"/>
              <w:ind w:left="0"/>
              <w:rPr>
                <w:ins w:id="5870" w:author="Luke Slemon" w:date="2020-05-18T21:41:00Z"/>
              </w:rPr>
            </w:pPr>
            <w:ins w:id="5871" w:author="Luke Slemon" w:date="2020-05-18T21:41:00Z">
              <w:r>
                <w:t>Total Frames</w:t>
              </w:r>
            </w:ins>
          </w:p>
        </w:tc>
        <w:tc>
          <w:tcPr>
            <w:tcW w:w="1779" w:type="dxa"/>
            <w:tcPrChange w:id="5872" w:author="Luke Slemon" w:date="2020-05-18T21:41:00Z">
              <w:tcPr>
                <w:tcW w:w="1803" w:type="dxa"/>
              </w:tcPr>
            </w:tcPrChange>
          </w:tcPr>
          <w:p w14:paraId="7B9E20B1" w14:textId="72363565" w:rsidR="001D40B4" w:rsidRDefault="000F7910" w:rsidP="009301E2">
            <w:pPr>
              <w:pStyle w:val="TextSub3"/>
              <w:ind w:left="0"/>
              <w:rPr>
                <w:ins w:id="5873" w:author="Luke Slemon" w:date="2020-05-18T21:41:00Z"/>
              </w:rPr>
            </w:pPr>
            <w:ins w:id="5874" w:author="Luke Slemon" w:date="2020-05-18T21:47:00Z">
              <w:r>
                <w:t>False Positives</w:t>
              </w:r>
            </w:ins>
          </w:p>
        </w:tc>
        <w:tc>
          <w:tcPr>
            <w:tcW w:w="1712" w:type="dxa"/>
            <w:tcPrChange w:id="5875" w:author="Luke Slemon" w:date="2020-05-18T21:41:00Z">
              <w:tcPr>
                <w:tcW w:w="1803" w:type="dxa"/>
              </w:tcPr>
            </w:tcPrChange>
          </w:tcPr>
          <w:p w14:paraId="7C592B5F" w14:textId="2AB7E5A9" w:rsidR="001D40B4" w:rsidRDefault="001D40B4" w:rsidP="009301E2">
            <w:pPr>
              <w:pStyle w:val="TextSub3"/>
              <w:ind w:left="0"/>
              <w:rPr>
                <w:ins w:id="5876" w:author="Luke Slemon" w:date="2020-05-18T21:41:00Z"/>
              </w:rPr>
            </w:pPr>
            <w:ins w:id="5877" w:author="Luke Slemon" w:date="2020-05-18T21:41:00Z">
              <w:r>
                <w:t>Accuracy</w:t>
              </w:r>
            </w:ins>
          </w:p>
        </w:tc>
      </w:tr>
      <w:tr w:rsidR="001D40B4" w14:paraId="55F8F908" w14:textId="77777777" w:rsidTr="001D40B4">
        <w:trPr>
          <w:ins w:id="5878" w:author="Luke Slemon" w:date="2020-05-18T21:41:00Z"/>
        </w:trPr>
        <w:tc>
          <w:tcPr>
            <w:tcW w:w="1688" w:type="dxa"/>
            <w:tcPrChange w:id="5879" w:author="Luke Slemon" w:date="2020-05-18T21:41:00Z">
              <w:tcPr>
                <w:tcW w:w="1803" w:type="dxa"/>
              </w:tcPr>
            </w:tcPrChange>
          </w:tcPr>
          <w:p w14:paraId="356D677F" w14:textId="4FF42DA3" w:rsidR="001D40B4" w:rsidRDefault="001D40B4" w:rsidP="009301E2">
            <w:pPr>
              <w:pStyle w:val="TextSub3"/>
              <w:ind w:left="0"/>
              <w:rPr>
                <w:ins w:id="5880" w:author="Luke Slemon" w:date="2020-05-18T21:41:00Z"/>
              </w:rPr>
            </w:pPr>
            <w:ins w:id="5881" w:author="Luke Slemon" w:date="2020-05-18T21:42:00Z">
              <w:r>
                <w:t xml:space="preserve">Single </w:t>
              </w:r>
            </w:ins>
          </w:p>
        </w:tc>
        <w:tc>
          <w:tcPr>
            <w:tcW w:w="1683" w:type="dxa"/>
            <w:tcPrChange w:id="5882" w:author="Luke Slemon" w:date="2020-05-18T21:41:00Z">
              <w:tcPr>
                <w:tcW w:w="1803" w:type="dxa"/>
              </w:tcPr>
            </w:tcPrChange>
          </w:tcPr>
          <w:p w14:paraId="41283C58" w14:textId="18DF832F" w:rsidR="001D40B4" w:rsidRDefault="001D40B4" w:rsidP="009301E2">
            <w:pPr>
              <w:pStyle w:val="TextSub3"/>
              <w:ind w:left="0"/>
              <w:rPr>
                <w:ins w:id="5883" w:author="Luke Slemon" w:date="2020-05-18T21:41:00Z"/>
              </w:rPr>
            </w:pPr>
            <w:ins w:id="5884" w:author="Luke Slemon" w:date="2020-05-18T21:42:00Z">
              <w:r>
                <w:t>2500</w:t>
              </w:r>
            </w:ins>
          </w:p>
        </w:tc>
        <w:tc>
          <w:tcPr>
            <w:tcW w:w="1779" w:type="dxa"/>
            <w:tcPrChange w:id="5885" w:author="Luke Slemon" w:date="2020-05-18T21:41:00Z">
              <w:tcPr>
                <w:tcW w:w="1803" w:type="dxa"/>
              </w:tcPr>
            </w:tcPrChange>
          </w:tcPr>
          <w:p w14:paraId="3F9FC134" w14:textId="5125506C" w:rsidR="001D40B4" w:rsidRDefault="001D40B4" w:rsidP="009301E2">
            <w:pPr>
              <w:pStyle w:val="TextSub3"/>
              <w:ind w:left="0"/>
              <w:rPr>
                <w:ins w:id="5886" w:author="Luke Slemon" w:date="2020-05-18T21:41:00Z"/>
              </w:rPr>
            </w:pPr>
            <w:ins w:id="5887" w:author="Luke Slemon" w:date="2020-05-18T21:43:00Z">
              <w:r>
                <w:t>2420</w:t>
              </w:r>
            </w:ins>
          </w:p>
        </w:tc>
        <w:tc>
          <w:tcPr>
            <w:tcW w:w="1712" w:type="dxa"/>
            <w:tcPrChange w:id="5888" w:author="Luke Slemon" w:date="2020-05-18T21:41:00Z">
              <w:tcPr>
                <w:tcW w:w="1803" w:type="dxa"/>
              </w:tcPr>
            </w:tcPrChange>
          </w:tcPr>
          <w:p w14:paraId="6EC3BB6F" w14:textId="7AE11341" w:rsidR="001D40B4" w:rsidRDefault="001D40B4" w:rsidP="009301E2">
            <w:pPr>
              <w:pStyle w:val="TextSub3"/>
              <w:ind w:left="0"/>
              <w:rPr>
                <w:ins w:id="5889" w:author="Luke Slemon" w:date="2020-05-18T21:41:00Z"/>
              </w:rPr>
            </w:pPr>
            <w:ins w:id="5890" w:author="Luke Slemon" w:date="2020-05-18T21:43:00Z">
              <w:r>
                <w:t>.03%</w:t>
              </w:r>
            </w:ins>
          </w:p>
        </w:tc>
      </w:tr>
      <w:tr w:rsidR="001D40B4" w14:paraId="394E7C52" w14:textId="77777777" w:rsidTr="001D40B4">
        <w:trPr>
          <w:ins w:id="5891" w:author="Luke Slemon" w:date="2020-05-18T21:41:00Z"/>
        </w:trPr>
        <w:tc>
          <w:tcPr>
            <w:tcW w:w="1688" w:type="dxa"/>
            <w:tcPrChange w:id="5892" w:author="Luke Slemon" w:date="2020-05-18T21:41:00Z">
              <w:tcPr>
                <w:tcW w:w="1803" w:type="dxa"/>
              </w:tcPr>
            </w:tcPrChange>
          </w:tcPr>
          <w:p w14:paraId="4B768AF6" w14:textId="2B7A670A" w:rsidR="001D40B4" w:rsidRDefault="001D40B4" w:rsidP="009301E2">
            <w:pPr>
              <w:pStyle w:val="TextSub3"/>
              <w:ind w:left="0"/>
              <w:rPr>
                <w:ins w:id="5893" w:author="Luke Slemon" w:date="2020-05-18T21:41:00Z"/>
              </w:rPr>
            </w:pPr>
            <w:ins w:id="5894" w:author="Luke Slemon" w:date="2020-05-18T21:42:00Z">
              <w:r>
                <w:t>Multi</w:t>
              </w:r>
            </w:ins>
          </w:p>
        </w:tc>
        <w:tc>
          <w:tcPr>
            <w:tcW w:w="1683" w:type="dxa"/>
            <w:tcPrChange w:id="5895" w:author="Luke Slemon" w:date="2020-05-18T21:41:00Z">
              <w:tcPr>
                <w:tcW w:w="1803" w:type="dxa"/>
              </w:tcPr>
            </w:tcPrChange>
          </w:tcPr>
          <w:p w14:paraId="1DBDDE27" w14:textId="0CE7873F" w:rsidR="001D40B4" w:rsidRDefault="001D40B4" w:rsidP="009301E2">
            <w:pPr>
              <w:pStyle w:val="TextSub3"/>
              <w:ind w:left="0"/>
              <w:rPr>
                <w:ins w:id="5896" w:author="Luke Slemon" w:date="2020-05-18T21:41:00Z"/>
              </w:rPr>
            </w:pPr>
            <w:ins w:id="5897" w:author="Luke Slemon" w:date="2020-05-18T21:42:00Z">
              <w:r>
                <w:t>2500</w:t>
              </w:r>
            </w:ins>
          </w:p>
        </w:tc>
        <w:tc>
          <w:tcPr>
            <w:tcW w:w="1779" w:type="dxa"/>
            <w:tcPrChange w:id="5898" w:author="Luke Slemon" w:date="2020-05-18T21:41:00Z">
              <w:tcPr>
                <w:tcW w:w="1803" w:type="dxa"/>
              </w:tcPr>
            </w:tcPrChange>
          </w:tcPr>
          <w:p w14:paraId="18004F65" w14:textId="2962DF82" w:rsidR="001D40B4" w:rsidRDefault="001D40B4" w:rsidP="009301E2">
            <w:pPr>
              <w:pStyle w:val="TextSub3"/>
              <w:ind w:left="0"/>
              <w:rPr>
                <w:ins w:id="5899" w:author="Luke Slemon" w:date="2020-05-18T21:41:00Z"/>
              </w:rPr>
            </w:pPr>
            <w:ins w:id="5900" w:author="Luke Slemon" w:date="2020-05-18T21:43:00Z">
              <w:r>
                <w:t>150</w:t>
              </w:r>
            </w:ins>
          </w:p>
        </w:tc>
        <w:tc>
          <w:tcPr>
            <w:tcW w:w="1712" w:type="dxa"/>
            <w:tcPrChange w:id="5901" w:author="Luke Slemon" w:date="2020-05-18T21:41:00Z">
              <w:tcPr>
                <w:tcW w:w="1803" w:type="dxa"/>
              </w:tcPr>
            </w:tcPrChange>
          </w:tcPr>
          <w:p w14:paraId="5EF28545" w14:textId="0D382A59" w:rsidR="001D40B4" w:rsidRDefault="000F7910" w:rsidP="009301E2">
            <w:pPr>
              <w:pStyle w:val="TextSub3"/>
              <w:ind w:left="0"/>
              <w:rPr>
                <w:ins w:id="5902" w:author="Luke Slemon" w:date="2020-05-18T21:41:00Z"/>
              </w:rPr>
            </w:pPr>
            <w:ins w:id="5903" w:author="Luke Slemon" w:date="2020-05-18T21:43:00Z">
              <w:r>
                <w:t>94%</w:t>
              </w:r>
            </w:ins>
          </w:p>
        </w:tc>
      </w:tr>
      <w:tr w:rsidR="001D40B4" w14:paraId="3A63A2FB" w14:textId="77777777" w:rsidTr="00870DCE">
        <w:trPr>
          <w:ins w:id="5904" w:author="Luke Slemon" w:date="2020-05-18T21:41:00Z"/>
        </w:trPr>
        <w:tc>
          <w:tcPr>
            <w:tcW w:w="6862" w:type="dxa"/>
            <w:gridSpan w:val="4"/>
          </w:tcPr>
          <w:p w14:paraId="0815556B" w14:textId="749BD536" w:rsidR="001D40B4" w:rsidRDefault="00E45E02">
            <w:pPr>
              <w:pStyle w:val="FigureAnnotation"/>
              <w:rPr>
                <w:ins w:id="5905" w:author="Luke Slemon" w:date="2020-05-18T21:41:00Z"/>
              </w:rPr>
              <w:pPrChange w:id="5906" w:author="Luke Slemon" w:date="2020-05-18T21:42:00Z">
                <w:pPr>
                  <w:pStyle w:val="TextSub3"/>
                  <w:ind w:left="0"/>
                </w:pPr>
              </w:pPrChange>
            </w:pPr>
            <w:ins w:id="5907" w:author="Luke Slemon" w:date="2020-05-19T17:06:00Z">
              <w:r>
                <w:t>Table</w:t>
              </w:r>
            </w:ins>
            <w:ins w:id="5908" w:author="Luke Slemon" w:date="2020-05-18T21:42:00Z">
              <w:r w:rsidR="001D40B4">
                <w:t xml:space="preserve"> 9.3 False positives generated while both systems process white noise signals</w:t>
              </w:r>
            </w:ins>
          </w:p>
        </w:tc>
      </w:tr>
    </w:tbl>
    <w:p w14:paraId="276511AB" w14:textId="1C85CB95" w:rsidR="001D40B4" w:rsidRDefault="001D40B4" w:rsidP="009301E2">
      <w:pPr>
        <w:pStyle w:val="TextSub3"/>
        <w:rPr>
          <w:ins w:id="5909" w:author="Luke Slemon" w:date="2020-05-18T21:48:00Z"/>
        </w:rPr>
      </w:pPr>
    </w:p>
    <w:p w14:paraId="7B68C5CA" w14:textId="48CE2B80" w:rsidR="007E407B" w:rsidRDefault="000F7910" w:rsidP="009301E2">
      <w:pPr>
        <w:pStyle w:val="TextSub3"/>
        <w:rPr>
          <w:ins w:id="5910" w:author="Luke Slemon" w:date="2020-05-18T22:06:00Z"/>
        </w:rPr>
      </w:pPr>
      <w:ins w:id="5911" w:author="Luke Slemon" w:date="2020-05-18T21:48:00Z">
        <w:r>
          <w:t xml:space="preserve">Finally, </w:t>
        </w:r>
      </w:ins>
      <w:ins w:id="5912" w:author="Luke Slemon" w:date="2020-05-18T22:00:00Z">
        <w:r w:rsidR="00670D02">
          <w:t xml:space="preserve">the single and multichannel systems’ execution times are compared in order to determine </w:t>
        </w:r>
      </w:ins>
      <w:ins w:id="5913" w:author="Luke Slemon" w:date="2020-05-18T22:01:00Z">
        <w:r w:rsidR="00670D02">
          <w:t xml:space="preserve">how much longer it takes for </w:t>
        </w:r>
      </w:ins>
      <w:ins w:id="5914" w:author="Luke Slemon" w:date="2020-05-18T22:02:00Z">
        <w:r w:rsidR="00670D02">
          <w:t>a multichannel system to process a single frame of data, and if it reaches the timing constraint of a second per fram</w:t>
        </w:r>
      </w:ins>
      <w:ins w:id="5915" w:author="Luke Slemon" w:date="2020-05-18T22:05:00Z">
        <w:r w:rsidR="007E407B">
          <w:t>e</w:t>
        </w:r>
      </w:ins>
      <w:ins w:id="5916" w:author="Luke Slemon" w:date="2020-05-18T22:02:00Z">
        <w:r w:rsidR="00670D02">
          <w:t>.</w:t>
        </w:r>
      </w:ins>
      <w:ins w:id="5917" w:author="Luke Slemon" w:date="2020-05-18T22:05:00Z">
        <w:r w:rsidR="007E407B">
          <w:t xml:space="preserve"> Both methods were given 6</w:t>
        </w:r>
      </w:ins>
      <w:ins w:id="5918" w:author="Luke Slemon" w:date="2020-05-18T22:41:00Z">
        <w:r w:rsidR="00870DCE">
          <w:t>0</w:t>
        </w:r>
      </w:ins>
      <w:ins w:id="5919" w:author="Luke Slemon" w:date="2020-05-18T22:05:00Z">
        <w:r w:rsidR="007E407B">
          <w:t xml:space="preserve"> seconds of EEG data to process, and the time to process each frame was </w:t>
        </w:r>
        <w:r w:rsidR="007E407B">
          <w:lastRenderedPageBreak/>
          <w:t>measured.</w:t>
        </w:r>
      </w:ins>
      <w:ins w:id="5920" w:author="Luke Slemon" w:date="2020-05-18T22:06:00Z">
        <w:r w:rsidR="007E407B">
          <w:t xml:space="preserve"> Once the test had terminated, the average time to execute a single frame of data was plotted in Figure 9.17.</w:t>
        </w:r>
      </w:ins>
    </w:p>
    <w:p w14:paraId="53DFD284" w14:textId="62D9C0B9" w:rsidR="000F7910" w:rsidRDefault="007E407B" w:rsidP="009301E2">
      <w:pPr>
        <w:pStyle w:val="TextSub3"/>
        <w:rPr>
          <w:ins w:id="5921" w:author="Luke Slemon" w:date="2020-05-18T22:36:00Z"/>
        </w:rPr>
      </w:pPr>
      <w:ins w:id="5922" w:author="Luke Slemon" w:date="2020-05-18T22:06:00Z">
        <w:r>
          <w:t xml:space="preserve">From analysing </w:t>
        </w:r>
      </w:ins>
      <w:ins w:id="5923" w:author="Luke Slemon" w:date="2020-05-18T22:07:00Z">
        <w:r>
          <w:t xml:space="preserve">the results for these three experiments, it is obvious that the Multichannel method of processing EEG data is far more accurate than the Single channel method which scores poorly on both accuracy tests. </w:t>
        </w:r>
      </w:ins>
      <w:ins w:id="5924" w:author="Luke Slemon" w:date="2020-05-18T22:08:00Z">
        <w:r>
          <w:t xml:space="preserve">The multichannel method </w:t>
        </w:r>
      </w:ins>
      <w:ins w:id="5925" w:author="Luke Slemon" w:date="2020-05-18T22:32:00Z">
        <w:r w:rsidR="00870DCE">
          <w:t xml:space="preserve">achieves an accuracy of </w:t>
        </w:r>
      </w:ins>
      <w:ins w:id="5926" w:author="Luke Slemon" w:date="2020-05-18T22:33:00Z">
        <w:r w:rsidR="00870DCE">
          <w:t>76%</w:t>
        </w:r>
      </w:ins>
      <w:ins w:id="5927" w:author="Luke Slemon" w:date="2020-05-18T22:03:00Z">
        <w:r w:rsidR="00670D02">
          <w:t xml:space="preserve"> </w:t>
        </w:r>
      </w:ins>
      <w:ins w:id="5928" w:author="Luke Slemon" w:date="2020-05-18T22:33:00Z">
        <w:r w:rsidR="00870DCE">
          <w:t xml:space="preserve">when processing EEG </w:t>
        </w:r>
        <w:proofErr w:type="gramStart"/>
        <w:r w:rsidR="00870DCE">
          <w:t>samples, and</w:t>
        </w:r>
        <w:proofErr w:type="gramEnd"/>
        <w:r w:rsidR="00870DCE">
          <w:t xml:space="preserve"> is less susceptible to detecting false positives when processing random samples unlike the single chann</w:t>
        </w:r>
      </w:ins>
      <w:ins w:id="5929" w:author="Luke Slemon" w:date="2020-05-18T22:34:00Z">
        <w:r w:rsidR="00870DCE">
          <w:t>el method</w:t>
        </w:r>
      </w:ins>
      <w:ins w:id="5930" w:author="Luke Slemon" w:date="2020-05-18T22:35:00Z">
        <w:r w:rsidR="00870DCE">
          <w:t xml:space="preserve"> which generated an output for almost every random sample it processed</w:t>
        </w:r>
      </w:ins>
      <w:ins w:id="5931" w:author="Luke Slemon" w:date="2020-05-18T22:34:00Z">
        <w:r w:rsidR="00870DCE">
          <w:t xml:space="preserve">. </w:t>
        </w:r>
      </w:ins>
    </w:p>
    <w:p w14:paraId="56C36EC5" w14:textId="114D76EA" w:rsidR="00870DCE" w:rsidRPr="004A2EB3" w:rsidRDefault="00870DCE">
      <w:pPr>
        <w:pStyle w:val="TextSub3"/>
        <w:rPr>
          <w:ins w:id="5932" w:author="Luke Slemon" w:date="2020-05-18T20:05:00Z"/>
        </w:rPr>
        <w:pPrChange w:id="5933" w:author="Luke Slemon" w:date="2020-05-18T21:06:00Z">
          <w:pPr>
            <w:pStyle w:val="TextSub2"/>
          </w:pPr>
        </w:pPrChange>
      </w:pPr>
      <w:ins w:id="5934" w:author="Luke Slemon" w:date="2020-05-18T22:36:00Z">
        <w:r>
          <w:t>The single channel method however is much faster at processing each frame, but its faster execution isn’t enough of a trade</w:t>
        </w:r>
      </w:ins>
      <w:ins w:id="5935" w:author="Luke Slemon" w:date="2020-05-18T22:37:00Z">
        <w:r>
          <w:t>-</w:t>
        </w:r>
      </w:ins>
      <w:ins w:id="5936" w:author="Luke Slemon" w:date="2020-05-18T22:36:00Z">
        <w:r>
          <w:t xml:space="preserve">off for its poor </w:t>
        </w:r>
      </w:ins>
      <w:ins w:id="5937" w:author="Luke Slemon" w:date="2020-05-18T22:37:00Z">
        <w:r>
          <w:t>accuracy. The multichannel method despite taking more than twice as long to execute meets the timing constraints of a second</w:t>
        </w:r>
      </w:ins>
      <w:ins w:id="5938" w:author="Luke Slemon" w:date="2020-05-18T22:38:00Z">
        <w:r>
          <w:t xml:space="preserve">. If the multichannel method exceeded these constraints the system would no longer be a real-time system as it no longer processes each frame containing one second of </w:t>
        </w:r>
      </w:ins>
      <w:ins w:id="5939" w:author="Luke Slemon" w:date="2020-05-18T22:39:00Z">
        <w:r>
          <w:t>data before the next frame arrives.</w:t>
        </w:r>
      </w:ins>
    </w:p>
    <w:p w14:paraId="0677E187" w14:textId="0C2F8E7D" w:rsidR="004A2EB3" w:rsidRDefault="004A2EB3" w:rsidP="00E3798D">
      <w:pPr>
        <w:pStyle w:val="Heading3"/>
        <w:rPr>
          <w:ins w:id="5940" w:author="Luke Slemon" w:date="2020-05-18T21:02:00Z"/>
        </w:rPr>
      </w:pPr>
      <w:ins w:id="5941" w:author="Luke Slemon" w:date="2020-05-18T20:05:00Z">
        <w:r>
          <w:t xml:space="preserve">Hardware </w:t>
        </w:r>
      </w:ins>
      <w:ins w:id="5942" w:author="Luke Slemon" w:date="2020-05-18T20:06:00Z">
        <w:r>
          <w:t>Execution vs Software Execution</w:t>
        </w:r>
      </w:ins>
    </w:p>
    <w:p w14:paraId="177A1380" w14:textId="63D7B3B7" w:rsidR="00EE69F9" w:rsidRDefault="00EE69F9" w:rsidP="00EE69F9">
      <w:pPr>
        <w:pStyle w:val="TextSub3"/>
        <w:rPr>
          <w:ins w:id="5943" w:author="Luke Slemon" w:date="2020-05-18T22:39:00Z"/>
        </w:rPr>
      </w:pPr>
      <w:ins w:id="5944" w:author="Luke Slemon" w:date="2020-05-18T21:02:00Z">
        <w:r>
          <w:t xml:space="preserve">In </w:t>
        </w:r>
      </w:ins>
      <w:ins w:id="5945" w:author="Luke Slemon" w:date="2020-05-18T21:06:00Z">
        <w:r w:rsidR="009301E2">
          <w:t xml:space="preserve">order to effectively compare the </w:t>
        </w:r>
      </w:ins>
      <w:ins w:id="5946" w:author="Luke Slemon" w:date="2020-05-18T21:07:00Z">
        <w:r w:rsidR="009301E2">
          <w:t>execution time required fo</w:t>
        </w:r>
      </w:ins>
      <w:ins w:id="5947" w:author="Luke Slemon" w:date="2020-05-18T21:08:00Z">
        <w:r w:rsidR="009301E2">
          <w:t xml:space="preserve">r both the Hardware and Software implementations of the SSVEP detection, the time required to process a single </w:t>
        </w:r>
      </w:ins>
      <w:ins w:id="5948" w:author="Luke Slemon" w:date="2020-05-18T21:09:00Z">
        <w:r w:rsidR="009301E2">
          <w:t xml:space="preserve">epoch of signal data was measured. </w:t>
        </w:r>
      </w:ins>
    </w:p>
    <w:p w14:paraId="651662F9" w14:textId="786EFD34" w:rsidR="00870DCE" w:rsidRDefault="00870DCE" w:rsidP="00EE69F9">
      <w:pPr>
        <w:pStyle w:val="TextSub3"/>
        <w:rPr>
          <w:ins w:id="5949" w:author="Luke Slemon" w:date="2020-05-18T22:43:00Z"/>
        </w:rPr>
      </w:pPr>
      <w:ins w:id="5950" w:author="Luke Slemon" w:date="2020-05-18T22:40:00Z">
        <w:r>
          <w:t xml:space="preserve">Each implementation of the SSVEP detection algorithm </w:t>
        </w:r>
      </w:ins>
      <w:ins w:id="5951" w:author="Luke Slemon" w:date="2020-05-18T22:41:00Z">
        <w:r>
          <w:t xml:space="preserve">were given 60 seconds of EEG data and for each frame the time taken </w:t>
        </w:r>
      </w:ins>
      <w:ins w:id="5952" w:author="Luke Slemon" w:date="2020-05-18T22:42:00Z">
        <w:r>
          <w:t xml:space="preserve">to process it was measured, and after the test terminated, the average time to process a single frame of data was plotted in </w:t>
        </w:r>
      </w:ins>
      <w:ins w:id="5953" w:author="Luke Slemon" w:date="2020-05-18T22:43:00Z">
        <w:r>
          <w:t>F</w:t>
        </w:r>
      </w:ins>
      <w:ins w:id="5954" w:author="Luke Slemon" w:date="2020-05-18T22:42:00Z">
        <w:r>
          <w:t>igure 9.17</w:t>
        </w:r>
      </w:ins>
      <w:ins w:id="5955" w:author="Luke Slemon" w:date="2020-05-18T22:43:00Z">
        <w:r>
          <w:t>.</w:t>
        </w:r>
      </w:ins>
    </w:p>
    <w:p w14:paraId="3D4F6F0B" w14:textId="581CC2A8" w:rsidR="00E3798D" w:rsidRDefault="00EE69F9" w:rsidP="00EE69F9">
      <w:pPr>
        <w:pStyle w:val="Image"/>
        <w:rPr>
          <w:ins w:id="5956" w:author="Luke Slemon" w:date="2020-05-18T21:03:00Z"/>
        </w:rPr>
      </w:pPr>
      <w:ins w:id="5957" w:author="Luke Slemon" w:date="2020-05-18T21:03:00Z">
        <w:r>
          <w:drawing>
            <wp:inline distT="0" distB="0" distL="0" distR="0" wp14:anchorId="0EFC0B6A" wp14:editId="05572788">
              <wp:extent cx="5731510" cy="299021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568"/>
                      <a:stretch/>
                    </pic:blipFill>
                    <pic:spPr bwMode="auto">
                      <a:xfrm>
                        <a:off x="0" y="0"/>
                        <a:ext cx="5731510" cy="2990215"/>
                      </a:xfrm>
                      <a:prstGeom prst="rect">
                        <a:avLst/>
                      </a:prstGeom>
                      <a:ln>
                        <a:noFill/>
                      </a:ln>
                      <a:extLst>
                        <a:ext uri="{53640926-AAD7-44D8-BBD7-CCE9431645EC}">
                          <a14:shadowObscured xmlns:a14="http://schemas.microsoft.com/office/drawing/2010/main"/>
                        </a:ext>
                      </a:extLst>
                    </pic:spPr>
                  </pic:pic>
                </a:graphicData>
              </a:graphic>
            </wp:inline>
          </w:drawing>
        </w:r>
      </w:ins>
    </w:p>
    <w:p w14:paraId="626493AE" w14:textId="4B433643" w:rsidR="009301E2" w:rsidRDefault="009301E2" w:rsidP="009301E2">
      <w:pPr>
        <w:pStyle w:val="FigureAnnotation"/>
        <w:rPr>
          <w:ins w:id="5958" w:author="Luke Slemon" w:date="2020-05-18T22:44:00Z"/>
          <w:lang w:val="en-IE"/>
        </w:rPr>
      </w:pPr>
      <w:ins w:id="5959" w:author="Luke Slemon" w:date="2020-05-18T21:04:00Z">
        <w:r>
          <w:rPr>
            <w:lang w:val="en-IE"/>
          </w:rPr>
          <w:t>Figure 9.17 Execution times in seconds for each implementation to process an entire frame.</w:t>
        </w:r>
      </w:ins>
    </w:p>
    <w:p w14:paraId="57D49C69" w14:textId="20BDFEBA" w:rsidR="00CA3A80" w:rsidRDefault="00CA3A80" w:rsidP="00CA3A80">
      <w:pPr>
        <w:pStyle w:val="TextSub3"/>
        <w:rPr>
          <w:ins w:id="5960" w:author="Luke Slemon" w:date="2020-05-18T22:45:00Z"/>
        </w:rPr>
      </w:pPr>
      <w:ins w:id="5961" w:author="Luke Slemon" w:date="2020-05-18T22:44:00Z">
        <w:r>
          <w:t xml:space="preserve">Comparing both the multi and single channel methods implemented in both hardware and software showed how well both implementations performed in comparison to the </w:t>
        </w:r>
        <w:proofErr w:type="gramStart"/>
        <w:r>
          <w:t>other</w:t>
        </w:r>
      </w:ins>
      <w:ins w:id="5962" w:author="Luke Slemon" w:date="2020-05-18T22:45:00Z">
        <w:r>
          <w:t>, and</w:t>
        </w:r>
        <w:proofErr w:type="gramEnd"/>
        <w:r>
          <w:t xml:space="preserve"> offered further evidence on which implementation performed better. </w:t>
        </w:r>
      </w:ins>
    </w:p>
    <w:p w14:paraId="6C857B35" w14:textId="0B05D0EE" w:rsidR="00CA3A80" w:rsidRPr="00FB68C4" w:rsidRDefault="00CA3A80">
      <w:pPr>
        <w:pStyle w:val="TextSub3"/>
        <w:rPr>
          <w:ins w:id="5963" w:author="Luke Slemon" w:date="2020-05-18T19:25:00Z"/>
        </w:rPr>
        <w:pPrChange w:id="5964" w:author="Luke Slemon" w:date="2020-05-18T22:45:00Z">
          <w:pPr>
            <w:pStyle w:val="Heading2"/>
          </w:pPr>
        </w:pPrChange>
      </w:pPr>
      <w:ins w:id="5965" w:author="Luke Slemon" w:date="2020-05-18T22:45:00Z">
        <w:r>
          <w:lastRenderedPageBreak/>
          <w:t xml:space="preserve">The results </w:t>
        </w:r>
      </w:ins>
      <w:ins w:id="5966" w:author="Luke Slemon" w:date="2020-05-18T22:46:00Z">
        <w:r>
          <w:t xml:space="preserve">of this yielded surprising results where the Software implementations </w:t>
        </w:r>
        <w:proofErr w:type="gramStart"/>
        <w:r>
          <w:t>out-performed</w:t>
        </w:r>
        <w:proofErr w:type="gramEnd"/>
        <w:r>
          <w:t xml:space="preserve"> the </w:t>
        </w:r>
      </w:ins>
      <w:ins w:id="5967" w:author="Luke Slemon" w:date="2020-05-18T22:56:00Z">
        <w:r w:rsidR="00B37B00">
          <w:t>Hardware implementations</w:t>
        </w:r>
      </w:ins>
      <w:ins w:id="5968" w:author="Luke Slemon" w:date="2020-05-18T22:57:00Z">
        <w:r w:rsidR="00B37B00">
          <w:t xml:space="preserve"> in processing the frames, contradicting the very basis of the project outlined in this report. </w:t>
        </w:r>
      </w:ins>
    </w:p>
    <w:p w14:paraId="1881EFEA" w14:textId="3EEBE543" w:rsidR="001070D9" w:rsidDel="000B5C0E" w:rsidRDefault="001070D9">
      <w:pPr>
        <w:pStyle w:val="Heading1"/>
        <w:rPr>
          <w:del w:id="5969" w:author="Luke Slemon" w:date="2020-04-26T14:21:00Z"/>
        </w:rPr>
        <w:pPrChange w:id="5970" w:author="Luke Slemon" w:date="2020-05-17T20:15:00Z">
          <w:pPr>
            <w:pStyle w:val="Heading3"/>
          </w:pPr>
        </w:pPrChange>
      </w:pPr>
      <w:bookmarkStart w:id="5971" w:name="_Toc39090797"/>
      <w:del w:id="5972" w:author="Luke Slemon" w:date="2020-04-26T14:21:00Z">
        <w:r w:rsidDel="000B5C0E">
          <w:delText>Overview</w:delText>
        </w:r>
        <w:bookmarkStart w:id="5973" w:name="_Toc40639314"/>
        <w:bookmarkEnd w:id="5971"/>
        <w:bookmarkEnd w:id="5973"/>
      </w:del>
    </w:p>
    <w:p w14:paraId="39156202" w14:textId="76107E49" w:rsidR="001070D9" w:rsidDel="000B5C0E" w:rsidRDefault="001070D9">
      <w:pPr>
        <w:pStyle w:val="Heading1"/>
        <w:rPr>
          <w:del w:id="5974" w:author="Luke Slemon" w:date="2020-04-26T14:21:00Z"/>
        </w:rPr>
        <w:pPrChange w:id="5975" w:author="Luke Slemon" w:date="2020-05-17T20:15:00Z">
          <w:pPr>
            <w:pStyle w:val="TextSub3"/>
          </w:pPr>
        </w:pPrChange>
      </w:pPr>
      <w:del w:id="5976" w:author="Luke Slemon" w:date="2020-04-26T14:21:00Z">
        <w:r w:rsidDel="000B5C0E">
          <w:delText>Before the hardware can begin processing any data, there must be a mechanism in place for acquiring data by;</w:delText>
        </w:r>
        <w:bookmarkStart w:id="5977" w:name="_Toc40639315"/>
        <w:bookmarkEnd w:id="5977"/>
      </w:del>
    </w:p>
    <w:p w14:paraId="7874FAB9" w14:textId="6282083B" w:rsidR="001070D9" w:rsidDel="000B5C0E" w:rsidRDefault="001070D9">
      <w:pPr>
        <w:pStyle w:val="Heading1"/>
        <w:rPr>
          <w:del w:id="5978" w:author="Luke Slemon" w:date="2020-04-26T14:21:00Z"/>
        </w:rPr>
        <w:pPrChange w:id="5979" w:author="Luke Slemon" w:date="2020-05-17T20:15:00Z">
          <w:pPr>
            <w:pStyle w:val="TextSub3"/>
            <w:numPr>
              <w:numId w:val="25"/>
            </w:numPr>
            <w:ind w:left="1287" w:hanging="360"/>
          </w:pPr>
        </w:pPrChange>
      </w:pPr>
      <w:del w:id="5980" w:author="Luke Slemon" w:date="2020-04-26T14:21:00Z">
        <w:r w:rsidDel="000B5C0E">
          <w:delText>Reading data over ethernet from an external host (Windows PC) to act as a simulator for real-time data.</w:delText>
        </w:r>
        <w:bookmarkStart w:id="5981" w:name="_Toc40639316"/>
        <w:bookmarkEnd w:id="5981"/>
      </w:del>
    </w:p>
    <w:p w14:paraId="7D0B89F1" w14:textId="7CD9C618" w:rsidR="001070D9" w:rsidDel="000B5C0E" w:rsidRDefault="001070D9">
      <w:pPr>
        <w:pStyle w:val="Heading1"/>
        <w:rPr>
          <w:del w:id="5982" w:author="Luke Slemon" w:date="2020-04-26T14:21:00Z"/>
        </w:rPr>
        <w:pPrChange w:id="5983" w:author="Luke Slemon" w:date="2020-05-17T20:15:00Z">
          <w:pPr>
            <w:pStyle w:val="TextSub3"/>
            <w:numPr>
              <w:numId w:val="25"/>
            </w:numPr>
            <w:ind w:left="1287" w:hanging="360"/>
          </w:pPr>
        </w:pPrChange>
      </w:pPr>
      <w:del w:id="5984" w:author="Luke Slemon" w:date="2020-04-26T14:21:00Z">
        <w:r w:rsidDel="000B5C0E">
          <w:delText>Read data serially from a file for offline analysis in order to generate and train the classification model.</w:delText>
        </w:r>
        <w:bookmarkStart w:id="5985" w:name="_Toc40639317"/>
        <w:bookmarkEnd w:id="5985"/>
      </w:del>
    </w:p>
    <w:p w14:paraId="6AA8F192" w14:textId="1A5A4EFF" w:rsidR="001070D9" w:rsidRPr="001070D9" w:rsidDel="000B5C0E" w:rsidRDefault="001070D9">
      <w:pPr>
        <w:pStyle w:val="Heading1"/>
        <w:rPr>
          <w:del w:id="5986" w:author="Luke Slemon" w:date="2020-04-26T14:21:00Z"/>
        </w:rPr>
        <w:pPrChange w:id="5987" w:author="Luke Slemon" w:date="2020-05-17T20:15:00Z">
          <w:pPr>
            <w:pStyle w:val="TextSub3"/>
            <w:numPr>
              <w:numId w:val="25"/>
            </w:numPr>
            <w:ind w:left="1287" w:hanging="360"/>
          </w:pPr>
        </w:pPrChange>
      </w:pPr>
      <w:del w:id="5988" w:author="Luke Slemon" w:date="2020-04-26T14:21:00Z">
        <w:r w:rsidDel="000B5C0E">
          <w:delText xml:space="preserve">Utilising </w:delText>
        </w:r>
        <w:r w:rsidR="00874D71" w:rsidDel="000B5C0E">
          <w:delText>an EEG headset for recording real time data.</w:delText>
        </w:r>
        <w:bookmarkStart w:id="5989" w:name="_Toc40639318"/>
        <w:bookmarkEnd w:id="5989"/>
      </w:del>
    </w:p>
    <w:p w14:paraId="2F46B6C9" w14:textId="1CCBC78D" w:rsidR="001070D9" w:rsidDel="000B5C0E" w:rsidRDefault="001070D9">
      <w:pPr>
        <w:pStyle w:val="Heading1"/>
        <w:rPr>
          <w:del w:id="5990" w:author="Luke Slemon" w:date="2020-04-26T14:21:00Z"/>
        </w:rPr>
        <w:pPrChange w:id="5991" w:author="Luke Slemon" w:date="2020-05-17T20:15:00Z">
          <w:pPr>
            <w:pStyle w:val="Heading3"/>
          </w:pPr>
        </w:pPrChange>
      </w:pPr>
      <w:bookmarkStart w:id="5992" w:name="_Toc39090798"/>
      <w:del w:id="5993" w:author="Luke Slemon" w:date="2020-04-26T14:21:00Z">
        <w:r w:rsidDel="000B5C0E">
          <w:delText>Implementation</w:delText>
        </w:r>
        <w:bookmarkStart w:id="5994" w:name="_Toc40639319"/>
        <w:bookmarkEnd w:id="5992"/>
        <w:bookmarkEnd w:id="5994"/>
      </w:del>
    </w:p>
    <w:p w14:paraId="55E06F4B" w14:textId="03F91A83" w:rsidR="00874D71" w:rsidDel="000B5C0E" w:rsidRDefault="00874D71">
      <w:pPr>
        <w:pStyle w:val="Heading1"/>
        <w:rPr>
          <w:del w:id="5995" w:author="Luke Slemon" w:date="2020-04-26T14:21:00Z"/>
        </w:rPr>
        <w:pPrChange w:id="5996" w:author="Luke Slemon" w:date="2020-05-17T20:15:00Z">
          <w:pPr>
            <w:pStyle w:val="Heading4"/>
          </w:pPr>
        </w:pPrChange>
      </w:pPr>
      <w:del w:id="5997" w:author="Luke Slemon" w:date="2020-04-26T14:21:00Z">
        <w:r w:rsidDel="000B5C0E">
          <w:delText>Ethernet Approach</w:delText>
        </w:r>
        <w:bookmarkStart w:id="5998" w:name="_Toc40639320"/>
        <w:bookmarkEnd w:id="5998"/>
      </w:del>
    </w:p>
    <w:p w14:paraId="4FC65B02" w14:textId="2F61A6C8" w:rsidR="00874D71" w:rsidDel="000B5C0E" w:rsidRDefault="00874D71">
      <w:pPr>
        <w:pStyle w:val="Heading1"/>
        <w:rPr>
          <w:del w:id="5999" w:author="Luke Slemon" w:date="2020-04-26T14:21:00Z"/>
        </w:rPr>
        <w:pPrChange w:id="6000" w:author="Luke Slemon" w:date="2020-05-17T20:15:00Z">
          <w:pPr>
            <w:pStyle w:val="TextSub4"/>
            <w:numPr>
              <w:numId w:val="26"/>
            </w:numPr>
            <w:ind w:left="1571" w:hanging="360"/>
          </w:pPr>
        </w:pPrChange>
      </w:pPr>
      <w:del w:id="6001" w:author="Luke Slemon" w:date="2020-04-26T14:21:00Z">
        <w:r w:rsidDel="000B5C0E">
          <w:delText>Data files stored on a Windows Server are read serially using Python and the MNE library (used for biomedical imaging and signal process of EEG and MEG data).</w:delText>
        </w:r>
        <w:bookmarkStart w:id="6002" w:name="_Toc40639321"/>
        <w:bookmarkEnd w:id="6002"/>
      </w:del>
    </w:p>
    <w:p w14:paraId="071417D9" w14:textId="2631F976" w:rsidR="00874D71" w:rsidDel="000B5C0E" w:rsidRDefault="00874D71">
      <w:pPr>
        <w:pStyle w:val="Heading1"/>
        <w:rPr>
          <w:del w:id="6003" w:author="Luke Slemon" w:date="2020-04-26T14:21:00Z"/>
        </w:rPr>
        <w:pPrChange w:id="6004" w:author="Luke Slemon" w:date="2020-05-17T20:15:00Z">
          <w:pPr>
            <w:pStyle w:val="TextSub4"/>
            <w:numPr>
              <w:numId w:val="26"/>
            </w:numPr>
            <w:ind w:left="1571" w:hanging="360"/>
          </w:pPr>
        </w:pPrChange>
      </w:pPr>
      <w:del w:id="6005" w:author="Luke Slemon" w:date="2020-04-26T14:21:00Z">
        <w:r w:rsidDel="000B5C0E">
          <w:delText>The raw EEG data is read from the file and a single channel is sent to the PYNQ client over ethernet using Sockets</w:delText>
        </w:r>
        <w:r w:rsidR="009F5419" w:rsidDel="000B5C0E">
          <w:delText xml:space="preserve">. The channel data is sent </w:delText>
        </w:r>
        <w:r w:rsidDel="000B5C0E">
          <w:delText xml:space="preserve"> </w:delText>
        </w:r>
        <w:r w:rsidR="0011733B" w:rsidDel="000B5C0E">
          <w:delText>256 samples at a time to mimic 256 samples per second transfer rate utilised by most EEG headsets.</w:delText>
        </w:r>
        <w:bookmarkStart w:id="6006" w:name="_Toc40639322"/>
        <w:bookmarkEnd w:id="6006"/>
      </w:del>
    </w:p>
    <w:p w14:paraId="7A2BEABD" w14:textId="11419BD9" w:rsidR="009F5419" w:rsidDel="000B5C0E" w:rsidRDefault="009F5419">
      <w:pPr>
        <w:pStyle w:val="Heading1"/>
        <w:rPr>
          <w:del w:id="6007" w:author="Luke Slemon" w:date="2020-04-26T14:21:00Z"/>
        </w:rPr>
        <w:pPrChange w:id="6008" w:author="Luke Slemon" w:date="2020-05-17T20:15:00Z">
          <w:pPr>
            <w:pStyle w:val="FigureAnnotation"/>
          </w:pPr>
        </w:pPrChange>
      </w:pPr>
      <w:del w:id="6009" w:author="Luke Slemon" w:date="2020-04-26T14:21:00Z">
        <w:r w:rsidDel="000B5C0E">
          <w:rPr>
            <w:noProof/>
          </w:rPr>
          <w:drawing>
            <wp:inline distT="0" distB="0" distL="0" distR="0" wp14:anchorId="0A522DF5" wp14:editId="3541BAA3">
              <wp:extent cx="5731510" cy="1294130"/>
              <wp:effectExtent l="0" t="0" r="2540" b="1270"/>
              <wp:docPr id="51" name="Picture 5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thernet Approach.jpg"/>
                      <pic:cNvPicPr/>
                    </pic:nvPicPr>
                    <pic:blipFill>
                      <a:blip r:embed="rId103">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bookmarkStart w:id="6010" w:name="_Toc40639323"/>
        <w:bookmarkEnd w:id="6010"/>
      </w:del>
    </w:p>
    <w:p w14:paraId="19A9C6F2" w14:textId="4C86B96A" w:rsidR="009F5419" w:rsidDel="000B5C0E" w:rsidRDefault="0011733B">
      <w:pPr>
        <w:pStyle w:val="Heading1"/>
        <w:rPr>
          <w:del w:id="6011" w:author="Luke Slemon" w:date="2020-04-26T14:21:00Z"/>
        </w:rPr>
        <w:pPrChange w:id="6012" w:author="Luke Slemon" w:date="2020-05-17T20:15:00Z">
          <w:pPr>
            <w:pStyle w:val="FigureAnnotation"/>
          </w:pPr>
        </w:pPrChange>
      </w:pPr>
      <w:del w:id="6013" w:author="Luke Slemon" w:date="2020-04-26T14:21:00Z">
        <w:r w:rsidDel="000B5C0E">
          <w:delText xml:space="preserve">Figure </w:delText>
        </w:r>
        <w:r w:rsidR="00C51C2E" w:rsidDel="000B5C0E">
          <w:delText>10.1.</w:delText>
        </w:r>
        <w:r w:rsidDel="000B5C0E">
          <w:delText xml:space="preserve"> Ethernet Approach</w:delText>
        </w:r>
        <w:bookmarkStart w:id="6014" w:name="_Toc40639324"/>
        <w:bookmarkEnd w:id="6014"/>
      </w:del>
    </w:p>
    <w:p w14:paraId="2664D56C" w14:textId="43F1D47E" w:rsidR="0011733B" w:rsidDel="000B5C0E" w:rsidRDefault="0011733B">
      <w:pPr>
        <w:pStyle w:val="Heading1"/>
        <w:rPr>
          <w:del w:id="6015" w:author="Luke Slemon" w:date="2020-04-26T14:21:00Z"/>
        </w:rPr>
        <w:pPrChange w:id="6016" w:author="Luke Slemon" w:date="2020-05-17T20:15:00Z">
          <w:pPr>
            <w:pStyle w:val="Heading4"/>
          </w:pPr>
        </w:pPrChange>
      </w:pPr>
      <w:del w:id="6017" w:author="Luke Slemon" w:date="2020-04-26T14:21:00Z">
        <w:r w:rsidDel="000B5C0E">
          <w:delText>EEG headset approach</w:delText>
        </w:r>
        <w:bookmarkStart w:id="6018" w:name="_Toc40639325"/>
        <w:bookmarkEnd w:id="6018"/>
      </w:del>
    </w:p>
    <w:p w14:paraId="53618548" w14:textId="159443BC" w:rsidR="0011733B" w:rsidDel="000B5C0E" w:rsidRDefault="0011733B">
      <w:pPr>
        <w:pStyle w:val="Heading1"/>
        <w:rPr>
          <w:del w:id="6019" w:author="Luke Slemon" w:date="2020-04-26T14:21:00Z"/>
        </w:rPr>
        <w:pPrChange w:id="6020" w:author="Luke Slemon" w:date="2020-05-17T20:15:00Z">
          <w:pPr>
            <w:pStyle w:val="TextSub4"/>
            <w:numPr>
              <w:numId w:val="27"/>
            </w:numPr>
            <w:ind w:left="1571" w:hanging="360"/>
          </w:pPr>
        </w:pPrChange>
      </w:pPr>
      <w:del w:id="6021" w:author="Luke Slemon" w:date="2020-04-26T14:21:00Z">
        <w:r w:rsidDel="000B5C0E">
          <w:delText xml:space="preserve">Using community developed Emotiv Epoc python scripts specifically for Linux, EEG can be recorded and stored directly to the PYNQ </w:delText>
        </w:r>
        <w:r w:rsidR="00133987" w:rsidDel="000B5C0E">
          <w:delText>dev board</w:delText>
        </w:r>
        <w:r w:rsidDel="000B5C0E">
          <w:delText xml:space="preserve">. </w:delText>
        </w:r>
        <w:bookmarkStart w:id="6022" w:name="_Toc40639326"/>
        <w:bookmarkEnd w:id="6022"/>
      </w:del>
    </w:p>
    <w:p w14:paraId="1D6837C3" w14:textId="0E359330" w:rsidR="0011733B" w:rsidDel="000B5C0E" w:rsidRDefault="0011733B">
      <w:pPr>
        <w:pStyle w:val="Heading1"/>
        <w:rPr>
          <w:del w:id="6023" w:author="Luke Slemon" w:date="2020-04-26T14:21:00Z"/>
        </w:rPr>
        <w:pPrChange w:id="6024" w:author="Luke Slemon" w:date="2020-05-17T20:15:00Z">
          <w:pPr>
            <w:pStyle w:val="TextSub4"/>
            <w:numPr>
              <w:numId w:val="27"/>
            </w:numPr>
            <w:ind w:left="1571" w:hanging="360"/>
          </w:pPr>
        </w:pPrChange>
      </w:pPr>
      <w:del w:id="6025" w:author="Luke Slemon" w:date="2020-04-26T14:21:00Z">
        <w:r w:rsidDel="000B5C0E">
          <w:delText xml:space="preserve">The Bluetooth adapter is connected to the PYNQ client via USB, and the </w:delText>
        </w:r>
        <w:r w:rsidR="00133987" w:rsidDel="000B5C0E">
          <w:delText>a python script is utilised for reading in the data serially and printing the data to the terminal.</w:delText>
        </w:r>
        <w:bookmarkStart w:id="6026" w:name="_Toc40639327"/>
        <w:bookmarkEnd w:id="6026"/>
      </w:del>
    </w:p>
    <w:p w14:paraId="1FDEDB0B" w14:textId="15A55135" w:rsidR="00133987" w:rsidDel="000B5C0E" w:rsidRDefault="00133987">
      <w:pPr>
        <w:pStyle w:val="Heading1"/>
        <w:rPr>
          <w:del w:id="6027" w:author="Luke Slemon" w:date="2020-04-26T14:21:00Z"/>
        </w:rPr>
        <w:pPrChange w:id="6028" w:author="Luke Slemon" w:date="2020-05-17T20:15:00Z">
          <w:pPr>
            <w:pStyle w:val="TextSub4"/>
            <w:numPr>
              <w:numId w:val="27"/>
            </w:numPr>
            <w:ind w:left="1571" w:hanging="360"/>
          </w:pPr>
        </w:pPrChange>
      </w:pPr>
      <w:del w:id="6029" w:author="Luke Slemon" w:date="2020-04-26T14:21:00Z">
        <w:r w:rsidDel="000B5C0E">
          <w:delText>The scripts are developed using Python 2, and the Jupytr notebooks utilise Python 3. Read the data in using Python 2, and then using sockets communications on the PYNQ, the recorded data is transmitted using the Python 2 script one sample per channel at a time, and the Python 3 script creates a numpy array of data for each channel in Jupytr notebooks.</w:delText>
        </w:r>
        <w:bookmarkStart w:id="6030" w:name="_Toc40639328"/>
        <w:bookmarkEnd w:id="6030"/>
      </w:del>
    </w:p>
    <w:p w14:paraId="70274EFF" w14:textId="66826992" w:rsidR="00133987" w:rsidDel="000B5C0E" w:rsidRDefault="00133987">
      <w:pPr>
        <w:pStyle w:val="Heading1"/>
        <w:rPr>
          <w:del w:id="6031" w:author="Luke Slemon" w:date="2020-04-26T14:21:00Z"/>
        </w:rPr>
        <w:pPrChange w:id="6032" w:author="Luke Slemon" w:date="2020-05-17T20:15:00Z">
          <w:pPr>
            <w:pStyle w:val="TextSub4"/>
            <w:ind w:left="1571"/>
          </w:pPr>
        </w:pPrChange>
      </w:pPr>
      <w:del w:id="6033" w:author="Luke Slemon" w:date="2020-04-26T14:21:00Z">
        <w:r w:rsidDel="000B5C0E">
          <w:rPr>
            <w:noProof/>
          </w:rPr>
          <w:drawing>
            <wp:inline distT="0" distB="0" distL="0" distR="0" wp14:anchorId="34AFED83" wp14:editId="6E7A8430">
              <wp:extent cx="4219575" cy="2466975"/>
              <wp:effectExtent l="0" t="0" r="9525" b="9525"/>
              <wp:docPr id="52" name="Picture 52" descr="A picture containing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EG Approach.jpg"/>
                      <pic:cNvPicPr/>
                    </pic:nvPicPr>
                    <pic:blipFill>
                      <a:blip r:embed="rId104">
                        <a:extLst>
                          <a:ext uri="{28A0092B-C50C-407E-A947-70E740481C1C}">
                            <a14:useLocalDpi xmlns:a14="http://schemas.microsoft.com/office/drawing/2010/main" val="0"/>
                          </a:ext>
                        </a:extLst>
                      </a:blip>
                      <a:stretch>
                        <a:fillRect/>
                      </a:stretch>
                    </pic:blipFill>
                    <pic:spPr>
                      <a:xfrm>
                        <a:off x="0" y="0"/>
                        <a:ext cx="4219575" cy="2466975"/>
                      </a:xfrm>
                      <a:prstGeom prst="rect">
                        <a:avLst/>
                      </a:prstGeom>
                    </pic:spPr>
                  </pic:pic>
                </a:graphicData>
              </a:graphic>
            </wp:inline>
          </w:drawing>
        </w:r>
        <w:bookmarkStart w:id="6034" w:name="_Toc40639329"/>
        <w:bookmarkEnd w:id="6034"/>
      </w:del>
    </w:p>
    <w:p w14:paraId="0B9E62E2" w14:textId="3B14D81B" w:rsidR="00C51C2E" w:rsidRPr="00133987" w:rsidDel="000B5C0E" w:rsidRDefault="00C51C2E">
      <w:pPr>
        <w:pStyle w:val="Heading1"/>
        <w:rPr>
          <w:del w:id="6035" w:author="Luke Slemon" w:date="2020-04-26T14:21:00Z"/>
        </w:rPr>
        <w:pPrChange w:id="6036" w:author="Luke Slemon" w:date="2020-05-17T20:15:00Z">
          <w:pPr>
            <w:pStyle w:val="FigureAnnotation"/>
          </w:pPr>
        </w:pPrChange>
      </w:pPr>
      <w:del w:id="6037" w:author="Luke Slemon" w:date="2020-04-26T14:21:00Z">
        <w:r w:rsidDel="000B5C0E">
          <w:delText>Figure 10.2 EEG headset data acquisition approach</w:delText>
        </w:r>
        <w:bookmarkStart w:id="6038" w:name="_Toc40639330"/>
        <w:bookmarkEnd w:id="6038"/>
      </w:del>
    </w:p>
    <w:p w14:paraId="608F9036" w14:textId="61D192D4" w:rsidR="001070D9" w:rsidRPr="001070D9" w:rsidDel="000B5C0E" w:rsidRDefault="001070D9">
      <w:pPr>
        <w:pStyle w:val="Heading1"/>
        <w:rPr>
          <w:del w:id="6039" w:author="Luke Slemon" w:date="2020-04-26T14:21:00Z"/>
        </w:rPr>
        <w:pPrChange w:id="6040" w:author="Luke Slemon" w:date="2020-05-17T20:15:00Z">
          <w:pPr>
            <w:pStyle w:val="Heading3"/>
          </w:pPr>
        </w:pPrChange>
      </w:pPr>
      <w:bookmarkStart w:id="6041" w:name="_Toc39090799"/>
      <w:del w:id="6042" w:author="Luke Slemon" w:date="2020-04-26T14:21:00Z">
        <w:r w:rsidDel="000B5C0E">
          <w:delText>Test Methods</w:delText>
        </w:r>
        <w:bookmarkStart w:id="6043" w:name="_Toc40639331"/>
        <w:bookmarkEnd w:id="6041"/>
        <w:bookmarkEnd w:id="6043"/>
      </w:del>
    </w:p>
    <w:p w14:paraId="7BA26B9F" w14:textId="0F717C9F" w:rsidR="00E55A53" w:rsidRPr="00E55A53" w:rsidDel="000B5C0E" w:rsidRDefault="00736F36">
      <w:pPr>
        <w:pStyle w:val="Heading1"/>
        <w:rPr>
          <w:del w:id="6044" w:author="Luke Slemon" w:date="2020-04-26T14:21:00Z"/>
        </w:rPr>
        <w:pPrChange w:id="6045" w:author="Luke Slemon" w:date="2020-05-17T20:15:00Z">
          <w:pPr>
            <w:pStyle w:val="Heading2"/>
          </w:pPr>
        </w:pPrChange>
      </w:pPr>
      <w:bookmarkStart w:id="6046" w:name="_Toc39090800"/>
      <w:del w:id="6047" w:author="Luke Slemon" w:date="2020-04-26T14:21:00Z">
        <w:r w:rsidDel="000B5C0E">
          <w:delText>GPIO and BRAM management</w:delText>
        </w:r>
        <w:bookmarkStart w:id="6048" w:name="_Toc40639332"/>
        <w:bookmarkEnd w:id="6046"/>
        <w:bookmarkEnd w:id="6048"/>
      </w:del>
    </w:p>
    <w:p w14:paraId="45C2E523" w14:textId="1606F0AF" w:rsidR="00736F36" w:rsidDel="000B5C0E" w:rsidRDefault="006625CB">
      <w:pPr>
        <w:pStyle w:val="Heading1"/>
        <w:rPr>
          <w:del w:id="6049" w:author="Luke Slemon" w:date="2020-04-26T14:21:00Z"/>
        </w:rPr>
        <w:pPrChange w:id="6050" w:author="Luke Slemon" w:date="2020-05-17T20:15:00Z">
          <w:pPr>
            <w:pStyle w:val="Heading3"/>
          </w:pPr>
        </w:pPrChange>
      </w:pPr>
      <w:bookmarkStart w:id="6051" w:name="_Toc39090801"/>
      <w:del w:id="6052" w:author="Luke Slemon" w:date="2020-04-26T14:21:00Z">
        <w:r w:rsidDel="000B5C0E">
          <w:delText>Overview</w:delText>
        </w:r>
        <w:bookmarkStart w:id="6053" w:name="_Toc40639333"/>
        <w:bookmarkEnd w:id="6051"/>
        <w:bookmarkEnd w:id="6053"/>
      </w:del>
    </w:p>
    <w:p w14:paraId="1EC6F6EA" w14:textId="090E8398" w:rsidR="00487092" w:rsidRPr="00487092" w:rsidDel="000B5C0E" w:rsidRDefault="00487092">
      <w:pPr>
        <w:pStyle w:val="Heading1"/>
        <w:rPr>
          <w:del w:id="6054" w:author="Luke Slemon" w:date="2020-04-26T14:21:00Z"/>
        </w:rPr>
        <w:pPrChange w:id="6055" w:author="Luke Slemon" w:date="2020-05-17T20:15:00Z">
          <w:pPr>
            <w:pStyle w:val="TextSub3"/>
          </w:pPr>
        </w:pPrChange>
      </w:pPr>
      <w:del w:id="6056" w:author="Luke Slemon" w:date="2020-04-26T14:21:00Z">
        <w:r w:rsidDel="000B5C0E">
          <w:delText xml:space="preserve">When developing the Hardware for processing the data there will be scenarios where </w:delText>
        </w:r>
        <w:r w:rsidR="00A649EE" w:rsidDel="000B5C0E">
          <w:delText>GPIO will be necessary for generating outputs for the system, i.e. LEDs as visual output for the classifier. Block RAM will be utilised throughout the Hardware during processing to increase the speed data transfers between IP blocks.</w:delText>
        </w:r>
        <w:bookmarkStart w:id="6057" w:name="_Toc40639334"/>
        <w:bookmarkEnd w:id="6057"/>
      </w:del>
    </w:p>
    <w:p w14:paraId="256E61EC" w14:textId="776F067B" w:rsidR="00A649EE" w:rsidDel="000B5C0E" w:rsidRDefault="006625CB">
      <w:pPr>
        <w:pStyle w:val="Heading1"/>
        <w:rPr>
          <w:del w:id="6058" w:author="Luke Slemon" w:date="2020-04-26T14:21:00Z"/>
        </w:rPr>
        <w:pPrChange w:id="6059" w:author="Luke Slemon" w:date="2020-05-17T20:15:00Z">
          <w:pPr>
            <w:pStyle w:val="Heading3"/>
          </w:pPr>
        </w:pPrChange>
      </w:pPr>
      <w:bookmarkStart w:id="6060" w:name="_Toc39090802"/>
      <w:del w:id="6061" w:author="Luke Slemon" w:date="2020-04-26T14:21:00Z">
        <w:r w:rsidDel="000B5C0E">
          <w:delText>Implementation</w:delText>
        </w:r>
        <w:bookmarkStart w:id="6062" w:name="_Toc40639335"/>
        <w:bookmarkEnd w:id="6060"/>
        <w:bookmarkEnd w:id="6062"/>
      </w:del>
    </w:p>
    <w:p w14:paraId="6B1EC76B" w14:textId="2586DBEB" w:rsidR="00A649EE" w:rsidDel="000B5C0E" w:rsidRDefault="00A649EE">
      <w:pPr>
        <w:pStyle w:val="Heading1"/>
        <w:rPr>
          <w:del w:id="6063" w:author="Luke Slemon" w:date="2020-04-26T14:21:00Z"/>
        </w:rPr>
        <w:pPrChange w:id="6064" w:author="Luke Slemon" w:date="2020-05-17T20:15:00Z">
          <w:pPr>
            <w:pStyle w:val="TextSub3"/>
            <w:numPr>
              <w:numId w:val="29"/>
            </w:numPr>
            <w:ind w:left="1287" w:hanging="360"/>
          </w:pPr>
        </w:pPrChange>
      </w:pPr>
      <w:del w:id="6065" w:author="Luke Slemon" w:date="2020-04-26T14:21:00Z">
        <w:r w:rsidDel="000B5C0E">
          <w:delText>Hardware overlay created as seen in Figure 10.</w:delText>
        </w:r>
        <w:r w:rsidR="00C51C2E" w:rsidDel="000B5C0E">
          <w:delText>3</w:delText>
        </w:r>
        <w:r w:rsidDel="000B5C0E">
          <w:delText xml:space="preserve"> is generated in Vivado.</w:delText>
        </w:r>
        <w:bookmarkStart w:id="6066" w:name="_Toc40639336"/>
        <w:bookmarkEnd w:id="6066"/>
      </w:del>
    </w:p>
    <w:p w14:paraId="2D02B6EB" w14:textId="048EC3C0" w:rsidR="00A649EE" w:rsidDel="000B5C0E" w:rsidRDefault="00A649EE">
      <w:pPr>
        <w:pStyle w:val="Heading1"/>
        <w:rPr>
          <w:del w:id="6067" w:author="Luke Slemon" w:date="2020-04-26T14:21:00Z"/>
        </w:rPr>
        <w:pPrChange w:id="6068" w:author="Luke Slemon" w:date="2020-05-17T20:15:00Z">
          <w:pPr>
            <w:pStyle w:val="TextSub3"/>
            <w:numPr>
              <w:numId w:val="29"/>
            </w:numPr>
            <w:ind w:left="1287" w:hanging="360"/>
          </w:pPr>
        </w:pPrChange>
      </w:pPr>
      <w:del w:id="6069" w:author="Luke Slemon" w:date="2020-04-26T14:21:00Z">
        <w:r w:rsidDel="000B5C0E">
          <w:delText xml:space="preserve">Jupytr notebooks creates overlay object using TCL and bit files for hardware. </w:delText>
        </w:r>
        <w:bookmarkStart w:id="6070" w:name="_Toc40639337"/>
        <w:bookmarkEnd w:id="6070"/>
      </w:del>
    </w:p>
    <w:p w14:paraId="3EB4E594" w14:textId="1589F102" w:rsidR="00A649EE" w:rsidDel="000B5C0E" w:rsidRDefault="00A649EE">
      <w:pPr>
        <w:pStyle w:val="Heading1"/>
        <w:rPr>
          <w:del w:id="6071" w:author="Luke Slemon" w:date="2020-04-26T14:21:00Z"/>
        </w:rPr>
        <w:pPrChange w:id="6072" w:author="Luke Slemon" w:date="2020-05-17T20:15:00Z">
          <w:pPr>
            <w:pStyle w:val="TextSub3"/>
            <w:numPr>
              <w:numId w:val="29"/>
            </w:numPr>
            <w:ind w:left="1287" w:hanging="360"/>
          </w:pPr>
        </w:pPrChange>
      </w:pPr>
      <w:del w:id="6073" w:author="Luke Slemon" w:date="2020-04-26T14:21:00Z">
        <w:r w:rsidDel="000B5C0E">
          <w:delText>MMIO module used for memory mapping data to and from the PL.</w:delText>
        </w:r>
        <w:bookmarkStart w:id="6074" w:name="_Toc40639338"/>
        <w:bookmarkEnd w:id="6074"/>
      </w:del>
    </w:p>
    <w:p w14:paraId="2E0F6E50" w14:textId="3B9047B4" w:rsidR="00B27095" w:rsidDel="000B5C0E" w:rsidRDefault="00B27095">
      <w:pPr>
        <w:pStyle w:val="Heading1"/>
        <w:rPr>
          <w:del w:id="6075" w:author="Luke Slemon" w:date="2020-04-26T14:21:00Z"/>
        </w:rPr>
        <w:pPrChange w:id="6076" w:author="Luke Slemon" w:date="2020-05-17T20:15:00Z">
          <w:pPr>
            <w:pStyle w:val="TextSub3"/>
            <w:numPr>
              <w:numId w:val="29"/>
            </w:numPr>
            <w:ind w:left="1287" w:hanging="360"/>
          </w:pPr>
        </w:pPrChange>
      </w:pPr>
      <w:del w:id="6077" w:author="Luke Slemon" w:date="2020-04-26T14:21:00Z">
        <w:r w:rsidDel="000B5C0E">
          <w:delText>Addresses defined by the Address Editor in Vivado are utilised for memory mapping IO between the devices.</w:delText>
        </w:r>
        <w:bookmarkStart w:id="6078" w:name="_Toc40639339"/>
        <w:bookmarkEnd w:id="6078"/>
      </w:del>
    </w:p>
    <w:p w14:paraId="502C857A" w14:textId="2FC62E47" w:rsidR="00A649EE" w:rsidDel="000B5C0E" w:rsidRDefault="00B27095">
      <w:pPr>
        <w:pStyle w:val="Heading1"/>
        <w:rPr>
          <w:del w:id="6079" w:author="Luke Slemon" w:date="2020-04-26T14:21:00Z"/>
        </w:rPr>
        <w:pPrChange w:id="6080" w:author="Luke Slemon" w:date="2020-05-17T20:15:00Z">
          <w:pPr>
            <w:pStyle w:val="TextSub3"/>
            <w:numPr>
              <w:numId w:val="29"/>
            </w:numPr>
            <w:ind w:left="1287" w:hanging="360"/>
          </w:pPr>
        </w:pPrChange>
      </w:pPr>
      <w:del w:id="6081" w:author="Luke Slemon" w:date="2020-04-26T14:21:00Z">
        <w:r w:rsidDel="000B5C0E">
          <w:delText>For example, the LEDs have addresses 0x4121 0000 to 0x4121 FFFF</w:delText>
        </w:r>
        <w:r w:rsidR="00245E29" w:rsidDel="000B5C0E">
          <w:delText xml:space="preserve"> according to figure 10.</w:delText>
        </w:r>
        <w:r w:rsidR="00C51C2E" w:rsidDel="000B5C0E">
          <w:delText>4</w:delText>
        </w:r>
        <w:r w:rsidDel="000B5C0E">
          <w:delText>. By using MMIO</w:delText>
        </w:r>
        <w:r w:rsidR="00245E29" w:rsidDel="000B5C0E">
          <w:delText xml:space="preserve"> and the base address of the LEDS</w:delText>
        </w:r>
        <w:r w:rsidDel="000B5C0E">
          <w:delText>, the 0x0001</w:delText>
        </w:r>
        <w:r w:rsidR="00245E29" w:rsidDel="000B5C0E">
          <w:delText xml:space="preserve"> value can be written directly to the</w:delText>
        </w:r>
        <w:r w:rsidDel="000B5C0E">
          <w:delText xml:space="preserve"> </w:delText>
        </w:r>
        <w:r w:rsidR="00245E29" w:rsidDel="000B5C0E">
          <w:delText>Data registers which will then output the data to the LEDs upon the next clock cycle.</w:delText>
        </w:r>
        <w:r w:rsidR="006F6DCE" w:rsidDel="000B5C0E">
          <w:br/>
          <w:delText>The tri-state registers for determining if the AXI GPIO is input or output can be controlled by using MMIO to write to the base address offset to 0x4121 0004.</w:delText>
        </w:r>
        <w:bookmarkStart w:id="6082" w:name="_Toc40639340"/>
        <w:bookmarkEnd w:id="6082"/>
      </w:del>
    </w:p>
    <w:p w14:paraId="675582E0" w14:textId="34A4B36C" w:rsidR="006B2102" w:rsidDel="000B5C0E" w:rsidRDefault="006B2102">
      <w:pPr>
        <w:pStyle w:val="Heading1"/>
        <w:rPr>
          <w:del w:id="6083" w:author="Luke Slemon" w:date="2020-04-26T14:21:00Z"/>
        </w:rPr>
        <w:pPrChange w:id="6084" w:author="Luke Slemon" w:date="2020-05-17T20:15:00Z">
          <w:pPr>
            <w:pStyle w:val="TextSub3"/>
            <w:numPr>
              <w:numId w:val="29"/>
            </w:numPr>
            <w:ind w:left="1287" w:hanging="360"/>
          </w:pPr>
        </w:pPrChange>
      </w:pPr>
      <w:del w:id="6085" w:author="Luke Slemon" w:date="2020-04-26T14:21:00Z">
        <w:r w:rsidDel="000B5C0E">
          <w:delText>Block RAM works similarly to the AXI GPIO IP blocks</w:delText>
        </w:r>
        <w:r w:rsidR="00D701D4" w:rsidDel="000B5C0E">
          <w:delText>, by using MMIO to write to the Base address 0x4000 0000</w:delText>
        </w:r>
        <w:r w:rsidR="00C51C2E" w:rsidDel="000B5C0E">
          <w:delText xml:space="preserve">. By writing the data to the Base address, the AXI interconnect will route the data to the AXI BRAM Controller which translates the AXI interface to the BRAM interface as seen in Figure 10.7. </w:delText>
        </w:r>
        <w:bookmarkStart w:id="6086" w:name="_Toc40639341"/>
        <w:bookmarkEnd w:id="6086"/>
      </w:del>
    </w:p>
    <w:p w14:paraId="5C2578D3" w14:textId="5A27F1A9" w:rsidR="00C51C2E" w:rsidRPr="00A649EE" w:rsidDel="000B5C0E" w:rsidRDefault="00C51C2E">
      <w:pPr>
        <w:pStyle w:val="Heading1"/>
        <w:rPr>
          <w:del w:id="6087" w:author="Luke Slemon" w:date="2020-04-26T14:21:00Z"/>
        </w:rPr>
        <w:pPrChange w:id="6088" w:author="Luke Slemon" w:date="2020-05-17T20:15:00Z">
          <w:pPr>
            <w:pStyle w:val="TextSub3"/>
            <w:numPr>
              <w:numId w:val="29"/>
            </w:numPr>
            <w:ind w:left="1287" w:hanging="360"/>
          </w:pPr>
        </w:pPrChange>
      </w:pPr>
      <w:del w:id="6089" w:author="Luke Slemon" w:date="2020-04-26T14:21:00Z">
        <w:r w:rsidDel="000B5C0E">
          <w:delText xml:space="preserve">Block RAM Incrementor component in Figure 10.3 is a small hierarchy component containing the hardware in Figure10.5. The function of this component is to increment through the address spaces using a counter and incrementing each value by a constant. </w:delText>
        </w:r>
        <w:bookmarkStart w:id="6090" w:name="_Toc40639342"/>
        <w:bookmarkEnd w:id="6090"/>
      </w:del>
    </w:p>
    <w:p w14:paraId="3DCB4942" w14:textId="6DE9D3DE" w:rsidR="00F64FD9" w:rsidDel="000B5C0E" w:rsidRDefault="00F64FD9">
      <w:pPr>
        <w:pStyle w:val="Heading1"/>
        <w:rPr>
          <w:del w:id="6091" w:author="Luke Slemon" w:date="2020-04-26T14:21:00Z"/>
        </w:rPr>
        <w:pPrChange w:id="6092" w:author="Luke Slemon" w:date="2020-05-17T20:15:00Z">
          <w:pPr/>
        </w:pPrChange>
      </w:pPr>
      <w:del w:id="6093" w:author="Luke Slemon" w:date="2020-04-26T14:21:00Z">
        <w:r w:rsidDel="000B5C0E">
          <w:rPr>
            <w:noProof/>
          </w:rPr>
          <w:drawing>
            <wp:inline distT="0" distB="0" distL="0" distR="0" wp14:anchorId="26EF78A4" wp14:editId="0CBAF75D">
              <wp:extent cx="2690834" cy="5785291"/>
              <wp:effectExtent l="0" t="4127" r="0" b="0"/>
              <wp:docPr id="41" name="Picture 4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11.jpg"/>
                      <pic:cNvPicPr/>
                    </pic:nvPicPr>
                    <pic:blipFill rotWithShape="1">
                      <a:blip r:embed="rId105" cstate="print">
                        <a:extLst>
                          <a:ext uri="{28A0092B-C50C-407E-A947-70E740481C1C}">
                            <a14:useLocalDpi xmlns:a14="http://schemas.microsoft.com/office/drawing/2010/main" val="0"/>
                          </a:ext>
                        </a:extLst>
                      </a:blip>
                      <a:srcRect l="22480" t="4561" r="22219" b="3566"/>
                      <a:stretch/>
                    </pic:blipFill>
                    <pic:spPr bwMode="auto">
                      <a:xfrm rot="5400000">
                        <a:off x="0" y="0"/>
                        <a:ext cx="2696185" cy="5796795"/>
                      </a:xfrm>
                      <a:prstGeom prst="rect">
                        <a:avLst/>
                      </a:prstGeom>
                      <a:ln>
                        <a:noFill/>
                      </a:ln>
                      <a:extLst>
                        <a:ext uri="{53640926-AAD7-44D8-BBD7-CCE9431645EC}">
                          <a14:shadowObscured xmlns:a14="http://schemas.microsoft.com/office/drawing/2010/main"/>
                        </a:ext>
                      </a:extLst>
                    </pic:spPr>
                  </pic:pic>
                </a:graphicData>
              </a:graphic>
            </wp:inline>
          </w:drawing>
        </w:r>
        <w:bookmarkStart w:id="6094" w:name="_Toc40639343"/>
        <w:bookmarkEnd w:id="6094"/>
      </w:del>
    </w:p>
    <w:p w14:paraId="12FE6DA4" w14:textId="2729AD9C" w:rsidR="00A649EE" w:rsidDel="000B5C0E" w:rsidRDefault="00A649EE">
      <w:pPr>
        <w:pStyle w:val="Heading1"/>
        <w:rPr>
          <w:del w:id="6095" w:author="Luke Slemon" w:date="2020-04-26T14:21:00Z"/>
        </w:rPr>
        <w:pPrChange w:id="6096" w:author="Luke Slemon" w:date="2020-05-17T20:15:00Z">
          <w:pPr>
            <w:pStyle w:val="FigureAnnotation"/>
          </w:pPr>
        </w:pPrChange>
      </w:pPr>
      <w:del w:id="6097" w:author="Luke Slemon" w:date="2020-04-26T14:21:00Z">
        <w:r w:rsidDel="000B5C0E">
          <w:delText>Figure 10.</w:delText>
        </w:r>
        <w:r w:rsidR="00C51C2E" w:rsidDel="000B5C0E">
          <w:delText>3</w:delText>
        </w:r>
        <w:r w:rsidDel="000B5C0E">
          <w:delText xml:space="preserve"> Hardware overlay with AXI GPIO and Block RAM incrementor. </w:delText>
        </w:r>
        <w:bookmarkStart w:id="6098" w:name="_Toc40639344"/>
        <w:bookmarkEnd w:id="6098"/>
      </w:del>
    </w:p>
    <w:p w14:paraId="3AAF0F29" w14:textId="43800245" w:rsidR="00A649EE" w:rsidDel="000B5C0E" w:rsidRDefault="00A649EE">
      <w:pPr>
        <w:pStyle w:val="Heading1"/>
        <w:rPr>
          <w:del w:id="6099" w:author="Luke Slemon" w:date="2020-04-26T14:21:00Z"/>
        </w:rPr>
        <w:pPrChange w:id="6100" w:author="Luke Slemon" w:date="2020-05-17T20:15:00Z">
          <w:pPr>
            <w:pStyle w:val="TextSub2"/>
            <w:jc w:val="center"/>
          </w:pPr>
        </w:pPrChange>
      </w:pPr>
      <w:del w:id="6101" w:author="Luke Slemon" w:date="2020-04-26T14:21:00Z">
        <w:r w:rsidDel="000B5C0E">
          <w:rPr>
            <w:noProof/>
          </w:rPr>
          <w:drawing>
            <wp:inline distT="0" distB="0" distL="0" distR="0" wp14:anchorId="2D0C3FC6" wp14:editId="037ED569">
              <wp:extent cx="4425024" cy="146416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60066" b="76509"/>
                      <a:stretch/>
                    </pic:blipFill>
                    <pic:spPr bwMode="auto">
                      <a:xfrm>
                        <a:off x="0" y="0"/>
                        <a:ext cx="4437053" cy="1468142"/>
                      </a:xfrm>
                      <a:prstGeom prst="rect">
                        <a:avLst/>
                      </a:prstGeom>
                      <a:ln>
                        <a:noFill/>
                      </a:ln>
                      <a:extLst>
                        <a:ext uri="{53640926-AAD7-44D8-BBD7-CCE9431645EC}">
                          <a14:shadowObscured xmlns:a14="http://schemas.microsoft.com/office/drawing/2010/main"/>
                        </a:ext>
                      </a:extLst>
                    </pic:spPr>
                  </pic:pic>
                </a:graphicData>
              </a:graphic>
            </wp:inline>
          </w:drawing>
        </w:r>
        <w:bookmarkStart w:id="6102" w:name="_Toc40639345"/>
        <w:bookmarkEnd w:id="6102"/>
      </w:del>
    </w:p>
    <w:p w14:paraId="113183F4" w14:textId="2AEC308F" w:rsidR="00F64FD9" w:rsidDel="000B5C0E" w:rsidRDefault="00A649EE">
      <w:pPr>
        <w:pStyle w:val="Heading1"/>
        <w:rPr>
          <w:del w:id="6103" w:author="Luke Slemon" w:date="2020-04-26T14:21:00Z"/>
        </w:rPr>
        <w:pPrChange w:id="6104" w:author="Luke Slemon" w:date="2020-05-17T20:15:00Z">
          <w:pPr>
            <w:pStyle w:val="FigureAnnotation"/>
          </w:pPr>
        </w:pPrChange>
      </w:pPr>
      <w:del w:id="6105" w:author="Luke Slemon" w:date="2020-04-26T14:21:00Z">
        <w:r w:rsidDel="000B5C0E">
          <w:delText>Fi</w:delText>
        </w:r>
        <w:r w:rsidR="00B27095" w:rsidDel="000B5C0E">
          <w:delText>gure 10.</w:delText>
        </w:r>
        <w:r w:rsidR="00C51C2E" w:rsidDel="000B5C0E">
          <w:delText>4</w:delText>
        </w:r>
        <w:r w:rsidR="00B27095" w:rsidDel="000B5C0E">
          <w:delText xml:space="preserve"> Address Editor in Vivado with mapped addresses for each component in the Hardware</w:delText>
        </w:r>
        <w:r w:rsidR="00F64FD9" w:rsidDel="000B5C0E">
          <w:rPr>
            <w:noProof/>
          </w:rPr>
          <w:drawing>
            <wp:inline distT="0" distB="0" distL="0" distR="0" wp14:anchorId="78D3750B" wp14:editId="7AFAE247">
              <wp:extent cx="3291791" cy="3565287"/>
              <wp:effectExtent l="0" t="3492" r="952" b="953"/>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1-1.jpg"/>
                      <pic:cNvPicPr/>
                    </pic:nvPicPr>
                    <pic:blipFill rotWithShape="1">
                      <a:blip r:embed="rId107" cstate="print">
                        <a:extLst>
                          <a:ext uri="{28A0092B-C50C-407E-A947-70E740481C1C}">
                            <a14:useLocalDpi xmlns:a14="http://schemas.microsoft.com/office/drawing/2010/main" val="0"/>
                          </a:ext>
                        </a:extLst>
                      </a:blip>
                      <a:srcRect l="4851" t="12329" r="6062" b="13115"/>
                      <a:stretch/>
                    </pic:blipFill>
                    <pic:spPr bwMode="auto">
                      <a:xfrm rot="5400000">
                        <a:off x="0" y="0"/>
                        <a:ext cx="3299071" cy="3573172"/>
                      </a:xfrm>
                      <a:prstGeom prst="rect">
                        <a:avLst/>
                      </a:prstGeom>
                      <a:ln>
                        <a:noFill/>
                      </a:ln>
                      <a:extLst>
                        <a:ext uri="{53640926-AAD7-44D8-BBD7-CCE9431645EC}">
                          <a14:shadowObscured xmlns:a14="http://schemas.microsoft.com/office/drawing/2010/main"/>
                        </a:ext>
                      </a:extLst>
                    </pic:spPr>
                  </pic:pic>
                </a:graphicData>
              </a:graphic>
            </wp:inline>
          </w:drawing>
        </w:r>
        <w:bookmarkStart w:id="6106" w:name="_Toc40639346"/>
        <w:bookmarkEnd w:id="6106"/>
      </w:del>
    </w:p>
    <w:p w14:paraId="4E67A88C" w14:textId="56605F17" w:rsidR="00A649EE" w:rsidDel="000B5C0E" w:rsidRDefault="00A649EE">
      <w:pPr>
        <w:pStyle w:val="Heading1"/>
        <w:rPr>
          <w:del w:id="6107" w:author="Luke Slemon" w:date="2020-04-26T14:21:00Z"/>
        </w:rPr>
        <w:pPrChange w:id="6108" w:author="Luke Slemon" w:date="2020-05-17T20:15:00Z">
          <w:pPr>
            <w:pStyle w:val="FigureAnnotation"/>
          </w:pPr>
        </w:pPrChange>
      </w:pPr>
      <w:del w:id="6109" w:author="Luke Slemon" w:date="2020-04-26T14:21:00Z">
        <w:r w:rsidDel="000B5C0E">
          <w:delText>Figure 10.</w:delText>
        </w:r>
        <w:r w:rsidR="00C51C2E" w:rsidDel="000B5C0E">
          <w:delText>5</w:delText>
        </w:r>
        <w:r w:rsidDel="000B5C0E">
          <w:delText xml:space="preserve"> IP blocks combined to create memory incrementor.</w:delText>
        </w:r>
        <w:bookmarkStart w:id="6110" w:name="_Toc40639347"/>
        <w:bookmarkEnd w:id="6110"/>
      </w:del>
    </w:p>
    <w:p w14:paraId="5714AA84" w14:textId="4A2CCC32" w:rsidR="006F6DCE" w:rsidRPr="006F6DCE" w:rsidDel="000B5C0E" w:rsidRDefault="006F6DCE">
      <w:pPr>
        <w:pStyle w:val="Heading1"/>
        <w:rPr>
          <w:del w:id="6111" w:author="Luke Slemon" w:date="2020-04-26T14:21:00Z"/>
        </w:rPr>
        <w:pPrChange w:id="6112" w:author="Luke Slemon" w:date="2020-05-17T20:15:00Z">
          <w:pPr>
            <w:pStyle w:val="TextSub2"/>
          </w:pPr>
        </w:pPrChange>
      </w:pPr>
      <w:bookmarkStart w:id="6113" w:name="_Toc40639348"/>
      <w:bookmarkEnd w:id="6113"/>
    </w:p>
    <w:p w14:paraId="603BEEC3" w14:textId="1447DDF4" w:rsidR="00245E29" w:rsidDel="000B5C0E" w:rsidRDefault="00245E29">
      <w:pPr>
        <w:pStyle w:val="Heading1"/>
        <w:rPr>
          <w:del w:id="6114" w:author="Luke Slemon" w:date="2020-04-26T14:21:00Z"/>
        </w:rPr>
        <w:pPrChange w:id="6115" w:author="Luke Slemon" w:date="2020-05-17T20:15:00Z">
          <w:pPr>
            <w:pStyle w:val="TextSub2"/>
          </w:pPr>
        </w:pPrChange>
      </w:pPr>
      <w:del w:id="6116" w:author="Luke Slemon" w:date="2020-04-26T14:21:00Z">
        <w:r w:rsidDel="000B5C0E">
          <w:rPr>
            <w:noProof/>
          </w:rPr>
          <w:drawing>
            <wp:inline distT="0" distB="0" distL="0" distR="0" wp14:anchorId="58D5BC36" wp14:editId="3B378ECB">
              <wp:extent cx="5731510" cy="3765550"/>
              <wp:effectExtent l="0" t="0" r="2540" b="6350"/>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XI_GPIO.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bookmarkStart w:id="6117" w:name="_Toc40639349"/>
        <w:bookmarkEnd w:id="6117"/>
      </w:del>
    </w:p>
    <w:p w14:paraId="58D8EED2" w14:textId="755AD419" w:rsidR="00245E29" w:rsidDel="000B5C0E" w:rsidRDefault="006F6DCE">
      <w:pPr>
        <w:pStyle w:val="Heading1"/>
        <w:rPr>
          <w:del w:id="6118" w:author="Luke Slemon" w:date="2020-04-26T14:21:00Z"/>
        </w:rPr>
        <w:pPrChange w:id="6119" w:author="Luke Slemon" w:date="2020-05-17T20:15:00Z">
          <w:pPr>
            <w:pStyle w:val="FigureAnnotation"/>
          </w:pPr>
        </w:pPrChange>
      </w:pPr>
      <w:del w:id="6120" w:author="Luke Slemon" w:date="2020-04-26T14:21:00Z">
        <w:r w:rsidDel="000B5C0E">
          <w:delText>Figure 10.</w:delText>
        </w:r>
        <w:r w:rsidR="00C51C2E" w:rsidDel="000B5C0E">
          <w:delText>6</w:delText>
        </w:r>
        <w:r w:rsidDel="000B5C0E">
          <w:delText xml:space="preserve"> AXI GPIO IP block low level hardware</w:delText>
        </w:r>
        <w:bookmarkStart w:id="6121" w:name="_Toc40639350"/>
        <w:bookmarkEnd w:id="6121"/>
      </w:del>
    </w:p>
    <w:p w14:paraId="34EA001A" w14:textId="7BAE4E0B" w:rsidR="007D703F" w:rsidDel="000B5C0E" w:rsidRDefault="007D703F">
      <w:pPr>
        <w:pStyle w:val="Heading1"/>
        <w:rPr>
          <w:del w:id="6122" w:author="Luke Slemon" w:date="2020-04-26T14:21:00Z"/>
        </w:rPr>
        <w:pPrChange w:id="6123" w:author="Luke Slemon" w:date="2020-05-17T20:15:00Z">
          <w:pPr>
            <w:pStyle w:val="FigureAnnotation"/>
          </w:pPr>
        </w:pPrChange>
      </w:pPr>
      <w:del w:id="6124" w:author="Luke Slemon" w:date="2020-04-26T14:21:00Z">
        <w:r w:rsidDel="000B5C0E">
          <w:rPr>
            <w:noProof/>
          </w:rPr>
          <w:drawing>
            <wp:inline distT="0" distB="0" distL="0" distR="0" wp14:anchorId="626FF150" wp14:editId="78CF27EB">
              <wp:extent cx="5731510" cy="3317875"/>
              <wp:effectExtent l="0" t="0" r="254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AM Controller.JPG"/>
                      <pic:cNvPicPr/>
                    </pic:nvPicPr>
                    <pic:blipFill>
                      <a:blip r:embed="rId109">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bookmarkStart w:id="6125" w:name="_Toc40639351"/>
        <w:bookmarkEnd w:id="6125"/>
      </w:del>
    </w:p>
    <w:p w14:paraId="043F15D0" w14:textId="57524875" w:rsidR="007D703F" w:rsidRPr="007D703F" w:rsidDel="000B5C0E" w:rsidRDefault="007D703F">
      <w:pPr>
        <w:pStyle w:val="Heading1"/>
        <w:rPr>
          <w:del w:id="6126" w:author="Luke Slemon" w:date="2020-04-26T14:21:00Z"/>
        </w:rPr>
        <w:pPrChange w:id="6127" w:author="Luke Slemon" w:date="2020-05-17T20:15:00Z">
          <w:pPr>
            <w:pStyle w:val="FigureAnnotation"/>
          </w:pPr>
        </w:pPrChange>
      </w:pPr>
      <w:del w:id="6128" w:author="Luke Slemon" w:date="2020-04-26T14:21:00Z">
        <w:r w:rsidDel="000B5C0E">
          <w:delText>Figure 10.</w:delText>
        </w:r>
        <w:r w:rsidR="00C51C2E" w:rsidDel="000B5C0E">
          <w:delText>7</w:delText>
        </w:r>
        <w:r w:rsidDel="000B5C0E">
          <w:delText xml:space="preserve"> BRAM Controller IP block internal hardware</w:delText>
        </w:r>
        <w:bookmarkStart w:id="6129" w:name="_Toc40639352"/>
        <w:bookmarkEnd w:id="6129"/>
      </w:del>
    </w:p>
    <w:p w14:paraId="2694DEEF" w14:textId="388C09D0" w:rsidR="006625CB" w:rsidRPr="006625CB" w:rsidDel="000B5C0E" w:rsidRDefault="006625CB">
      <w:pPr>
        <w:pStyle w:val="Heading1"/>
        <w:rPr>
          <w:del w:id="6130" w:author="Luke Slemon" w:date="2020-04-26T14:21:00Z"/>
        </w:rPr>
        <w:pPrChange w:id="6131" w:author="Luke Slemon" w:date="2020-05-17T20:15:00Z">
          <w:pPr>
            <w:pStyle w:val="Heading3"/>
          </w:pPr>
        </w:pPrChange>
      </w:pPr>
      <w:bookmarkStart w:id="6132" w:name="_Toc39090803"/>
      <w:del w:id="6133" w:author="Luke Slemon" w:date="2020-04-26T14:21:00Z">
        <w:r w:rsidDel="000B5C0E">
          <w:delText>Test Methods</w:delText>
        </w:r>
        <w:bookmarkStart w:id="6134" w:name="_Toc40639353"/>
        <w:bookmarkEnd w:id="6132"/>
        <w:bookmarkEnd w:id="6134"/>
      </w:del>
    </w:p>
    <w:p w14:paraId="13B8B7D3" w14:textId="03A974FF" w:rsidR="00736F36" w:rsidRPr="00E55A53" w:rsidDel="000B5C0E" w:rsidRDefault="00736F36">
      <w:pPr>
        <w:pStyle w:val="Heading1"/>
        <w:rPr>
          <w:del w:id="6135" w:author="Luke Slemon" w:date="2020-04-26T14:21:00Z"/>
        </w:rPr>
        <w:pPrChange w:id="6136" w:author="Luke Slemon" w:date="2020-05-17T20:15:00Z">
          <w:pPr>
            <w:pStyle w:val="Heading2"/>
          </w:pPr>
        </w:pPrChange>
      </w:pPr>
      <w:bookmarkStart w:id="6137" w:name="_Toc39090804"/>
      <w:del w:id="6138" w:author="Luke Slemon" w:date="2020-04-26T14:21:00Z">
        <w:r w:rsidDel="000B5C0E">
          <w:delText>DMA and Filter control</w:delText>
        </w:r>
        <w:bookmarkStart w:id="6139" w:name="_Toc40639354"/>
        <w:bookmarkEnd w:id="6137"/>
        <w:bookmarkEnd w:id="6139"/>
      </w:del>
    </w:p>
    <w:p w14:paraId="3070C2B7" w14:textId="139A2D96" w:rsidR="00736F36" w:rsidDel="000B5C0E" w:rsidRDefault="00736F36">
      <w:pPr>
        <w:pStyle w:val="Heading1"/>
        <w:rPr>
          <w:del w:id="6140" w:author="Luke Slemon" w:date="2020-04-26T14:21:00Z"/>
        </w:rPr>
        <w:pPrChange w:id="6141" w:author="Luke Slemon" w:date="2020-05-17T20:15:00Z">
          <w:pPr>
            <w:pStyle w:val="Heading3"/>
          </w:pPr>
        </w:pPrChange>
      </w:pPr>
      <w:bookmarkStart w:id="6142" w:name="_Toc39090805"/>
      <w:del w:id="6143" w:author="Luke Slemon" w:date="2020-04-26T14:21:00Z">
        <w:r w:rsidDel="000B5C0E">
          <w:delText>Overview</w:delText>
        </w:r>
        <w:bookmarkStart w:id="6144" w:name="_Toc40639355"/>
        <w:bookmarkEnd w:id="6142"/>
        <w:bookmarkEnd w:id="6144"/>
      </w:del>
    </w:p>
    <w:p w14:paraId="55651378" w14:textId="42C0A482" w:rsidR="00064E82" w:rsidRPr="00064E82" w:rsidDel="000B5C0E" w:rsidRDefault="00064E82">
      <w:pPr>
        <w:pStyle w:val="Heading1"/>
        <w:rPr>
          <w:del w:id="6145" w:author="Luke Slemon" w:date="2020-04-26T14:21:00Z"/>
        </w:rPr>
        <w:pPrChange w:id="6146" w:author="Luke Slemon" w:date="2020-05-17T20:15:00Z">
          <w:pPr>
            <w:pStyle w:val="TextSub3"/>
          </w:pPr>
        </w:pPrChange>
      </w:pPr>
      <w:del w:id="6147" w:author="Luke Slemon" w:date="2020-04-26T14:21:00Z">
        <w:r w:rsidDel="000B5C0E">
          <w:delText>When creating hardware for high speed processing applications, a Direct Memory Access component will be necessary for controlling the flow of data between the external memory resources and the processing units such as the FIR Filter compiler in this circumstance.</w:delText>
        </w:r>
        <w:bookmarkStart w:id="6148" w:name="_Toc40639356"/>
        <w:bookmarkEnd w:id="6148"/>
      </w:del>
    </w:p>
    <w:p w14:paraId="70EAAEA2" w14:textId="4275EF31" w:rsidR="00736F36" w:rsidDel="000B5C0E" w:rsidRDefault="00736F36">
      <w:pPr>
        <w:pStyle w:val="Heading1"/>
        <w:rPr>
          <w:del w:id="6149" w:author="Luke Slemon" w:date="2020-04-26T14:21:00Z"/>
        </w:rPr>
        <w:pPrChange w:id="6150" w:author="Luke Slemon" w:date="2020-05-17T20:15:00Z">
          <w:pPr>
            <w:pStyle w:val="Heading3"/>
          </w:pPr>
        </w:pPrChange>
      </w:pPr>
      <w:bookmarkStart w:id="6151" w:name="_Toc39090806"/>
      <w:del w:id="6152" w:author="Luke Slemon" w:date="2020-04-26T14:21:00Z">
        <w:r w:rsidDel="000B5C0E">
          <w:delText>Implementation</w:delText>
        </w:r>
        <w:bookmarkStart w:id="6153" w:name="_Toc40639357"/>
        <w:bookmarkEnd w:id="6151"/>
        <w:bookmarkEnd w:id="6153"/>
      </w:del>
    </w:p>
    <w:p w14:paraId="3CDD2424" w14:textId="7FDE6F7E" w:rsidR="00064E82" w:rsidDel="000B5C0E" w:rsidRDefault="00064E82">
      <w:pPr>
        <w:pStyle w:val="Heading1"/>
        <w:rPr>
          <w:del w:id="6154" w:author="Luke Slemon" w:date="2020-04-26T14:21:00Z"/>
        </w:rPr>
        <w:pPrChange w:id="6155" w:author="Luke Slemon" w:date="2020-05-17T20:15:00Z">
          <w:pPr>
            <w:pStyle w:val="TextSub3"/>
            <w:numPr>
              <w:numId w:val="30"/>
            </w:numPr>
            <w:ind w:left="1287" w:hanging="360"/>
          </w:pPr>
        </w:pPrChange>
      </w:pPr>
      <w:del w:id="6156" w:author="Luke Slemon" w:date="2020-04-26T14:21:00Z">
        <w:r w:rsidDel="000B5C0E">
          <w:delText>Hardware overlay in Figure 10.8 created using Vivado.</w:delText>
        </w:r>
        <w:bookmarkStart w:id="6157" w:name="_Toc40639358"/>
        <w:bookmarkEnd w:id="6157"/>
      </w:del>
    </w:p>
    <w:p w14:paraId="43C1EA07" w14:textId="62EE40FD" w:rsidR="00064E82" w:rsidDel="000B5C0E" w:rsidRDefault="00064E82">
      <w:pPr>
        <w:pStyle w:val="Heading1"/>
        <w:rPr>
          <w:del w:id="6158" w:author="Luke Slemon" w:date="2020-04-26T14:21:00Z"/>
        </w:rPr>
        <w:pPrChange w:id="6159" w:author="Luke Slemon" w:date="2020-05-17T20:15:00Z">
          <w:pPr>
            <w:pStyle w:val="TextSub3"/>
            <w:numPr>
              <w:numId w:val="30"/>
            </w:numPr>
            <w:ind w:left="1287" w:hanging="360"/>
          </w:pPr>
        </w:pPrChange>
      </w:pPr>
      <w:del w:id="6160" w:author="Luke Slemon" w:date="2020-04-26T14:21:00Z">
        <w:r w:rsidDel="000B5C0E">
          <w:delText xml:space="preserve">Python overlay object created using the generated TCL and bit files. </w:delText>
        </w:r>
        <w:bookmarkStart w:id="6161" w:name="_Toc40639359"/>
        <w:bookmarkEnd w:id="6161"/>
      </w:del>
    </w:p>
    <w:p w14:paraId="5DD45730" w14:textId="5D1DF1E5" w:rsidR="00064E82" w:rsidDel="000B5C0E" w:rsidRDefault="00064E82">
      <w:pPr>
        <w:pStyle w:val="Heading1"/>
        <w:rPr>
          <w:del w:id="6162" w:author="Luke Slemon" w:date="2020-04-26T14:21:00Z"/>
        </w:rPr>
        <w:pPrChange w:id="6163" w:author="Luke Slemon" w:date="2020-05-17T20:15:00Z">
          <w:pPr>
            <w:pStyle w:val="TextSub3"/>
            <w:numPr>
              <w:numId w:val="30"/>
            </w:numPr>
            <w:ind w:left="1287" w:hanging="360"/>
          </w:pPr>
        </w:pPrChange>
      </w:pPr>
      <w:del w:id="6164" w:author="Luke Slemon" w:date="2020-04-26T14:21:00Z">
        <w:r w:rsidDel="000B5C0E">
          <w:delText xml:space="preserve">The xlnk module is utilised for allocating contiguous arrays for handling data on the transmission channels of the DMA. </w:delText>
        </w:r>
        <w:bookmarkStart w:id="6165" w:name="_Toc40639360"/>
        <w:bookmarkEnd w:id="6165"/>
      </w:del>
    </w:p>
    <w:p w14:paraId="06BDFBD1" w14:textId="45235723" w:rsidR="00A008D1" w:rsidDel="000B5C0E" w:rsidRDefault="00A008D1">
      <w:pPr>
        <w:pStyle w:val="Heading1"/>
        <w:rPr>
          <w:del w:id="6166" w:author="Luke Slemon" w:date="2020-04-26T14:21:00Z"/>
        </w:rPr>
        <w:pPrChange w:id="6167" w:author="Luke Slemon" w:date="2020-05-17T20:15:00Z">
          <w:pPr>
            <w:pStyle w:val="TextSub3"/>
            <w:numPr>
              <w:numId w:val="30"/>
            </w:numPr>
            <w:ind w:left="1287" w:hanging="360"/>
          </w:pPr>
        </w:pPrChange>
      </w:pPr>
      <w:del w:id="6168" w:author="Luke Slemon" w:date="2020-04-26T14:21:00Z">
        <w:r w:rsidDel="000B5C0E">
          <w:delText xml:space="preserve">The allocated Contiguous array is similar to that of a numpy array, but it has some PYNQ specific extensions for example a physical address pointer for use in DMA applications. </w:delText>
        </w:r>
        <w:bookmarkStart w:id="6169" w:name="_Toc40639361"/>
        <w:bookmarkEnd w:id="6169"/>
      </w:del>
    </w:p>
    <w:p w14:paraId="1354E787" w14:textId="3A0E1981" w:rsidR="00064E82" w:rsidDel="000B5C0E" w:rsidRDefault="00A008D1">
      <w:pPr>
        <w:pStyle w:val="Heading1"/>
        <w:rPr>
          <w:del w:id="6170" w:author="Luke Slemon" w:date="2020-04-26T14:21:00Z"/>
        </w:rPr>
        <w:pPrChange w:id="6171" w:author="Luke Slemon" w:date="2020-05-17T20:15:00Z">
          <w:pPr>
            <w:pStyle w:val="TextSub3"/>
            <w:numPr>
              <w:numId w:val="30"/>
            </w:numPr>
            <w:ind w:left="1287" w:hanging="360"/>
          </w:pPr>
        </w:pPrChange>
      </w:pPr>
      <w:del w:id="6172" w:author="Luke Slemon" w:date="2020-04-26T14:21:00Z">
        <w:r w:rsidDel="000B5C0E">
          <w:delText xml:space="preserve">When an array has been allocated data, it is given an address which can be utilised by python or c applications running on Linux via its virtual address. In order for IP blocks such as the DMA to access the location of the data </w:delText>
        </w:r>
        <w:r w:rsidR="0019788F" w:rsidDel="000B5C0E">
          <w:delText>stored in the PS DRAM, a physical address is utilised.</w:delText>
        </w:r>
        <w:bookmarkStart w:id="6173" w:name="_Toc40639362"/>
        <w:bookmarkEnd w:id="6173"/>
      </w:del>
    </w:p>
    <w:p w14:paraId="5B3C17CF" w14:textId="60416E27" w:rsidR="00905D38" w:rsidDel="000B5C0E" w:rsidRDefault="00905D38">
      <w:pPr>
        <w:pStyle w:val="Heading1"/>
        <w:rPr>
          <w:del w:id="6174" w:author="Luke Slemon" w:date="2020-04-26T14:21:00Z"/>
        </w:rPr>
        <w:pPrChange w:id="6175" w:author="Luke Slemon" w:date="2020-05-17T20:15:00Z">
          <w:pPr>
            <w:pStyle w:val="TextSub3"/>
            <w:numPr>
              <w:numId w:val="30"/>
            </w:numPr>
            <w:ind w:left="1287" w:hanging="360"/>
          </w:pPr>
        </w:pPrChange>
      </w:pPr>
      <w:del w:id="6176" w:author="Luke Slemon" w:date="2020-04-26T14:21:00Z">
        <w:r w:rsidDel="000B5C0E">
          <w:delText xml:space="preserve">The DMA is utilised for handling high speed memory transfers between the PS DRAM and the PL in order to reduce the workload handled by the cores. This should help to help speed up the processor and prevent any bottlenecks caused by data transfers. </w:delText>
        </w:r>
        <w:bookmarkStart w:id="6177" w:name="_Toc40639363"/>
        <w:bookmarkEnd w:id="6177"/>
      </w:del>
    </w:p>
    <w:p w14:paraId="58778FE4" w14:textId="08B2C42D" w:rsidR="00073057" w:rsidDel="000B5C0E" w:rsidRDefault="0019788F">
      <w:pPr>
        <w:pStyle w:val="Heading1"/>
        <w:rPr>
          <w:del w:id="6178" w:author="Luke Slemon" w:date="2020-04-26T14:21:00Z"/>
        </w:rPr>
        <w:pPrChange w:id="6179" w:author="Luke Slemon" w:date="2020-05-17T20:15:00Z">
          <w:pPr>
            <w:pStyle w:val="TextSub3"/>
            <w:numPr>
              <w:numId w:val="30"/>
            </w:numPr>
            <w:ind w:left="1287" w:hanging="360"/>
          </w:pPr>
        </w:pPrChange>
      </w:pPr>
      <w:del w:id="6180" w:author="Luke Slemon" w:date="2020-04-26T14:21:00Z">
        <w:r w:rsidDel="000B5C0E">
          <w:delText>In the context of the DMA, the AXI4_Lite interface is utilised to write the base address and number of samples to the Data registers as seen in figure 10.10.</w:delText>
        </w:r>
        <w:r w:rsidDel="000B5C0E">
          <w:br/>
          <w:delText xml:space="preserve">By using the transfer method in the DMA channel object, the physical address data and number of samples is memory mapped to the registers within the DMA before beginning the data transfer. </w:delText>
        </w:r>
        <w:bookmarkStart w:id="6181" w:name="_Toc40639364"/>
        <w:bookmarkEnd w:id="6181"/>
      </w:del>
    </w:p>
    <w:p w14:paraId="1612F5D1" w14:textId="3DF58880" w:rsidR="00073057" w:rsidDel="000B5C0E" w:rsidRDefault="00073057">
      <w:pPr>
        <w:pStyle w:val="Heading1"/>
        <w:rPr>
          <w:del w:id="6182" w:author="Luke Slemon" w:date="2020-04-26T14:21:00Z"/>
        </w:rPr>
        <w:pPrChange w:id="6183" w:author="Luke Slemon" w:date="2020-05-17T20:15:00Z">
          <w:pPr>
            <w:pStyle w:val="TextSub3"/>
            <w:numPr>
              <w:numId w:val="30"/>
            </w:numPr>
            <w:ind w:left="1287" w:hanging="360"/>
          </w:pPr>
        </w:pPrChange>
      </w:pPr>
      <w:del w:id="6184" w:author="Luke Slemon" w:date="2020-04-26T14:21:00Z">
        <w:r w:rsidDel="000B5C0E">
          <w:delText>The transaction begins with</w:delText>
        </w:r>
        <w:r w:rsidR="00085D4E" w:rsidDel="000B5C0E">
          <w:delText xml:space="preserve"> the</w:delText>
        </w:r>
        <w:r w:rsidDel="000B5C0E">
          <w:delText xml:space="preserve"> DMA reading the data in the PS DRAM from the Base Address specified in the control registers and reading the following number of samples defined by the control registers.</w:delText>
        </w:r>
        <w:bookmarkStart w:id="6185" w:name="_Toc40639365"/>
        <w:bookmarkEnd w:id="6185"/>
      </w:del>
    </w:p>
    <w:p w14:paraId="70CAF092" w14:textId="26A3780D" w:rsidR="0019788F" w:rsidDel="000B5C0E" w:rsidRDefault="00073057">
      <w:pPr>
        <w:pStyle w:val="Heading1"/>
        <w:rPr>
          <w:del w:id="6186" w:author="Luke Slemon" w:date="2020-04-26T14:21:00Z"/>
        </w:rPr>
        <w:pPrChange w:id="6187" w:author="Luke Slemon" w:date="2020-05-17T20:15:00Z">
          <w:pPr>
            <w:pStyle w:val="TextSub3"/>
            <w:numPr>
              <w:numId w:val="30"/>
            </w:numPr>
            <w:ind w:left="1287" w:hanging="360"/>
          </w:pPr>
        </w:pPrChange>
      </w:pPr>
      <w:del w:id="6188" w:author="Luke Slemon" w:date="2020-04-26T14:21:00Z">
        <w:r w:rsidDel="000B5C0E">
          <w:delText>The memory mapped data read from the DRAM</w:delText>
        </w:r>
        <w:r w:rsidR="00085D4E" w:rsidDel="000B5C0E">
          <w:delText xml:space="preserve"> </w:delText>
        </w:r>
        <w:r w:rsidDel="000B5C0E">
          <w:delText xml:space="preserve">will be converted from Memory mapped AXI4 data to AXI4-Stream data as shown in Figures 10.10 and 10.11. The output stream data will be then sent to the FIR compiler for filtering and the output of the FIR compiler will be sent back to the DMA. </w:delText>
        </w:r>
        <w:bookmarkStart w:id="6189" w:name="_Toc40639366"/>
        <w:bookmarkEnd w:id="6189"/>
      </w:del>
    </w:p>
    <w:p w14:paraId="08F08DF2" w14:textId="26135BC2" w:rsidR="00073057" w:rsidDel="000B5C0E" w:rsidRDefault="00073057">
      <w:pPr>
        <w:pStyle w:val="Heading1"/>
        <w:rPr>
          <w:del w:id="6190" w:author="Luke Slemon" w:date="2020-04-26T14:21:00Z"/>
        </w:rPr>
        <w:pPrChange w:id="6191" w:author="Luke Slemon" w:date="2020-05-17T20:15:00Z">
          <w:pPr>
            <w:pStyle w:val="TextSub3"/>
            <w:numPr>
              <w:numId w:val="30"/>
            </w:numPr>
            <w:ind w:left="1287" w:hanging="360"/>
          </w:pPr>
        </w:pPrChange>
      </w:pPr>
      <w:del w:id="6192" w:author="Luke Slemon" w:date="2020-04-26T14:21:00Z">
        <w:r w:rsidDel="000B5C0E">
          <w:delText xml:space="preserve">The returned stream data from the FIR compiler will be converted back to memory mapped AXI4 data as seen in Figures 10.10 and 10.12. </w:delText>
        </w:r>
        <w:r w:rsidR="00CA5472" w:rsidDel="000B5C0E">
          <w:delText xml:space="preserve">An allocated buffer for the output of the DMA is created similarly to the input buffer. When requesting a read from the DMA, the AXI4_Lite interface will be utilised to define the Base address in the DRAM and number of samples to be stored. Then the DMA will begin transaction and store the FIR output to the DRAM allowing the Python code to access it using the virtual address defined by the object. </w:delText>
        </w:r>
        <w:bookmarkStart w:id="6193" w:name="_Toc40639367"/>
        <w:bookmarkEnd w:id="6193"/>
      </w:del>
    </w:p>
    <w:p w14:paraId="3F841799" w14:textId="45765A4D" w:rsidR="00CA5472" w:rsidRPr="00064E82" w:rsidDel="000B5C0E" w:rsidRDefault="00CA5472">
      <w:pPr>
        <w:pStyle w:val="Heading1"/>
        <w:rPr>
          <w:del w:id="6194" w:author="Luke Slemon" w:date="2020-04-26T14:21:00Z"/>
        </w:rPr>
        <w:pPrChange w:id="6195" w:author="Luke Slemon" w:date="2020-05-17T20:15:00Z">
          <w:pPr>
            <w:pStyle w:val="TextSub3"/>
            <w:numPr>
              <w:numId w:val="30"/>
            </w:numPr>
            <w:ind w:left="1287" w:hanging="360"/>
          </w:pPr>
        </w:pPrChange>
      </w:pPr>
      <w:del w:id="6196" w:author="Luke Slemon" w:date="2020-04-26T14:21:00Z">
        <w:r w:rsidDel="000B5C0E">
          <w:delText xml:space="preserve">The FIR can either be configured with a constant filter description within the Vivado editor or it can utilise a second DMA </w:delText>
        </w:r>
        <w:r w:rsidR="00286E8A" w:rsidDel="000B5C0E">
          <w:delText xml:space="preserve">to stream the new filter co-effs in order to create a more flexible filter to be utilised in more than one application. </w:delText>
        </w:r>
        <w:bookmarkStart w:id="6197" w:name="_Toc40639368"/>
        <w:bookmarkEnd w:id="6197"/>
      </w:del>
    </w:p>
    <w:p w14:paraId="03FE2E44" w14:textId="07BCBD2A" w:rsidR="00F64FD9" w:rsidDel="000B5C0E" w:rsidRDefault="00CA5472">
      <w:pPr>
        <w:pStyle w:val="Heading1"/>
        <w:rPr>
          <w:del w:id="6198" w:author="Luke Slemon" w:date="2020-04-26T14:21:00Z"/>
        </w:rPr>
        <w:pPrChange w:id="6199" w:author="Luke Slemon" w:date="2020-05-17T20:15:00Z">
          <w:pPr/>
        </w:pPrChange>
      </w:pPr>
      <w:del w:id="6200" w:author="Luke Slemon" w:date="2020-04-26T14:21:00Z">
        <w:r w:rsidDel="000B5C0E">
          <w:delText xml:space="preserve"> </w:delText>
        </w:r>
        <w:r w:rsidR="00F64FD9" w:rsidDel="000B5C0E">
          <w:rPr>
            <w:noProof/>
          </w:rPr>
          <w:drawing>
            <wp:inline distT="0" distB="0" distL="0" distR="0" wp14:anchorId="14811C37" wp14:editId="2A2930C8">
              <wp:extent cx="6045958" cy="335077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_DMA.jpg"/>
                      <pic:cNvPicPr/>
                    </pic:nvPicPr>
                    <pic:blipFill rotWithShape="1">
                      <a:blip r:embed="rId110" cstate="print">
                        <a:extLst>
                          <a:ext uri="{28A0092B-C50C-407E-A947-70E740481C1C}">
                            <a14:useLocalDpi xmlns:a14="http://schemas.microsoft.com/office/drawing/2010/main" val="0"/>
                          </a:ext>
                        </a:extLst>
                      </a:blip>
                      <a:srcRect l="4180" t="29335" r="5975" b="32188"/>
                      <a:stretch/>
                    </pic:blipFill>
                    <pic:spPr bwMode="auto">
                      <a:xfrm>
                        <a:off x="0" y="0"/>
                        <a:ext cx="6087881" cy="3374009"/>
                      </a:xfrm>
                      <a:prstGeom prst="rect">
                        <a:avLst/>
                      </a:prstGeom>
                      <a:ln>
                        <a:noFill/>
                      </a:ln>
                      <a:extLst>
                        <a:ext uri="{53640926-AAD7-44D8-BBD7-CCE9431645EC}">
                          <a14:shadowObscured xmlns:a14="http://schemas.microsoft.com/office/drawing/2010/main"/>
                        </a:ext>
                      </a:extLst>
                    </pic:spPr>
                  </pic:pic>
                </a:graphicData>
              </a:graphic>
            </wp:inline>
          </w:drawing>
        </w:r>
        <w:bookmarkStart w:id="6201" w:name="_Toc40639369"/>
        <w:bookmarkEnd w:id="6201"/>
      </w:del>
    </w:p>
    <w:p w14:paraId="262B249F" w14:textId="533CA65A" w:rsidR="00C51C2E" w:rsidDel="000B5C0E" w:rsidRDefault="00C51C2E">
      <w:pPr>
        <w:pStyle w:val="Heading1"/>
        <w:rPr>
          <w:del w:id="6202" w:author="Luke Slemon" w:date="2020-04-26T14:21:00Z"/>
        </w:rPr>
        <w:pPrChange w:id="6203" w:author="Luke Slemon" w:date="2020-05-17T20:15:00Z">
          <w:pPr>
            <w:pStyle w:val="FigureAnnotation"/>
          </w:pPr>
        </w:pPrChange>
      </w:pPr>
      <w:del w:id="6204" w:author="Luke Slemon" w:date="2020-04-26T14:21:00Z">
        <w:r w:rsidDel="000B5C0E">
          <w:delText>Figure 10.8 Hardware overlay for F</w:delText>
        </w:r>
        <w:r w:rsidR="00064E82" w:rsidDel="000B5C0E">
          <w:delText>ilter</w:delText>
        </w:r>
        <w:bookmarkStart w:id="6205" w:name="_Toc40639370"/>
        <w:bookmarkEnd w:id="6205"/>
      </w:del>
    </w:p>
    <w:p w14:paraId="734EF931" w14:textId="561EDEE6" w:rsidR="00F64FD9" w:rsidDel="000B5C0E" w:rsidRDefault="00F64FD9">
      <w:pPr>
        <w:pStyle w:val="Heading1"/>
        <w:rPr>
          <w:del w:id="6206" w:author="Luke Slemon" w:date="2020-04-26T14:21:00Z"/>
        </w:rPr>
        <w:pPrChange w:id="6207" w:author="Luke Slemon" w:date="2020-05-17T20:15:00Z">
          <w:pPr>
            <w:pStyle w:val="TextSub3"/>
          </w:pPr>
        </w:pPrChange>
      </w:pPr>
      <w:del w:id="6208" w:author="Luke Slemon" w:date="2020-04-26T14:21:00Z">
        <w:r w:rsidDel="000B5C0E">
          <w:rPr>
            <w:noProof/>
          </w:rPr>
          <w:drawing>
            <wp:inline distT="0" distB="0" distL="0" distR="0" wp14:anchorId="23013228" wp14:editId="073CEEF5">
              <wp:extent cx="5391692" cy="1917370"/>
              <wp:effectExtent l="0" t="0" r="0" b="69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ter.jpg"/>
                      <pic:cNvPicPr/>
                    </pic:nvPicPr>
                    <pic:blipFill rotWithShape="1">
                      <a:blip r:embed="rId111" cstate="print">
                        <a:extLst>
                          <a:ext uri="{28A0092B-C50C-407E-A947-70E740481C1C}">
                            <a14:useLocalDpi xmlns:a14="http://schemas.microsoft.com/office/drawing/2010/main" val="0"/>
                          </a:ext>
                        </a:extLst>
                      </a:blip>
                      <a:srcRect l="7676" t="37454" r="7276" b="39176"/>
                      <a:stretch/>
                    </pic:blipFill>
                    <pic:spPr bwMode="auto">
                      <a:xfrm>
                        <a:off x="0" y="0"/>
                        <a:ext cx="5406795" cy="1922741"/>
                      </a:xfrm>
                      <a:prstGeom prst="rect">
                        <a:avLst/>
                      </a:prstGeom>
                      <a:ln>
                        <a:noFill/>
                      </a:ln>
                      <a:extLst>
                        <a:ext uri="{53640926-AAD7-44D8-BBD7-CCE9431645EC}">
                          <a14:shadowObscured xmlns:a14="http://schemas.microsoft.com/office/drawing/2010/main"/>
                        </a:ext>
                      </a:extLst>
                    </pic:spPr>
                  </pic:pic>
                </a:graphicData>
              </a:graphic>
            </wp:inline>
          </w:drawing>
        </w:r>
        <w:bookmarkStart w:id="6209" w:name="_Toc40639371"/>
        <w:bookmarkEnd w:id="6209"/>
      </w:del>
    </w:p>
    <w:p w14:paraId="0D5C4206" w14:textId="0E462EE8" w:rsidR="00064E82" w:rsidDel="000B5C0E" w:rsidRDefault="00064E82">
      <w:pPr>
        <w:pStyle w:val="Heading1"/>
        <w:rPr>
          <w:del w:id="6210" w:author="Luke Slemon" w:date="2020-04-26T14:21:00Z"/>
        </w:rPr>
        <w:pPrChange w:id="6211" w:author="Luke Slemon" w:date="2020-05-17T20:15:00Z">
          <w:pPr>
            <w:pStyle w:val="FigureAnnotation"/>
          </w:pPr>
        </w:pPrChange>
      </w:pPr>
      <w:del w:id="6212" w:author="Luke Slemon" w:date="2020-04-26T14:21:00Z">
        <w:r w:rsidDel="000B5C0E">
          <w:delText>Figure 10.9 Hardware Hierarchy for DMA and FIR Filter compiler</w:delText>
        </w:r>
        <w:bookmarkStart w:id="6213" w:name="_Toc40639372"/>
        <w:bookmarkEnd w:id="6213"/>
      </w:del>
    </w:p>
    <w:p w14:paraId="38170003" w14:textId="35822ECF" w:rsidR="00085D4E" w:rsidRPr="00085D4E" w:rsidDel="000B5C0E" w:rsidRDefault="00085D4E">
      <w:pPr>
        <w:pStyle w:val="Heading1"/>
        <w:rPr>
          <w:del w:id="6214" w:author="Luke Slemon" w:date="2020-04-26T14:21:00Z"/>
        </w:rPr>
        <w:pPrChange w:id="6215" w:author="Luke Slemon" w:date="2020-05-17T20:15:00Z">
          <w:pPr>
            <w:pStyle w:val="TextSub2"/>
          </w:pPr>
        </w:pPrChange>
      </w:pPr>
      <w:bookmarkStart w:id="6216" w:name="_Toc40639373"/>
      <w:bookmarkEnd w:id="6216"/>
    </w:p>
    <w:p w14:paraId="2CE66889" w14:textId="6A6A7EA9" w:rsidR="00A008D1" w:rsidDel="000B5C0E" w:rsidRDefault="00A008D1">
      <w:pPr>
        <w:pStyle w:val="Heading1"/>
        <w:rPr>
          <w:del w:id="6217" w:author="Luke Slemon" w:date="2020-04-26T14:21:00Z"/>
        </w:rPr>
        <w:pPrChange w:id="6218" w:author="Luke Slemon" w:date="2020-05-17T20:15:00Z">
          <w:pPr>
            <w:pStyle w:val="TextSub2"/>
          </w:pPr>
        </w:pPrChange>
      </w:pPr>
      <w:del w:id="6219" w:author="Luke Slemon" w:date="2020-04-26T14:21:00Z">
        <w:r w:rsidDel="000B5C0E">
          <w:rPr>
            <w:noProof/>
          </w:rPr>
          <w:drawing>
            <wp:inline distT="0" distB="0" distL="0" distR="0" wp14:anchorId="1C41AB66" wp14:editId="62C7FFD4">
              <wp:extent cx="5731510" cy="4067810"/>
              <wp:effectExtent l="0" t="0" r="2540" b="889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MA_AXI.JPG"/>
                      <pic:cNvPicPr/>
                    </pic:nvPicPr>
                    <pic:blipFill>
                      <a:blip r:embed="rId112">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bookmarkStart w:id="6220" w:name="_Toc40639374"/>
        <w:bookmarkEnd w:id="6220"/>
      </w:del>
    </w:p>
    <w:p w14:paraId="1531D16B" w14:textId="56107F3F" w:rsidR="00A008D1" w:rsidDel="000B5C0E" w:rsidRDefault="00A008D1">
      <w:pPr>
        <w:pStyle w:val="Heading1"/>
        <w:rPr>
          <w:del w:id="6221" w:author="Luke Slemon" w:date="2020-04-26T14:21:00Z"/>
        </w:rPr>
        <w:pPrChange w:id="6222" w:author="Luke Slemon" w:date="2020-05-17T20:15:00Z">
          <w:pPr>
            <w:pStyle w:val="FigureAnnotation"/>
          </w:pPr>
        </w:pPrChange>
      </w:pPr>
      <w:del w:id="6223" w:author="Luke Slemon" w:date="2020-04-26T14:21:00Z">
        <w:r w:rsidDel="000B5C0E">
          <w:delText>Figure 10.10. AXI DMA IP block High Level Schematic</w:delText>
        </w:r>
        <w:bookmarkStart w:id="6224" w:name="_Toc40639375"/>
        <w:bookmarkEnd w:id="6224"/>
      </w:del>
    </w:p>
    <w:p w14:paraId="3F421AE4" w14:textId="43A3A25A" w:rsidR="00085D4E" w:rsidDel="000B5C0E" w:rsidRDefault="00085D4E">
      <w:pPr>
        <w:pStyle w:val="Heading1"/>
        <w:rPr>
          <w:del w:id="6225" w:author="Luke Slemon" w:date="2020-04-26T14:21:00Z"/>
        </w:rPr>
        <w:pPrChange w:id="6226" w:author="Luke Slemon" w:date="2020-05-17T20:15:00Z">
          <w:pPr>
            <w:pStyle w:val="TextSub2"/>
          </w:pPr>
        </w:pPrChange>
      </w:pPr>
      <w:del w:id="6227" w:author="Luke Slemon" w:date="2020-04-26T14:21:00Z">
        <w:r w:rsidDel="000B5C0E">
          <w:rPr>
            <w:noProof/>
          </w:rPr>
          <w:drawing>
            <wp:inline distT="0" distB="0" distL="0" distR="0" wp14:anchorId="2CC8A007" wp14:editId="38B43866">
              <wp:extent cx="5731510" cy="2733040"/>
              <wp:effectExtent l="0" t="0" r="254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M2S_Datamover.JPG"/>
                      <pic:cNvPicPr/>
                    </pic:nvPicPr>
                    <pic:blipFill>
                      <a:blip r:embed="rId113">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bookmarkStart w:id="6228" w:name="_Toc40639376"/>
        <w:bookmarkEnd w:id="6228"/>
      </w:del>
    </w:p>
    <w:p w14:paraId="54024EC2" w14:textId="270BCC9B" w:rsidR="00085D4E" w:rsidDel="000B5C0E" w:rsidRDefault="00085D4E">
      <w:pPr>
        <w:pStyle w:val="Heading1"/>
        <w:rPr>
          <w:del w:id="6229" w:author="Luke Slemon" w:date="2020-04-26T14:21:00Z"/>
        </w:rPr>
        <w:pPrChange w:id="6230" w:author="Luke Slemon" w:date="2020-05-17T20:15:00Z">
          <w:pPr>
            <w:pStyle w:val="FigureAnnotation"/>
          </w:pPr>
        </w:pPrChange>
      </w:pPr>
      <w:del w:id="6231" w:author="Luke Slemon" w:date="2020-04-26T14:21:00Z">
        <w:r w:rsidDel="000B5C0E">
          <w:delText>Figure 10.11 AXI Datamover for converting from Memory mapped AXI4 to AXI4-Stream</w:delText>
        </w:r>
        <w:bookmarkStart w:id="6232" w:name="_Toc40639377"/>
        <w:bookmarkEnd w:id="6232"/>
      </w:del>
    </w:p>
    <w:p w14:paraId="1989C026" w14:textId="5E78F35D" w:rsidR="00085D4E" w:rsidDel="000B5C0E" w:rsidRDefault="00085D4E">
      <w:pPr>
        <w:pStyle w:val="Heading1"/>
        <w:rPr>
          <w:del w:id="6233" w:author="Luke Slemon" w:date="2020-04-26T14:21:00Z"/>
        </w:rPr>
        <w:pPrChange w:id="6234" w:author="Luke Slemon" w:date="2020-05-17T20:15:00Z">
          <w:pPr>
            <w:pStyle w:val="TextSub2"/>
          </w:pPr>
        </w:pPrChange>
      </w:pPr>
      <w:del w:id="6235" w:author="Luke Slemon" w:date="2020-04-26T14:21:00Z">
        <w:r w:rsidDel="000B5C0E">
          <w:rPr>
            <w:noProof/>
          </w:rPr>
          <w:drawing>
            <wp:inline distT="0" distB="0" distL="0" distR="0" wp14:anchorId="5648D4C4" wp14:editId="3B0FC794">
              <wp:extent cx="5731510" cy="2693670"/>
              <wp:effectExtent l="0" t="0" r="254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2MM_Datamover.JPG"/>
                      <pic:cNvPicPr/>
                    </pic:nvPicPr>
                    <pic:blipFill>
                      <a:blip r:embed="rId114">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bookmarkStart w:id="6236" w:name="_Toc40639378"/>
        <w:bookmarkEnd w:id="6236"/>
      </w:del>
    </w:p>
    <w:p w14:paraId="32B7CD70" w14:textId="22004F71" w:rsidR="00085D4E" w:rsidDel="000B5C0E" w:rsidRDefault="00085D4E">
      <w:pPr>
        <w:pStyle w:val="Heading1"/>
        <w:rPr>
          <w:del w:id="6237" w:author="Luke Slemon" w:date="2020-04-26T14:21:00Z"/>
        </w:rPr>
        <w:pPrChange w:id="6238" w:author="Luke Slemon" w:date="2020-05-17T20:15:00Z">
          <w:pPr>
            <w:pStyle w:val="FigureAnnotation"/>
          </w:pPr>
        </w:pPrChange>
      </w:pPr>
      <w:del w:id="6239" w:author="Luke Slemon" w:date="2020-04-26T14:21:00Z">
        <w:r w:rsidDel="000B5C0E">
          <w:delText xml:space="preserve">Figure 10.12 AXI Datamover for converting from AXI4-Stream to Memory Mapped AXI4. </w:delText>
        </w:r>
        <w:bookmarkStart w:id="6240" w:name="_Toc40639379"/>
        <w:bookmarkEnd w:id="6240"/>
      </w:del>
    </w:p>
    <w:p w14:paraId="3B004603" w14:textId="75692A82" w:rsidR="00905D38" w:rsidRPr="00905D38" w:rsidDel="000B5C0E" w:rsidRDefault="00905D38">
      <w:pPr>
        <w:pStyle w:val="Heading1"/>
        <w:rPr>
          <w:del w:id="6241" w:author="Luke Slemon" w:date="2020-04-26T14:21:00Z"/>
        </w:rPr>
        <w:pPrChange w:id="6242" w:author="Luke Slemon" w:date="2020-05-17T20:15:00Z">
          <w:pPr>
            <w:pStyle w:val="FigureAnnotation"/>
          </w:pPr>
        </w:pPrChange>
      </w:pPr>
      <w:del w:id="6243" w:author="Luke Slemon" w:date="2020-04-26T14:21:00Z">
        <w:r w:rsidDel="000B5C0E">
          <w:rPr>
            <w:noProof/>
          </w:rPr>
          <w:drawing>
            <wp:inline distT="0" distB="0" distL="0" distR="0" wp14:anchorId="10A42E38" wp14:editId="58D156C4">
              <wp:extent cx="5638800" cy="4486275"/>
              <wp:effectExtent l="0" t="0" r="0" b="952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R_Compiler.JPG"/>
                      <pic:cNvPicPr/>
                    </pic:nvPicPr>
                    <pic:blipFill>
                      <a:blip r:embed="rId115">
                        <a:extLst>
                          <a:ext uri="{28A0092B-C50C-407E-A947-70E740481C1C}">
                            <a14:useLocalDpi xmlns:a14="http://schemas.microsoft.com/office/drawing/2010/main" val="0"/>
                          </a:ext>
                        </a:extLst>
                      </a:blip>
                      <a:stretch>
                        <a:fillRect/>
                      </a:stretch>
                    </pic:blipFill>
                    <pic:spPr>
                      <a:xfrm>
                        <a:off x="0" y="0"/>
                        <a:ext cx="5638800" cy="4486275"/>
                      </a:xfrm>
                      <a:prstGeom prst="rect">
                        <a:avLst/>
                      </a:prstGeom>
                    </pic:spPr>
                  </pic:pic>
                </a:graphicData>
              </a:graphic>
            </wp:inline>
          </w:drawing>
        </w:r>
        <w:r w:rsidDel="000B5C0E">
          <w:delText xml:space="preserve">Figure 10.13 FIR Compiler IP Block with port names and directions. </w:delText>
        </w:r>
        <w:bookmarkStart w:id="6244" w:name="_Toc40639380"/>
        <w:bookmarkEnd w:id="6244"/>
      </w:del>
    </w:p>
    <w:p w14:paraId="709D7DDB" w14:textId="5E90B7A8" w:rsidR="00085D4E" w:rsidRPr="00085D4E" w:rsidDel="000B5C0E" w:rsidRDefault="00085D4E">
      <w:pPr>
        <w:pStyle w:val="Heading1"/>
        <w:rPr>
          <w:del w:id="6245" w:author="Luke Slemon" w:date="2020-04-26T14:21:00Z"/>
        </w:rPr>
        <w:pPrChange w:id="6246" w:author="Luke Slemon" w:date="2020-05-17T20:15:00Z">
          <w:pPr>
            <w:pStyle w:val="TextSub2"/>
          </w:pPr>
        </w:pPrChange>
      </w:pPr>
      <w:bookmarkStart w:id="6247" w:name="_Toc40639381"/>
      <w:bookmarkEnd w:id="6247"/>
    </w:p>
    <w:p w14:paraId="763A79FB" w14:textId="413D6467" w:rsidR="00736F36" w:rsidRPr="006625CB" w:rsidDel="000B5C0E" w:rsidRDefault="00736F36">
      <w:pPr>
        <w:pStyle w:val="Heading1"/>
        <w:rPr>
          <w:del w:id="6248" w:author="Luke Slemon" w:date="2020-04-26T14:21:00Z"/>
        </w:rPr>
        <w:pPrChange w:id="6249" w:author="Luke Slemon" w:date="2020-05-17T20:15:00Z">
          <w:pPr>
            <w:pStyle w:val="Heading3"/>
          </w:pPr>
        </w:pPrChange>
      </w:pPr>
      <w:bookmarkStart w:id="6250" w:name="_Toc39090807"/>
      <w:del w:id="6251" w:author="Luke Slemon" w:date="2020-04-26T14:21:00Z">
        <w:r w:rsidDel="000B5C0E">
          <w:delText>Test Methods</w:delText>
        </w:r>
        <w:bookmarkStart w:id="6252" w:name="_Toc40639382"/>
        <w:bookmarkEnd w:id="6250"/>
        <w:bookmarkEnd w:id="6252"/>
      </w:del>
    </w:p>
    <w:p w14:paraId="3C667936" w14:textId="4DB3D03C" w:rsidR="00736F36" w:rsidRPr="00E55A53" w:rsidDel="000B5C0E" w:rsidRDefault="00736F36">
      <w:pPr>
        <w:pStyle w:val="Heading1"/>
        <w:rPr>
          <w:del w:id="6253" w:author="Luke Slemon" w:date="2020-04-26T14:21:00Z"/>
        </w:rPr>
        <w:pPrChange w:id="6254" w:author="Luke Slemon" w:date="2020-05-17T20:15:00Z">
          <w:pPr>
            <w:pStyle w:val="Heading2"/>
          </w:pPr>
        </w:pPrChange>
      </w:pPr>
      <w:bookmarkStart w:id="6255" w:name="_Toc39090808"/>
      <w:del w:id="6256" w:author="Luke Slemon" w:date="2020-04-26T14:21:00Z">
        <w:r w:rsidDel="000B5C0E">
          <w:delText>DMA and FFT control</w:delText>
        </w:r>
        <w:bookmarkStart w:id="6257" w:name="_Toc40639383"/>
        <w:bookmarkEnd w:id="6255"/>
        <w:bookmarkEnd w:id="6257"/>
      </w:del>
    </w:p>
    <w:p w14:paraId="4244DD2A" w14:textId="2632020E" w:rsidR="00736F36" w:rsidDel="000B5C0E" w:rsidRDefault="00736F36">
      <w:pPr>
        <w:pStyle w:val="Heading1"/>
        <w:rPr>
          <w:del w:id="6258" w:author="Luke Slemon" w:date="2020-04-26T14:21:00Z"/>
        </w:rPr>
        <w:pPrChange w:id="6259" w:author="Luke Slemon" w:date="2020-05-17T20:15:00Z">
          <w:pPr>
            <w:pStyle w:val="Heading3"/>
          </w:pPr>
        </w:pPrChange>
      </w:pPr>
      <w:bookmarkStart w:id="6260" w:name="_Toc39090809"/>
      <w:del w:id="6261" w:author="Luke Slemon" w:date="2020-04-26T14:21:00Z">
        <w:r w:rsidDel="000B5C0E">
          <w:delText>Overview</w:delText>
        </w:r>
        <w:bookmarkStart w:id="6262" w:name="_Toc40639384"/>
        <w:bookmarkEnd w:id="6260"/>
        <w:bookmarkEnd w:id="6262"/>
      </w:del>
    </w:p>
    <w:p w14:paraId="3594EB25" w14:textId="6A869D6C" w:rsidR="00905D38" w:rsidRPr="00905D38" w:rsidDel="000B5C0E" w:rsidRDefault="00905D38">
      <w:pPr>
        <w:pStyle w:val="Heading1"/>
        <w:rPr>
          <w:del w:id="6263" w:author="Luke Slemon" w:date="2020-04-26T14:21:00Z"/>
        </w:rPr>
        <w:pPrChange w:id="6264" w:author="Luke Slemon" w:date="2020-05-17T20:15:00Z">
          <w:pPr>
            <w:pStyle w:val="TextSub3"/>
          </w:pPr>
        </w:pPrChange>
      </w:pPr>
      <w:del w:id="6265" w:author="Luke Slemon" w:date="2020-04-26T14:21:00Z">
        <w:r w:rsidDel="000B5C0E">
          <w:delText xml:space="preserve">One of the primary operations of an SSVEP base BCI is the Fast Fourier Transform for feature extraction. The specific band powers of the signal will be utilised as features to determine which class each signal belongs to. The hardware implementation of this algorithm shall be utilised post FIR filtering to convert the time domain samples to frequency domain samples before extracting the band powers. </w:delText>
        </w:r>
        <w:bookmarkStart w:id="6266" w:name="_Toc40639385"/>
        <w:bookmarkEnd w:id="6266"/>
      </w:del>
    </w:p>
    <w:p w14:paraId="76454B1D" w14:textId="6DBFC6BC" w:rsidR="00F64FD9" w:rsidDel="000B5C0E" w:rsidRDefault="00736F36">
      <w:pPr>
        <w:pStyle w:val="Heading1"/>
        <w:rPr>
          <w:del w:id="6267" w:author="Luke Slemon" w:date="2020-04-26T14:21:00Z"/>
        </w:rPr>
        <w:pPrChange w:id="6268" w:author="Luke Slemon" w:date="2020-05-17T20:15:00Z">
          <w:pPr>
            <w:pStyle w:val="Heading3"/>
          </w:pPr>
        </w:pPrChange>
      </w:pPr>
      <w:bookmarkStart w:id="6269" w:name="_Toc39090810"/>
      <w:del w:id="6270" w:author="Luke Slemon" w:date="2020-04-26T14:21:00Z">
        <w:r w:rsidDel="000B5C0E">
          <w:delText>Implementation</w:delText>
        </w:r>
        <w:bookmarkStart w:id="6271" w:name="_Toc40639386"/>
        <w:bookmarkEnd w:id="6269"/>
        <w:bookmarkEnd w:id="6271"/>
      </w:del>
    </w:p>
    <w:p w14:paraId="3E66FB65" w14:textId="5AB4B9C4" w:rsidR="00905D38" w:rsidDel="000B5C0E" w:rsidRDefault="00905D38">
      <w:pPr>
        <w:pStyle w:val="Heading1"/>
        <w:rPr>
          <w:del w:id="6272" w:author="Luke Slemon" w:date="2020-04-26T14:21:00Z"/>
        </w:rPr>
        <w:pPrChange w:id="6273" w:author="Luke Slemon" w:date="2020-05-17T20:15:00Z">
          <w:pPr>
            <w:pStyle w:val="TextSub3"/>
            <w:numPr>
              <w:numId w:val="31"/>
            </w:numPr>
            <w:ind w:left="1040" w:hanging="360"/>
          </w:pPr>
        </w:pPrChange>
      </w:pPr>
      <w:del w:id="6274" w:author="Luke Slemon" w:date="2020-04-26T14:21:00Z">
        <w:r w:rsidDel="000B5C0E">
          <w:delText xml:space="preserve">As before the Hardware overlay will be created using Vivado and the generated TCL and bit files will be utilised to create the Python overlay object. </w:delText>
        </w:r>
        <w:bookmarkStart w:id="6275" w:name="_Toc40639387"/>
        <w:bookmarkEnd w:id="6275"/>
      </w:del>
    </w:p>
    <w:p w14:paraId="50BD3D89" w14:textId="6B57F684" w:rsidR="00905D38" w:rsidDel="000B5C0E" w:rsidRDefault="00905D38">
      <w:pPr>
        <w:pStyle w:val="Heading1"/>
        <w:rPr>
          <w:del w:id="6276" w:author="Luke Slemon" w:date="2020-04-26T14:21:00Z"/>
        </w:rPr>
        <w:pPrChange w:id="6277" w:author="Luke Slemon" w:date="2020-05-17T20:15:00Z">
          <w:pPr>
            <w:pStyle w:val="TextSub3"/>
            <w:numPr>
              <w:numId w:val="31"/>
            </w:numPr>
            <w:ind w:left="1040" w:hanging="360"/>
          </w:pPr>
        </w:pPrChange>
      </w:pPr>
      <w:del w:id="6278" w:author="Luke Slemon" w:date="2020-04-26T14:21:00Z">
        <w:r w:rsidDel="000B5C0E">
          <w:delText xml:space="preserve">Similar to before the DMA will be utilised to handle the data transfers allowing the cores to continue handling the communication between the EEG headset and the PYNQ. </w:delText>
        </w:r>
        <w:bookmarkStart w:id="6279" w:name="_Toc40639388"/>
        <w:bookmarkEnd w:id="6279"/>
      </w:del>
    </w:p>
    <w:p w14:paraId="17850496" w14:textId="4D6F12F8" w:rsidR="00905D38" w:rsidDel="000B5C0E" w:rsidRDefault="00905D38">
      <w:pPr>
        <w:pStyle w:val="Heading1"/>
        <w:rPr>
          <w:del w:id="6280" w:author="Luke Slemon" w:date="2020-04-26T14:21:00Z"/>
        </w:rPr>
        <w:pPrChange w:id="6281" w:author="Luke Slemon" w:date="2020-05-17T20:15:00Z">
          <w:pPr>
            <w:pStyle w:val="TextSub3"/>
            <w:numPr>
              <w:numId w:val="31"/>
            </w:numPr>
            <w:ind w:left="1040" w:hanging="360"/>
          </w:pPr>
        </w:pPrChange>
      </w:pPr>
      <w:del w:id="6282" w:author="Luke Slemon" w:date="2020-04-26T14:21:00Z">
        <w:r w:rsidDel="000B5C0E">
          <w:delText>Similar again to the FIR filter, the FFT core has it</w:delText>
        </w:r>
        <w:r w:rsidR="00F46D22" w:rsidDel="000B5C0E">
          <w:delText>s</w:delText>
        </w:r>
        <w:r w:rsidDel="000B5C0E">
          <w:delText xml:space="preserve"> own port for configuration, allowing for flexible use in different applications. </w:delText>
        </w:r>
        <w:bookmarkStart w:id="6283" w:name="_Toc40639389"/>
        <w:bookmarkEnd w:id="6283"/>
      </w:del>
    </w:p>
    <w:p w14:paraId="2F0CA95B" w14:textId="5CBE9125" w:rsidR="00905D38" w:rsidDel="000B5C0E" w:rsidRDefault="00F46D22">
      <w:pPr>
        <w:pStyle w:val="Heading1"/>
        <w:rPr>
          <w:del w:id="6284" w:author="Luke Slemon" w:date="2020-04-26T14:21:00Z"/>
        </w:rPr>
        <w:pPrChange w:id="6285" w:author="Luke Slemon" w:date="2020-05-17T20:15:00Z">
          <w:pPr>
            <w:pStyle w:val="TextSub3"/>
            <w:numPr>
              <w:numId w:val="31"/>
            </w:numPr>
            <w:ind w:left="1040" w:hanging="360"/>
          </w:pPr>
        </w:pPrChange>
      </w:pPr>
      <w:del w:id="6286" w:author="Luke Slemon" w:date="2020-04-26T14:21:00Z">
        <w:r w:rsidDel="000B5C0E">
          <w:delText xml:space="preserve">One of the primary features of the FFT core is the fact that more than one channel can be processed in the same block. Extending from this, not every channel needs to have the same requirements, for example, there could be one channel that handles an inverse transform and one channel handling a forward transformation. </w:delText>
        </w:r>
        <w:bookmarkStart w:id="6287" w:name="_Toc40639390"/>
        <w:bookmarkEnd w:id="6287"/>
      </w:del>
    </w:p>
    <w:p w14:paraId="2B45A1BA" w14:textId="5EAA77BB" w:rsidR="00F46D22" w:rsidDel="000B5C0E" w:rsidRDefault="00F46D22">
      <w:pPr>
        <w:pStyle w:val="Heading1"/>
        <w:rPr>
          <w:del w:id="6288" w:author="Luke Slemon" w:date="2020-04-26T14:21:00Z"/>
        </w:rPr>
        <w:pPrChange w:id="6289" w:author="Luke Slemon" w:date="2020-05-17T20:15:00Z">
          <w:pPr>
            <w:pStyle w:val="TextSub3"/>
            <w:numPr>
              <w:numId w:val="31"/>
            </w:numPr>
            <w:ind w:left="1040" w:hanging="360"/>
          </w:pPr>
        </w:pPrChange>
      </w:pPr>
      <w:del w:id="6290" w:author="Luke Slemon" w:date="2020-04-26T14:21:00Z">
        <w:r w:rsidDel="000B5C0E">
          <w:delText>The FFT can handle complex numbers as well as real or imaginary numbers as seen in Figure 10.17.</w:delText>
        </w:r>
        <w:bookmarkStart w:id="6291" w:name="_Toc40639391"/>
        <w:bookmarkEnd w:id="6291"/>
      </w:del>
    </w:p>
    <w:p w14:paraId="57F61BFB" w14:textId="1BAB3E78" w:rsidR="00F46D22" w:rsidDel="000B5C0E" w:rsidRDefault="00F46D22">
      <w:pPr>
        <w:pStyle w:val="Heading1"/>
        <w:rPr>
          <w:del w:id="6292" w:author="Luke Slemon" w:date="2020-04-26T14:21:00Z"/>
        </w:rPr>
        <w:pPrChange w:id="6293" w:author="Luke Slemon" w:date="2020-05-17T20:15:00Z">
          <w:pPr>
            <w:pStyle w:val="TextSub3"/>
            <w:numPr>
              <w:numId w:val="31"/>
            </w:numPr>
            <w:ind w:left="1040" w:hanging="360"/>
          </w:pPr>
        </w:pPrChange>
      </w:pPr>
      <w:del w:id="6294" w:author="Luke Slemon" w:date="2020-04-26T14:21:00Z">
        <w:r w:rsidDel="000B5C0E">
          <w:delText xml:space="preserve">Before transferring data to the </w:delText>
        </w:r>
        <w:r w:rsidR="00321608" w:rsidDel="000B5C0E">
          <w:delText>FFT core, it must first be configured if not done so already. The configuration details are stored to an allocated contiguous buffer and the DMA will transmit the configuration data from the DRAM to the core. Following configuration, the data transfer to and from the FFT is similar to that of the FIR compiler.</w:delText>
        </w:r>
        <w:bookmarkStart w:id="6295" w:name="_Toc40639392"/>
        <w:bookmarkEnd w:id="6295"/>
      </w:del>
    </w:p>
    <w:p w14:paraId="52A54883" w14:textId="693B3FF9" w:rsidR="00321608" w:rsidRPr="00905D38" w:rsidDel="000B5C0E" w:rsidRDefault="00321608">
      <w:pPr>
        <w:pStyle w:val="Heading1"/>
        <w:rPr>
          <w:del w:id="6296" w:author="Luke Slemon" w:date="2020-04-26T14:21:00Z"/>
        </w:rPr>
        <w:pPrChange w:id="6297" w:author="Luke Slemon" w:date="2020-05-17T20:15:00Z">
          <w:pPr>
            <w:pStyle w:val="TextSub3"/>
            <w:numPr>
              <w:numId w:val="31"/>
            </w:numPr>
            <w:ind w:left="1040" w:hanging="360"/>
          </w:pPr>
        </w:pPrChange>
      </w:pPr>
      <w:del w:id="6298" w:author="Luke Slemon" w:date="2020-04-26T14:21:00Z">
        <w:r w:rsidDel="000B5C0E">
          <w:delText xml:space="preserve">The band powers can then be extracted either using software or hardware. At the moment the software implementation is the least complex. By determining the amplitude of each sample returned from the FFT core, the data can be plotted in order to visualise the frequency content of each sample before extracting the band powers. </w:delText>
        </w:r>
        <w:bookmarkStart w:id="6299" w:name="_Toc40639393"/>
        <w:bookmarkEnd w:id="6299"/>
      </w:del>
    </w:p>
    <w:p w14:paraId="56295324" w14:textId="21122E44" w:rsidR="00905D38" w:rsidRPr="00905D38" w:rsidDel="000B5C0E" w:rsidRDefault="00905D38">
      <w:pPr>
        <w:pStyle w:val="Heading1"/>
        <w:rPr>
          <w:del w:id="6300" w:author="Luke Slemon" w:date="2020-04-26T14:21:00Z"/>
        </w:rPr>
        <w:pPrChange w:id="6301" w:author="Luke Slemon" w:date="2020-05-17T20:15:00Z">
          <w:pPr>
            <w:pStyle w:val="TextSub3"/>
          </w:pPr>
        </w:pPrChange>
      </w:pPr>
      <w:bookmarkStart w:id="6302" w:name="_Toc40639394"/>
      <w:bookmarkEnd w:id="6302"/>
    </w:p>
    <w:p w14:paraId="15E2263E" w14:textId="118C1971" w:rsidR="00F64FD9" w:rsidDel="000B5C0E" w:rsidRDefault="00F64FD9">
      <w:pPr>
        <w:pStyle w:val="Heading1"/>
        <w:rPr>
          <w:del w:id="6303" w:author="Luke Slemon" w:date="2020-04-26T14:21:00Z"/>
        </w:rPr>
        <w:pPrChange w:id="6304" w:author="Luke Slemon" w:date="2020-05-17T20:15:00Z">
          <w:pPr/>
        </w:pPrChange>
      </w:pPr>
      <w:del w:id="6305" w:author="Luke Slemon" w:date="2020-04-26T14:21:00Z">
        <w:r w:rsidDel="000B5C0E">
          <w:rPr>
            <w:noProof/>
          </w:rPr>
          <w:drawing>
            <wp:inline distT="0" distB="0" distL="0" distR="0" wp14:anchorId="653FFFDB" wp14:editId="424875CF">
              <wp:extent cx="6141493" cy="44658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1.jpg"/>
                      <pic:cNvPicPr/>
                    </pic:nvPicPr>
                    <pic:blipFill rotWithShape="1">
                      <a:blip r:embed="rId116" cstate="print">
                        <a:extLst>
                          <a:ext uri="{28A0092B-C50C-407E-A947-70E740481C1C}">
                            <a14:useLocalDpi xmlns:a14="http://schemas.microsoft.com/office/drawing/2010/main" val="0"/>
                          </a:ext>
                        </a:extLst>
                      </a:blip>
                      <a:srcRect l="2668" t="24147" r="5143" b="24051"/>
                      <a:stretch/>
                    </pic:blipFill>
                    <pic:spPr bwMode="auto">
                      <a:xfrm>
                        <a:off x="0" y="0"/>
                        <a:ext cx="6174807" cy="4490097"/>
                      </a:xfrm>
                      <a:prstGeom prst="rect">
                        <a:avLst/>
                      </a:prstGeom>
                      <a:ln>
                        <a:noFill/>
                      </a:ln>
                      <a:extLst>
                        <a:ext uri="{53640926-AAD7-44D8-BBD7-CCE9431645EC}">
                          <a14:shadowObscured xmlns:a14="http://schemas.microsoft.com/office/drawing/2010/main"/>
                        </a:ext>
                      </a:extLst>
                    </pic:spPr>
                  </pic:pic>
                </a:graphicData>
              </a:graphic>
            </wp:inline>
          </w:drawing>
        </w:r>
        <w:bookmarkStart w:id="6306" w:name="_Toc40639395"/>
        <w:bookmarkEnd w:id="6306"/>
      </w:del>
    </w:p>
    <w:p w14:paraId="28428E39" w14:textId="375CE81B" w:rsidR="00286E8A" w:rsidRPr="00F64FD9" w:rsidDel="000B5C0E" w:rsidRDefault="00286E8A">
      <w:pPr>
        <w:pStyle w:val="Heading1"/>
        <w:rPr>
          <w:del w:id="6307" w:author="Luke Slemon" w:date="2020-04-26T14:21:00Z"/>
        </w:rPr>
        <w:pPrChange w:id="6308" w:author="Luke Slemon" w:date="2020-05-17T20:15:00Z">
          <w:pPr>
            <w:pStyle w:val="FigureAnnotation"/>
          </w:pPr>
        </w:pPrChange>
      </w:pPr>
      <w:del w:id="6309" w:author="Luke Slemon" w:date="2020-04-26T14:21:00Z">
        <w:r w:rsidDel="000B5C0E">
          <w:delText>Figure 10.13 Hardware Overlay for FFT application</w:delText>
        </w:r>
        <w:bookmarkStart w:id="6310" w:name="_Toc40639396"/>
        <w:bookmarkEnd w:id="6310"/>
      </w:del>
    </w:p>
    <w:p w14:paraId="66E57836" w14:textId="158A58A2" w:rsidR="00736F36" w:rsidDel="000B5C0E" w:rsidRDefault="00F64FD9">
      <w:pPr>
        <w:pStyle w:val="Heading1"/>
        <w:rPr>
          <w:del w:id="6311" w:author="Luke Slemon" w:date="2020-04-26T14:21:00Z"/>
        </w:rPr>
        <w:pPrChange w:id="6312" w:author="Luke Slemon" w:date="2020-05-17T20:15:00Z">
          <w:pPr/>
        </w:pPrChange>
      </w:pPr>
      <w:del w:id="6313" w:author="Luke Slemon" w:date="2020-04-26T14:21:00Z">
        <w:r w:rsidDel="000B5C0E">
          <w:rPr>
            <w:noProof/>
          </w:rPr>
          <w:drawing>
            <wp:inline distT="0" distB="0" distL="0" distR="0" wp14:anchorId="0C13AB08" wp14:editId="184A7C56">
              <wp:extent cx="1781006" cy="5997950"/>
              <wp:effectExtent l="6032"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ft.jpg"/>
                      <pic:cNvPicPr/>
                    </pic:nvPicPr>
                    <pic:blipFill rotWithShape="1">
                      <a:blip r:embed="rId117" cstate="print">
                        <a:extLst>
                          <a:ext uri="{28A0092B-C50C-407E-A947-70E740481C1C}">
                            <a14:useLocalDpi xmlns:a14="http://schemas.microsoft.com/office/drawing/2010/main" val="0"/>
                          </a:ext>
                        </a:extLst>
                      </a:blip>
                      <a:srcRect l="29500" t="4646" r="36105" b="5851"/>
                      <a:stretch/>
                    </pic:blipFill>
                    <pic:spPr bwMode="auto">
                      <a:xfrm rot="5400000">
                        <a:off x="0" y="0"/>
                        <a:ext cx="1796163" cy="6048995"/>
                      </a:xfrm>
                      <a:prstGeom prst="rect">
                        <a:avLst/>
                      </a:prstGeom>
                      <a:ln>
                        <a:noFill/>
                      </a:ln>
                      <a:extLst>
                        <a:ext uri="{53640926-AAD7-44D8-BBD7-CCE9431645EC}">
                          <a14:shadowObscured xmlns:a14="http://schemas.microsoft.com/office/drawing/2010/main"/>
                        </a:ext>
                      </a:extLst>
                    </pic:spPr>
                  </pic:pic>
                </a:graphicData>
              </a:graphic>
            </wp:inline>
          </w:drawing>
        </w:r>
        <w:bookmarkStart w:id="6314" w:name="_Toc40639397"/>
        <w:bookmarkEnd w:id="6314"/>
      </w:del>
    </w:p>
    <w:p w14:paraId="7DDB2A8B" w14:textId="28B44F45" w:rsidR="00286E8A" w:rsidDel="000B5C0E" w:rsidRDefault="00286E8A">
      <w:pPr>
        <w:pStyle w:val="Heading1"/>
        <w:rPr>
          <w:del w:id="6315" w:author="Luke Slemon" w:date="2020-04-26T14:21:00Z"/>
        </w:rPr>
        <w:pPrChange w:id="6316" w:author="Luke Slemon" w:date="2020-05-17T20:15:00Z">
          <w:pPr>
            <w:pStyle w:val="FigureAnnotation"/>
          </w:pPr>
        </w:pPrChange>
      </w:pPr>
      <w:del w:id="6317" w:author="Luke Slemon" w:date="2020-04-26T14:21:00Z">
        <w:r w:rsidDel="000B5C0E">
          <w:delText>Figure 10.14 Hierarchy component containing FFT IP block, data DMA and configuration DMA</w:delText>
        </w:r>
        <w:bookmarkStart w:id="6318" w:name="_Toc40639398"/>
        <w:bookmarkEnd w:id="6318"/>
      </w:del>
    </w:p>
    <w:p w14:paraId="242AB5A8" w14:textId="678199E2" w:rsidR="00286E8A" w:rsidDel="000B5C0E" w:rsidRDefault="00286E8A">
      <w:pPr>
        <w:pStyle w:val="Heading1"/>
        <w:rPr>
          <w:del w:id="6319" w:author="Luke Slemon" w:date="2020-04-26T14:21:00Z"/>
        </w:rPr>
        <w:pPrChange w:id="6320" w:author="Luke Slemon" w:date="2020-05-17T20:15:00Z">
          <w:pPr>
            <w:pStyle w:val="TextSub2"/>
            <w:jc w:val="center"/>
          </w:pPr>
        </w:pPrChange>
      </w:pPr>
      <w:del w:id="6321" w:author="Luke Slemon" w:date="2020-04-26T14:21:00Z">
        <w:r w:rsidDel="000B5C0E">
          <w:rPr>
            <w:noProof/>
          </w:rPr>
          <w:drawing>
            <wp:inline distT="0" distB="0" distL="0" distR="0" wp14:anchorId="10901014" wp14:editId="33991BFD">
              <wp:extent cx="4295775" cy="4991100"/>
              <wp:effectExtent l="0" t="0" r="9525"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FT_core.JPG"/>
                      <pic:cNvPicPr/>
                    </pic:nvPicPr>
                    <pic:blipFill>
                      <a:blip r:embed="rId118">
                        <a:extLst>
                          <a:ext uri="{28A0092B-C50C-407E-A947-70E740481C1C}">
                            <a14:useLocalDpi xmlns:a14="http://schemas.microsoft.com/office/drawing/2010/main" val="0"/>
                          </a:ext>
                        </a:extLst>
                      </a:blip>
                      <a:stretch>
                        <a:fillRect/>
                      </a:stretch>
                    </pic:blipFill>
                    <pic:spPr>
                      <a:xfrm>
                        <a:off x="0" y="0"/>
                        <a:ext cx="4295775" cy="4991100"/>
                      </a:xfrm>
                      <a:prstGeom prst="rect">
                        <a:avLst/>
                      </a:prstGeom>
                    </pic:spPr>
                  </pic:pic>
                </a:graphicData>
              </a:graphic>
            </wp:inline>
          </w:drawing>
        </w:r>
        <w:bookmarkStart w:id="6322" w:name="_Toc40639399"/>
        <w:bookmarkEnd w:id="6322"/>
      </w:del>
    </w:p>
    <w:p w14:paraId="358F4E7C" w14:textId="5C483024" w:rsidR="00286E8A" w:rsidRPr="00286E8A" w:rsidDel="000B5C0E" w:rsidRDefault="00286E8A">
      <w:pPr>
        <w:pStyle w:val="Heading1"/>
        <w:rPr>
          <w:del w:id="6323" w:author="Luke Slemon" w:date="2020-04-26T14:21:00Z"/>
        </w:rPr>
        <w:pPrChange w:id="6324" w:author="Luke Slemon" w:date="2020-05-17T20:15:00Z">
          <w:pPr>
            <w:pStyle w:val="FigureAnnotation"/>
          </w:pPr>
        </w:pPrChange>
      </w:pPr>
      <w:del w:id="6325" w:author="Luke Slemon" w:date="2020-04-26T14:21:00Z">
        <w:r w:rsidDel="000B5C0E">
          <w:delText xml:space="preserve">Figure 10.16 </w:delText>
        </w:r>
        <w:r w:rsidR="00905D38" w:rsidDel="000B5C0E">
          <w:delText>FFT IP block with port names and directions</w:delText>
        </w:r>
        <w:bookmarkStart w:id="6326" w:name="_Toc40639400"/>
        <w:bookmarkEnd w:id="6326"/>
      </w:del>
    </w:p>
    <w:p w14:paraId="4821BF3D" w14:textId="37DCEB21" w:rsidR="00F64FD9" w:rsidDel="000B5C0E" w:rsidRDefault="00F46D22">
      <w:pPr>
        <w:pStyle w:val="Heading1"/>
        <w:rPr>
          <w:del w:id="6327" w:author="Luke Slemon" w:date="2020-04-26T14:21:00Z"/>
        </w:rPr>
        <w:pPrChange w:id="6328" w:author="Luke Slemon" w:date="2020-05-17T20:15:00Z">
          <w:pPr>
            <w:pStyle w:val="TextSub3"/>
          </w:pPr>
        </w:pPrChange>
      </w:pPr>
      <w:del w:id="6329" w:author="Luke Slemon" w:date="2020-04-26T14:21:00Z">
        <w:r w:rsidDel="000B5C0E">
          <w:rPr>
            <w:noProof/>
          </w:rPr>
          <w:drawing>
            <wp:inline distT="0" distB="0" distL="0" distR="0" wp14:anchorId="5EECDFF9" wp14:editId="5DF56284">
              <wp:extent cx="5731510" cy="1336040"/>
              <wp:effectExtent l="0" t="0" r="254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ata input FFT.JPG"/>
                      <pic:cNvPicPr/>
                    </pic:nvPicPr>
                    <pic:blipFill>
                      <a:blip r:embed="rId119">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inline>
          </w:drawing>
        </w:r>
        <w:bookmarkStart w:id="6330" w:name="_Toc40639401"/>
        <w:bookmarkEnd w:id="6330"/>
      </w:del>
    </w:p>
    <w:p w14:paraId="5D4B5142" w14:textId="5C887D6A" w:rsidR="00F46D22" w:rsidDel="000B5C0E" w:rsidRDefault="00F46D22">
      <w:pPr>
        <w:pStyle w:val="Heading1"/>
        <w:rPr>
          <w:del w:id="6331" w:author="Luke Slemon" w:date="2020-04-26T14:21:00Z"/>
        </w:rPr>
        <w:pPrChange w:id="6332" w:author="Luke Slemon" w:date="2020-05-17T20:15:00Z">
          <w:pPr>
            <w:pStyle w:val="FigureAnnotation"/>
          </w:pPr>
        </w:pPrChange>
      </w:pPr>
      <w:del w:id="6333" w:author="Luke Slemon" w:date="2020-04-26T14:21:00Z">
        <w:r w:rsidDel="000B5C0E">
          <w:delText>Figure 10.17 FFT Data input format</w:delText>
        </w:r>
        <w:bookmarkStart w:id="6334" w:name="_Toc40639402"/>
        <w:bookmarkEnd w:id="6334"/>
      </w:del>
    </w:p>
    <w:p w14:paraId="0C41954C" w14:textId="69BFB827" w:rsidR="00736F36" w:rsidRPr="006625CB" w:rsidDel="000B5C0E" w:rsidRDefault="00736F36">
      <w:pPr>
        <w:pStyle w:val="Heading1"/>
        <w:rPr>
          <w:del w:id="6335" w:author="Luke Slemon" w:date="2020-04-26T14:21:00Z"/>
        </w:rPr>
        <w:pPrChange w:id="6336" w:author="Luke Slemon" w:date="2020-05-17T20:15:00Z">
          <w:pPr>
            <w:pStyle w:val="Heading3"/>
          </w:pPr>
        </w:pPrChange>
      </w:pPr>
      <w:bookmarkStart w:id="6337" w:name="_Toc39090811"/>
      <w:del w:id="6338" w:author="Luke Slemon" w:date="2020-04-26T14:21:00Z">
        <w:r w:rsidDel="000B5C0E">
          <w:delText>Test Methods</w:delText>
        </w:r>
        <w:bookmarkStart w:id="6339" w:name="_Toc40639403"/>
        <w:bookmarkEnd w:id="6337"/>
        <w:bookmarkEnd w:id="6339"/>
      </w:del>
    </w:p>
    <w:p w14:paraId="3C81E0E0" w14:textId="7F5A7F2F" w:rsidR="007E76F7" w:rsidDel="002D2263" w:rsidRDefault="007E76F7">
      <w:pPr>
        <w:pStyle w:val="Heading1"/>
        <w:rPr>
          <w:del w:id="6340" w:author="Luke Slemon" w:date="2020-04-14T18:11:00Z"/>
        </w:rPr>
        <w:pPrChange w:id="6341" w:author="Luke Slemon" w:date="2020-05-17T20:15:00Z">
          <w:pPr>
            <w:pStyle w:val="Heading2"/>
          </w:pPr>
        </w:pPrChange>
      </w:pPr>
      <w:bookmarkStart w:id="6342" w:name="_Toc39090812"/>
      <w:del w:id="6343" w:author="Luke Slemon" w:date="2020-04-14T18:11:00Z">
        <w:r w:rsidDel="002D2263">
          <w:delText>Linear Discriminant Analysis</w:delText>
        </w:r>
        <w:bookmarkStart w:id="6344" w:name="_Toc40639404"/>
        <w:bookmarkEnd w:id="6342"/>
        <w:bookmarkEnd w:id="6344"/>
      </w:del>
    </w:p>
    <w:p w14:paraId="5D047288" w14:textId="12CCF299" w:rsidR="007E76F7" w:rsidDel="002D2263" w:rsidRDefault="007E76F7">
      <w:pPr>
        <w:pStyle w:val="Heading1"/>
        <w:rPr>
          <w:del w:id="6345" w:author="Luke Slemon" w:date="2020-04-14T18:11:00Z"/>
        </w:rPr>
        <w:pPrChange w:id="6346" w:author="Luke Slemon" w:date="2020-05-17T20:15:00Z">
          <w:pPr>
            <w:pStyle w:val="Heading3"/>
          </w:pPr>
        </w:pPrChange>
      </w:pPr>
      <w:bookmarkStart w:id="6347" w:name="_Toc39090813"/>
      <w:del w:id="6348" w:author="Luke Slemon" w:date="2020-04-14T18:11:00Z">
        <w:r w:rsidDel="002D2263">
          <w:delText>Overview</w:delText>
        </w:r>
        <w:bookmarkStart w:id="6349" w:name="_Toc40639405"/>
        <w:bookmarkEnd w:id="6347"/>
        <w:bookmarkEnd w:id="6349"/>
      </w:del>
    </w:p>
    <w:p w14:paraId="494F32DD" w14:textId="63AAEB64" w:rsidR="007E76F7" w:rsidDel="002D2263" w:rsidRDefault="007E76F7">
      <w:pPr>
        <w:pStyle w:val="Heading1"/>
        <w:rPr>
          <w:del w:id="6350" w:author="Luke Slemon" w:date="2020-04-14T18:11:00Z"/>
        </w:rPr>
        <w:pPrChange w:id="6351" w:author="Luke Slemon" w:date="2020-05-17T20:15:00Z">
          <w:pPr>
            <w:pStyle w:val="Heading3"/>
          </w:pPr>
        </w:pPrChange>
      </w:pPr>
      <w:bookmarkStart w:id="6352" w:name="_Toc39090814"/>
      <w:del w:id="6353" w:author="Luke Slemon" w:date="2020-04-14T18:11:00Z">
        <w:r w:rsidDel="002D2263">
          <w:delText>Implementation</w:delText>
        </w:r>
        <w:bookmarkStart w:id="6354" w:name="_Toc40639406"/>
        <w:bookmarkEnd w:id="6352"/>
        <w:bookmarkEnd w:id="6354"/>
      </w:del>
    </w:p>
    <w:p w14:paraId="36585E24" w14:textId="6F7ACBBC" w:rsidR="0068738C" w:rsidRPr="0068738C" w:rsidDel="002D2263" w:rsidRDefault="0068738C">
      <w:pPr>
        <w:pStyle w:val="Heading1"/>
        <w:rPr>
          <w:del w:id="6355" w:author="Luke Slemon" w:date="2020-04-14T18:11:00Z"/>
        </w:rPr>
        <w:pPrChange w:id="6356" w:author="Luke Slemon" w:date="2020-05-17T20:15:00Z">
          <w:pPr>
            <w:pStyle w:val="Heading4"/>
          </w:pPr>
        </w:pPrChange>
      </w:pPr>
      <w:del w:id="6357" w:author="Luke Slemon" w:date="2020-04-14T18:11:00Z">
        <w:r w:rsidRPr="0068738C" w:rsidDel="002D2263">
          <w:delText>Software Implementation</w:delText>
        </w:r>
        <w:bookmarkStart w:id="6358" w:name="_Toc40639407"/>
        <w:bookmarkEnd w:id="6358"/>
      </w:del>
    </w:p>
    <w:p w14:paraId="0965D482" w14:textId="278DCC8A" w:rsidR="0068738C" w:rsidDel="002D2263" w:rsidRDefault="0068738C">
      <w:pPr>
        <w:pStyle w:val="Heading1"/>
        <w:rPr>
          <w:del w:id="6359" w:author="Luke Slemon" w:date="2020-04-14T18:11:00Z"/>
        </w:rPr>
        <w:pPrChange w:id="6360" w:author="Luke Slemon" w:date="2020-05-17T20:15:00Z">
          <w:pPr>
            <w:pStyle w:val="TextSub4"/>
          </w:pPr>
        </w:pPrChange>
      </w:pPr>
      <w:del w:id="6361" w:author="Luke Slemon" w:date="2020-04-14T18:11:00Z">
        <w:r w:rsidDel="002D2263">
          <w:delText>Firstly, the overall dataset 1x10 mean vector, which will be a vector where each element in the vector is the mean of each feature, is determined by summing each row together and dividing by the number of elements in the dataset.</w:delText>
        </w:r>
        <w:bookmarkStart w:id="6362" w:name="_Toc40639408"/>
        <w:bookmarkEnd w:id="6362"/>
      </w:del>
    </w:p>
    <w:p w14:paraId="7BF3FA04" w14:textId="3B193E85" w:rsidR="0068738C" w:rsidRPr="0068738C" w:rsidDel="002D2263" w:rsidRDefault="0068738C">
      <w:pPr>
        <w:pStyle w:val="Heading1"/>
        <w:rPr>
          <w:del w:id="6363" w:author="Luke Slemon" w:date="2020-04-14T18:11:00Z"/>
        </w:rPr>
        <w:pPrChange w:id="6364" w:author="Luke Slemon" w:date="2020-05-17T20:15:00Z">
          <w:pPr>
            <w:pStyle w:val="TextSub4"/>
          </w:pPr>
        </w:pPrChange>
      </w:pPr>
      <m:oMath>
        <m:r>
          <w:del w:id="6365" w:author="Luke Slemon" w:date="2020-04-14T18:11:00Z">
            <m:rPr>
              <m:sty m:val="bi"/>
            </m:rPr>
            <w:rPr>
              <w:rFonts w:ascii="Cambria Math" w:hAnsi="Cambria Math"/>
            </w:rPr>
            <m:t>datase</m:t>
          </w:del>
        </m:r>
        <m:sSub>
          <m:sSubPr>
            <m:ctrlPr>
              <w:del w:id="6366" w:author="Luke Slemon" w:date="2020-04-14T18:11:00Z">
                <w:rPr>
                  <w:rFonts w:ascii="Cambria Math" w:hAnsi="Cambria Math"/>
                </w:rPr>
              </w:del>
            </m:ctrlPr>
          </m:sSubPr>
          <m:e>
            <m:r>
              <w:del w:id="6367" w:author="Luke Slemon" w:date="2020-04-14T18:11:00Z">
                <m:rPr>
                  <m:sty m:val="bi"/>
                </m:rPr>
                <w:rPr>
                  <w:rFonts w:ascii="Cambria Math" w:hAnsi="Cambria Math"/>
                </w:rPr>
                <m:t>t</m:t>
              </w:del>
            </m:r>
          </m:e>
          <m:sub>
            <m:r>
              <w:del w:id="6368" w:author="Luke Slemon" w:date="2020-04-14T18:11:00Z">
                <m:rPr>
                  <m:sty m:val="bi"/>
                </m:rPr>
                <w:rPr>
                  <w:rFonts w:ascii="Cambria Math" w:hAnsi="Cambria Math"/>
                </w:rPr>
                <m:t>mean</m:t>
              </w:del>
            </m:r>
          </m:sub>
        </m:sSub>
        <m:r>
          <w:del w:id="6369" w:author="Luke Slemon" w:date="2020-04-14T18:11:00Z">
            <m:rPr>
              <m:sty m:val="p"/>
            </m:rPr>
            <w:rPr>
              <w:rFonts w:ascii="Cambria Math" w:hAnsi="Cambria Math"/>
            </w:rPr>
            <m:t xml:space="preserve">= </m:t>
          </w:del>
        </m:r>
        <m:sSub>
          <m:sSubPr>
            <m:ctrlPr>
              <w:del w:id="6370" w:author="Luke Slemon" w:date="2020-04-14T18:11:00Z">
                <w:rPr>
                  <w:rFonts w:ascii="Cambria Math" w:hAnsi="Cambria Math"/>
                  <w:bCs/>
                </w:rPr>
              </w:del>
            </m:ctrlPr>
          </m:sSubPr>
          <m:e>
            <m:r>
              <w:del w:id="6371" w:author="Luke Slemon" w:date="2020-04-14T18:11:00Z">
                <m:rPr>
                  <m:sty m:val="bi"/>
                </m:rPr>
                <w:rPr>
                  <w:rFonts w:ascii="Cambria Math" w:hAnsi="Cambria Math"/>
                </w:rPr>
                <m:t>μ</m:t>
              </w:del>
            </m:r>
          </m:e>
          <m:sub>
            <m:r>
              <w:del w:id="6372" w:author="Luke Slemon" w:date="2020-04-14T18:11:00Z">
                <m:rPr>
                  <m:sty m:val="b"/>
                </m:rPr>
                <w:rPr>
                  <w:rFonts w:ascii="Cambria Math" w:hAnsi="Cambria Math"/>
                </w:rPr>
                <m:t>6</m:t>
              </w:del>
            </m:r>
            <m:r>
              <w:del w:id="6373" w:author="Luke Slemon" w:date="2020-04-14T18:11:00Z">
                <m:rPr>
                  <m:sty m:val="bi"/>
                </m:rPr>
                <w:rPr>
                  <w:rFonts w:ascii="Cambria Math" w:hAnsi="Cambria Math"/>
                </w:rPr>
                <m:t>Hz</m:t>
              </w:del>
            </m:r>
          </m:sub>
        </m:sSub>
        <m:r>
          <w:del w:id="6374" w:author="Luke Slemon" w:date="2020-04-14T18:11:00Z">
            <m:rPr>
              <m:sty m:val="p"/>
            </m:rPr>
            <w:rPr>
              <w:rFonts w:ascii="Cambria Math" w:hAnsi="Cambria Math"/>
            </w:rPr>
            <m:t xml:space="preserve">, </m:t>
          </w:del>
        </m:r>
        <m:sSub>
          <m:sSubPr>
            <m:ctrlPr>
              <w:del w:id="6375" w:author="Luke Slemon" w:date="2020-04-14T18:11:00Z">
                <w:rPr>
                  <w:rFonts w:ascii="Cambria Math" w:hAnsi="Cambria Math"/>
                  <w:bCs/>
                </w:rPr>
              </w:del>
            </m:ctrlPr>
          </m:sSubPr>
          <m:e>
            <m:r>
              <w:del w:id="6376" w:author="Luke Slemon" w:date="2020-04-14T18:11:00Z">
                <m:rPr>
                  <m:sty m:val="bi"/>
                </m:rPr>
                <w:rPr>
                  <w:rFonts w:ascii="Cambria Math" w:hAnsi="Cambria Math"/>
                </w:rPr>
                <m:t>μ</m:t>
              </w:del>
            </m:r>
          </m:e>
          <m:sub>
            <m:r>
              <w:del w:id="6377" w:author="Luke Slemon" w:date="2020-04-14T18:11:00Z">
                <m:rPr>
                  <m:sty m:val="b"/>
                </m:rPr>
                <w:rPr>
                  <w:rFonts w:ascii="Cambria Math" w:hAnsi="Cambria Math"/>
                </w:rPr>
                <m:t>7</m:t>
              </w:del>
            </m:r>
            <m:r>
              <w:del w:id="6378" w:author="Luke Slemon" w:date="2020-04-14T18:11:00Z">
                <m:rPr>
                  <m:sty m:val="bi"/>
                </m:rPr>
                <w:rPr>
                  <w:rFonts w:ascii="Cambria Math" w:hAnsi="Cambria Math"/>
                </w:rPr>
                <m:t>Hz</m:t>
              </w:del>
            </m:r>
          </m:sub>
        </m:sSub>
        <m:r>
          <w:del w:id="6379" w:author="Luke Slemon" w:date="2020-04-14T18:11:00Z">
            <m:rPr>
              <m:sty m:val="p"/>
            </m:rPr>
            <w:rPr>
              <w:rFonts w:ascii="Cambria Math" w:hAnsi="Cambria Math"/>
            </w:rPr>
            <m:t>,</m:t>
          </w:del>
        </m:r>
        <m:sSub>
          <m:sSubPr>
            <m:ctrlPr>
              <w:del w:id="6380" w:author="Luke Slemon" w:date="2020-04-14T18:11:00Z">
                <w:rPr>
                  <w:rFonts w:ascii="Cambria Math" w:hAnsi="Cambria Math"/>
                  <w:bCs/>
                </w:rPr>
              </w:del>
            </m:ctrlPr>
          </m:sSubPr>
          <m:e>
            <m:r>
              <w:del w:id="6381" w:author="Luke Slemon" w:date="2020-04-14T18:11:00Z">
                <m:rPr>
                  <m:sty m:val="bi"/>
                </m:rPr>
                <w:rPr>
                  <w:rFonts w:ascii="Cambria Math" w:hAnsi="Cambria Math"/>
                </w:rPr>
                <m:t>μ</m:t>
              </w:del>
            </m:r>
          </m:e>
          <m:sub>
            <m:r>
              <w:del w:id="6382" w:author="Luke Slemon" w:date="2020-04-14T18:11:00Z">
                <m:rPr>
                  <m:sty m:val="b"/>
                </m:rPr>
                <w:rPr>
                  <w:rFonts w:ascii="Cambria Math" w:hAnsi="Cambria Math"/>
                </w:rPr>
                <m:t>8</m:t>
              </w:del>
            </m:r>
            <m:r>
              <w:del w:id="6383" w:author="Luke Slemon" w:date="2020-04-14T18:11:00Z">
                <m:rPr>
                  <m:sty m:val="bi"/>
                </m:rPr>
                <w:rPr>
                  <w:rFonts w:ascii="Cambria Math" w:hAnsi="Cambria Math"/>
                </w:rPr>
                <m:t>Hz</m:t>
              </w:del>
            </m:r>
          </m:sub>
        </m:sSub>
        <m:r>
          <w:del w:id="6384" w:author="Luke Slemon" w:date="2020-04-14T18:11:00Z">
            <m:rPr>
              <m:sty m:val="p"/>
            </m:rPr>
            <w:rPr>
              <w:rFonts w:ascii="Cambria Math" w:hAnsi="Cambria Math"/>
            </w:rPr>
            <m:t>,</m:t>
          </w:del>
        </m:r>
        <m:sSub>
          <m:sSubPr>
            <m:ctrlPr>
              <w:del w:id="6385" w:author="Luke Slemon" w:date="2020-04-14T18:11:00Z">
                <w:rPr>
                  <w:rFonts w:ascii="Cambria Math" w:hAnsi="Cambria Math"/>
                  <w:bCs/>
                </w:rPr>
              </w:del>
            </m:ctrlPr>
          </m:sSubPr>
          <m:e>
            <m:r>
              <w:del w:id="6386" w:author="Luke Slemon" w:date="2020-04-14T18:11:00Z">
                <m:rPr>
                  <m:sty m:val="bi"/>
                </m:rPr>
                <w:rPr>
                  <w:rFonts w:ascii="Cambria Math" w:hAnsi="Cambria Math"/>
                </w:rPr>
                <m:t>μ</m:t>
              </w:del>
            </m:r>
          </m:e>
          <m:sub>
            <m:r>
              <w:del w:id="6387" w:author="Luke Slemon" w:date="2020-04-14T18:11:00Z">
                <m:rPr>
                  <m:sty m:val="b"/>
                </m:rPr>
                <w:rPr>
                  <w:rFonts w:ascii="Cambria Math" w:hAnsi="Cambria Math"/>
                </w:rPr>
                <m:t>9</m:t>
              </w:del>
            </m:r>
            <m:r>
              <w:del w:id="6388" w:author="Luke Slemon" w:date="2020-04-14T18:11:00Z">
                <m:rPr>
                  <m:sty m:val="bi"/>
                </m:rPr>
                <w:rPr>
                  <w:rFonts w:ascii="Cambria Math" w:hAnsi="Cambria Math"/>
                </w:rPr>
                <m:t>Hz</m:t>
              </w:del>
            </m:r>
          </m:sub>
        </m:sSub>
        <m:r>
          <w:del w:id="6389" w:author="Luke Slemon" w:date="2020-04-14T18:11:00Z">
            <m:rPr>
              <m:sty m:val="p"/>
            </m:rPr>
            <w:rPr>
              <w:rFonts w:ascii="Cambria Math" w:hAnsi="Cambria Math"/>
            </w:rPr>
            <m:t xml:space="preserve">     [</m:t>
          </w:del>
        </m:r>
        <m:r>
          <w:del w:id="6390" w:author="Luke Slemon" w:date="2020-04-14T18:11:00Z">
            <w:rPr>
              <w:rFonts w:ascii="Cambria Math" w:hAnsi="Cambria Math"/>
            </w:rPr>
            <m:t>eqn</m:t>
          </w:del>
        </m:r>
        <m:r>
          <w:del w:id="6391" w:author="Luke Slemon" w:date="2020-04-14T18:11:00Z">
            <m:rPr>
              <m:sty m:val="p"/>
            </m:rPr>
            <w:rPr>
              <w:rFonts w:ascii="Cambria Math" w:hAnsi="Cambria Math"/>
            </w:rPr>
            <m:t xml:space="preserve"> 9.</m:t>
          </w:del>
        </m:r>
        <m:r>
          <w:del w:id="6392" w:author="Luke Slemon" w:date="2020-04-14T18:11:00Z">
            <w:rPr>
              <w:rFonts w:ascii="Cambria Math" w:hAnsi="Cambria Math"/>
            </w:rPr>
            <m:t>b</m:t>
          </w:del>
        </m:r>
        <m:r>
          <w:del w:id="6393" w:author="Luke Slemon" w:date="2020-04-14T18:11:00Z">
            <m:rPr>
              <m:sty m:val="p"/>
            </m:rPr>
            <w:rPr>
              <w:rFonts w:ascii="Cambria Math" w:hAnsi="Cambria Math"/>
            </w:rPr>
            <m:t>.</m:t>
          </w:del>
        </m:r>
        <m:r>
          <w:del w:id="6394" w:author="Luke Slemon" w:date="2020-04-14T18:11:00Z">
            <w:rPr>
              <w:rFonts w:ascii="Cambria Math" w:hAnsi="Cambria Math"/>
            </w:rPr>
            <m:t>ii</m:t>
          </w:del>
        </m:r>
        <m:r>
          <w:del w:id="6395" w:author="Luke Slemon" w:date="2020-04-14T18:11:00Z">
            <m:rPr>
              <m:sty m:val="p"/>
            </m:rPr>
            <w:rPr>
              <w:rFonts w:ascii="Cambria Math" w:hAnsi="Cambria Math"/>
            </w:rPr>
            <m:t>.1]</m:t>
          </w:del>
        </m:r>
      </m:oMath>
      <w:bookmarkStart w:id="6396" w:name="_Toc40639409"/>
      <w:bookmarkEnd w:id="6396"/>
    </w:p>
    <w:p w14:paraId="59CB789E" w14:textId="4739D541" w:rsidR="0068738C" w:rsidDel="002D2263" w:rsidRDefault="0068738C">
      <w:pPr>
        <w:pStyle w:val="Heading1"/>
        <w:rPr>
          <w:del w:id="6397" w:author="Luke Slemon" w:date="2020-04-14T18:11:00Z"/>
        </w:rPr>
        <w:pPrChange w:id="6398" w:author="Luke Slemon" w:date="2020-05-17T20:15:00Z">
          <w:pPr>
            <w:pStyle w:val="TextSub4"/>
          </w:pPr>
        </w:pPrChange>
      </w:pPr>
      <w:del w:id="6399" w:author="Luke Slemon" w:date="2020-04-14T18:11:00Z">
        <w:r w:rsidDel="002D2263">
          <w:delText>The class 3x10 class mean matrix, where each row is a mean vector for each class, is determined next for use in determining the scatter matrices.</w:delText>
        </w:r>
        <w:bookmarkStart w:id="6400" w:name="_Toc40639410"/>
        <w:bookmarkEnd w:id="6400"/>
      </w:del>
    </w:p>
    <w:p w14:paraId="6DDF2754" w14:textId="131F11C7" w:rsidR="0068738C" w:rsidRPr="00D24304" w:rsidDel="002D2263" w:rsidRDefault="0068738C">
      <w:pPr>
        <w:pStyle w:val="Heading1"/>
        <w:rPr>
          <w:del w:id="6401" w:author="Luke Slemon" w:date="2020-04-14T18:11:00Z"/>
        </w:rPr>
        <w:pPrChange w:id="6402" w:author="Luke Slemon" w:date="2020-05-17T20:15:00Z">
          <w:pPr>
            <w:pStyle w:val="TextSub4"/>
          </w:pPr>
        </w:pPrChange>
      </w:pPr>
      <m:oMath>
        <m:r>
          <w:del w:id="6403" w:author="Luke Slemon" w:date="2020-04-14T18:11:00Z">
            <m:rPr>
              <m:sty m:val="bi"/>
            </m:rPr>
            <w:rPr>
              <w:rFonts w:ascii="Cambria Math" w:hAnsi="Cambria Math"/>
            </w:rPr>
            <m:t>class</m:t>
          </w:del>
        </m:r>
        <m:r>
          <w:del w:id="6404" w:author="Luke Slemon" w:date="2020-04-14T18:11:00Z">
            <m:rPr>
              <m:sty m:val="p"/>
            </m:rPr>
            <w:rPr>
              <w:rFonts w:ascii="Cambria Math" w:hAnsi="Cambria Math"/>
            </w:rPr>
            <m:t>_</m:t>
          </w:del>
        </m:r>
        <m:r>
          <w:del w:id="6405" w:author="Luke Slemon" w:date="2020-04-14T18:11:00Z">
            <m:rPr>
              <m:sty m:val="bi"/>
            </m:rPr>
            <w:rPr>
              <w:rFonts w:ascii="Cambria Math" w:hAnsi="Cambria Math"/>
            </w:rPr>
            <m:t>mean</m:t>
          </w:del>
        </m:r>
        <m:r>
          <w:del w:id="6406" w:author="Luke Slemon" w:date="2020-04-14T18:11:00Z">
            <m:rPr>
              <m:sty m:val="p"/>
            </m:rPr>
            <w:rPr>
              <w:rFonts w:ascii="Cambria Math" w:hAnsi="Cambria Math"/>
            </w:rPr>
            <m:t>_</m:t>
          </w:del>
        </m:r>
        <m:r>
          <w:del w:id="6407" w:author="Luke Slemon" w:date="2020-04-14T18:11:00Z">
            <m:rPr>
              <m:sty m:val="bi"/>
            </m:rPr>
            <w:rPr>
              <w:rFonts w:ascii="Cambria Math" w:hAnsi="Cambria Math"/>
            </w:rPr>
            <m:t>matrix</m:t>
          </w:del>
        </m:r>
        <m:r>
          <w:del w:id="6408" w:author="Luke Slemon" w:date="2020-04-14T18:11:00Z">
            <m:rPr>
              <m:sty m:val="p"/>
            </m:rPr>
            <w:rPr>
              <w:rFonts w:ascii="Cambria Math" w:hAnsi="Cambria Math"/>
            </w:rPr>
            <m:t>=</m:t>
          </w:del>
        </m:r>
        <m:m>
          <m:mPr>
            <m:mcs>
              <m:mc>
                <m:mcPr>
                  <m:count m:val="4"/>
                  <m:mcJc m:val="center"/>
                </m:mcPr>
              </m:mc>
            </m:mcs>
            <m:ctrlPr>
              <w:del w:id="6409" w:author="Luke Slemon" w:date="2020-04-14T18:11:00Z">
                <w:rPr>
                  <w:rFonts w:ascii="Cambria Math" w:hAnsi="Cambria Math"/>
                  <w:bCs/>
                </w:rPr>
              </w:del>
            </m:ctrlPr>
          </m:mPr>
          <m:mr>
            <m:e>
              <m:sSub>
                <m:sSubPr>
                  <m:ctrlPr>
                    <w:del w:id="6410" w:author="Luke Slemon" w:date="2020-04-14T18:11:00Z">
                      <w:rPr>
                        <w:rFonts w:ascii="Cambria Math" w:hAnsi="Cambria Math"/>
                        <w:bCs/>
                      </w:rPr>
                    </w:del>
                  </m:ctrlPr>
                </m:sSubPr>
                <m:e>
                  <m:r>
                    <w:del w:id="6411" w:author="Luke Slemon" w:date="2020-04-14T18:11:00Z">
                      <m:rPr>
                        <m:sty m:val="bi"/>
                      </m:rPr>
                      <w:rPr>
                        <w:rFonts w:ascii="Cambria Math" w:hAnsi="Cambria Math"/>
                      </w:rPr>
                      <m:t>μ</m:t>
                    </w:del>
                  </m:r>
                </m:e>
                <m:sub>
                  <m:r>
                    <w:del w:id="6412" w:author="Luke Slemon" w:date="2020-04-14T18:11:00Z">
                      <m:rPr>
                        <m:sty m:val="b"/>
                      </m:rPr>
                      <w:rPr>
                        <w:rFonts w:ascii="Cambria Math" w:hAnsi="Cambria Math"/>
                      </w:rPr>
                      <m:t>0</m:t>
                    </w:del>
                  </m:r>
                  <m:r>
                    <w:del w:id="6413" w:author="Luke Slemon" w:date="2020-04-14T18:11:00Z">
                      <m:rPr>
                        <m:sty m:val="p"/>
                      </m:rPr>
                      <w:rPr>
                        <w:rFonts w:ascii="Cambria Math" w:hAnsi="Cambria Math"/>
                      </w:rPr>
                      <m:t>-</m:t>
                    </w:del>
                  </m:r>
                  <m:r>
                    <w:del w:id="6414" w:author="Luke Slemon" w:date="2020-04-14T18:11:00Z">
                      <m:rPr>
                        <m:sty m:val="b"/>
                      </m:rPr>
                      <w:rPr>
                        <w:rFonts w:ascii="Cambria Math" w:hAnsi="Cambria Math"/>
                      </w:rPr>
                      <m:t>6</m:t>
                    </w:del>
                  </m:r>
                  <m:r>
                    <w:del w:id="6415" w:author="Luke Slemon" w:date="2020-04-14T18:11:00Z">
                      <m:rPr>
                        <m:sty m:val="bi"/>
                      </m:rPr>
                      <w:rPr>
                        <w:rFonts w:ascii="Cambria Math" w:hAnsi="Cambria Math"/>
                      </w:rPr>
                      <m:t>Hz</m:t>
                    </w:del>
                  </m:r>
                </m:sub>
              </m:sSub>
            </m:e>
            <m:e>
              <m:sSub>
                <m:sSubPr>
                  <m:ctrlPr>
                    <w:del w:id="6416" w:author="Luke Slemon" w:date="2020-04-14T18:11:00Z">
                      <w:rPr>
                        <w:rFonts w:ascii="Cambria Math" w:hAnsi="Cambria Math"/>
                        <w:bCs/>
                      </w:rPr>
                    </w:del>
                  </m:ctrlPr>
                </m:sSubPr>
                <m:e>
                  <m:r>
                    <w:del w:id="6417" w:author="Luke Slemon" w:date="2020-04-14T18:11:00Z">
                      <m:rPr>
                        <m:sty m:val="bi"/>
                      </m:rPr>
                      <w:rPr>
                        <w:rFonts w:ascii="Cambria Math" w:hAnsi="Cambria Math"/>
                      </w:rPr>
                      <m:t>μ</m:t>
                    </w:del>
                  </m:r>
                </m:e>
                <m:sub>
                  <m:r>
                    <w:del w:id="6418" w:author="Luke Slemon" w:date="2020-04-14T18:11:00Z">
                      <m:rPr>
                        <m:sty m:val="b"/>
                      </m:rPr>
                      <w:rPr>
                        <w:rFonts w:ascii="Cambria Math" w:hAnsi="Cambria Math"/>
                      </w:rPr>
                      <m:t>0</m:t>
                    </w:del>
                  </m:r>
                  <m:r>
                    <w:del w:id="6419" w:author="Luke Slemon" w:date="2020-04-14T18:11:00Z">
                      <m:rPr>
                        <m:sty m:val="p"/>
                      </m:rPr>
                      <w:rPr>
                        <w:rFonts w:ascii="Cambria Math" w:hAnsi="Cambria Math"/>
                      </w:rPr>
                      <m:t>-</m:t>
                    </w:del>
                  </m:r>
                  <m:r>
                    <w:del w:id="6420" w:author="Luke Slemon" w:date="2020-04-14T18:11:00Z">
                      <m:rPr>
                        <m:sty m:val="b"/>
                      </m:rPr>
                      <w:rPr>
                        <w:rFonts w:ascii="Cambria Math" w:hAnsi="Cambria Math"/>
                      </w:rPr>
                      <m:t>7</m:t>
                    </w:del>
                  </m:r>
                  <m:r>
                    <w:del w:id="6421" w:author="Luke Slemon" w:date="2020-04-14T18:11:00Z">
                      <m:rPr>
                        <m:sty m:val="bi"/>
                      </m:rPr>
                      <w:rPr>
                        <w:rFonts w:ascii="Cambria Math" w:hAnsi="Cambria Math"/>
                      </w:rPr>
                      <m:t>Hz</m:t>
                    </w:del>
                  </m:r>
                </m:sub>
              </m:sSub>
            </m:e>
            <m:e>
              <m:sSub>
                <m:sSubPr>
                  <m:ctrlPr>
                    <w:del w:id="6422" w:author="Luke Slemon" w:date="2020-04-14T18:11:00Z">
                      <w:rPr>
                        <w:rFonts w:ascii="Cambria Math" w:hAnsi="Cambria Math"/>
                        <w:bCs/>
                      </w:rPr>
                    </w:del>
                  </m:ctrlPr>
                </m:sSubPr>
                <m:e>
                  <m:r>
                    <w:del w:id="6423" w:author="Luke Slemon" w:date="2020-04-14T18:11:00Z">
                      <m:rPr>
                        <m:sty m:val="bi"/>
                      </m:rPr>
                      <w:rPr>
                        <w:rFonts w:ascii="Cambria Math" w:hAnsi="Cambria Math"/>
                      </w:rPr>
                      <m:t>μ</m:t>
                    </w:del>
                  </m:r>
                </m:e>
                <m:sub>
                  <m:r>
                    <w:del w:id="6424" w:author="Luke Slemon" w:date="2020-04-14T18:11:00Z">
                      <m:rPr>
                        <m:sty m:val="b"/>
                      </m:rPr>
                      <w:rPr>
                        <w:rFonts w:ascii="Cambria Math" w:hAnsi="Cambria Math"/>
                      </w:rPr>
                      <m:t>0</m:t>
                    </w:del>
                  </m:r>
                  <m:r>
                    <w:del w:id="6425" w:author="Luke Slemon" w:date="2020-04-14T18:11:00Z">
                      <m:rPr>
                        <m:sty m:val="p"/>
                      </m:rPr>
                      <w:rPr>
                        <w:rFonts w:ascii="Cambria Math" w:hAnsi="Cambria Math"/>
                      </w:rPr>
                      <m:t>-</m:t>
                    </w:del>
                  </m:r>
                  <m:r>
                    <w:del w:id="6426" w:author="Luke Slemon" w:date="2020-04-14T18:11:00Z">
                      <m:rPr>
                        <m:sty m:val="b"/>
                      </m:rPr>
                      <w:rPr>
                        <w:rFonts w:ascii="Cambria Math" w:hAnsi="Cambria Math"/>
                      </w:rPr>
                      <m:t>8</m:t>
                    </w:del>
                  </m:r>
                  <m:r>
                    <w:del w:id="6427" w:author="Luke Slemon" w:date="2020-04-14T18:11:00Z">
                      <m:rPr>
                        <m:sty m:val="bi"/>
                      </m:rPr>
                      <w:rPr>
                        <w:rFonts w:ascii="Cambria Math" w:hAnsi="Cambria Math"/>
                      </w:rPr>
                      <m:t>Hz</m:t>
                    </w:del>
                  </m:r>
                </m:sub>
              </m:sSub>
            </m:e>
            <m:e>
              <m:sSub>
                <m:sSubPr>
                  <m:ctrlPr>
                    <w:del w:id="6428" w:author="Luke Slemon" w:date="2020-04-14T18:11:00Z">
                      <w:rPr>
                        <w:rFonts w:ascii="Cambria Math" w:hAnsi="Cambria Math"/>
                        <w:bCs/>
                      </w:rPr>
                    </w:del>
                  </m:ctrlPr>
                </m:sSubPr>
                <m:e>
                  <m:r>
                    <w:del w:id="6429" w:author="Luke Slemon" w:date="2020-04-14T18:11:00Z">
                      <m:rPr>
                        <m:sty m:val="bi"/>
                      </m:rPr>
                      <w:rPr>
                        <w:rFonts w:ascii="Cambria Math" w:hAnsi="Cambria Math"/>
                      </w:rPr>
                      <m:t>μ</m:t>
                    </w:del>
                  </m:r>
                </m:e>
                <m:sub>
                  <m:r>
                    <w:del w:id="6430" w:author="Luke Slemon" w:date="2020-04-14T18:11:00Z">
                      <m:rPr>
                        <m:sty m:val="b"/>
                      </m:rPr>
                      <w:rPr>
                        <w:rFonts w:ascii="Cambria Math" w:hAnsi="Cambria Math"/>
                      </w:rPr>
                      <m:t>0</m:t>
                    </w:del>
                  </m:r>
                  <m:r>
                    <w:del w:id="6431" w:author="Luke Slemon" w:date="2020-04-14T18:11:00Z">
                      <m:rPr>
                        <m:sty m:val="p"/>
                      </m:rPr>
                      <w:rPr>
                        <w:rFonts w:ascii="Cambria Math" w:hAnsi="Cambria Math"/>
                      </w:rPr>
                      <m:t>-</m:t>
                    </w:del>
                  </m:r>
                  <m:r>
                    <w:del w:id="6432" w:author="Luke Slemon" w:date="2020-04-14T18:11:00Z">
                      <m:rPr>
                        <m:sty m:val="b"/>
                      </m:rPr>
                      <w:rPr>
                        <w:rFonts w:ascii="Cambria Math" w:hAnsi="Cambria Math"/>
                      </w:rPr>
                      <m:t>9</m:t>
                    </w:del>
                  </m:r>
                  <m:r>
                    <w:del w:id="6433" w:author="Luke Slemon" w:date="2020-04-14T18:11:00Z">
                      <m:rPr>
                        <m:sty m:val="bi"/>
                      </m:rPr>
                      <w:rPr>
                        <w:rFonts w:ascii="Cambria Math" w:hAnsi="Cambria Math"/>
                      </w:rPr>
                      <m:t>Hz</m:t>
                    </w:del>
                  </m:r>
                </m:sub>
              </m:sSub>
              <m:ctrlPr>
                <w:del w:id="6434" w:author="Luke Slemon" w:date="2020-04-14T18:11:00Z">
                  <w:rPr>
                    <w:rFonts w:ascii="Cambria Math" w:eastAsia="Cambria Math" w:hAnsi="Cambria Math" w:cs="Cambria Math"/>
                    <w:bCs/>
                  </w:rPr>
                </w:del>
              </m:ctrlPr>
            </m:e>
          </m:mr>
          <m:mr>
            <m:e>
              <m:sSub>
                <m:sSubPr>
                  <m:ctrlPr>
                    <w:del w:id="6435" w:author="Luke Slemon" w:date="2020-04-14T18:11:00Z">
                      <w:rPr>
                        <w:rFonts w:ascii="Cambria Math" w:hAnsi="Cambria Math"/>
                        <w:bCs/>
                      </w:rPr>
                    </w:del>
                  </m:ctrlPr>
                </m:sSubPr>
                <m:e>
                  <m:r>
                    <w:del w:id="6436" w:author="Luke Slemon" w:date="2020-04-14T18:11:00Z">
                      <m:rPr>
                        <m:sty m:val="bi"/>
                      </m:rPr>
                      <w:rPr>
                        <w:rFonts w:ascii="Cambria Math" w:hAnsi="Cambria Math"/>
                      </w:rPr>
                      <m:t>μ</m:t>
                    </w:del>
                  </m:r>
                </m:e>
                <m:sub>
                  <m:r>
                    <w:del w:id="6437" w:author="Luke Slemon" w:date="2020-04-14T18:11:00Z">
                      <m:rPr>
                        <m:sty m:val="b"/>
                      </m:rPr>
                      <w:rPr>
                        <w:rFonts w:ascii="Cambria Math" w:hAnsi="Cambria Math"/>
                      </w:rPr>
                      <m:t>1</m:t>
                    </w:del>
                  </m:r>
                  <m:r>
                    <w:del w:id="6438" w:author="Luke Slemon" w:date="2020-04-14T18:11:00Z">
                      <m:rPr>
                        <m:sty m:val="p"/>
                      </m:rPr>
                      <w:rPr>
                        <w:rFonts w:ascii="Cambria Math" w:hAnsi="Cambria Math"/>
                      </w:rPr>
                      <m:t>-</m:t>
                    </w:del>
                  </m:r>
                  <m:r>
                    <w:del w:id="6439" w:author="Luke Slemon" w:date="2020-04-14T18:11:00Z">
                      <m:rPr>
                        <m:sty m:val="b"/>
                      </m:rPr>
                      <w:rPr>
                        <w:rFonts w:ascii="Cambria Math" w:hAnsi="Cambria Math"/>
                      </w:rPr>
                      <m:t>6</m:t>
                    </w:del>
                  </m:r>
                  <m:r>
                    <w:del w:id="6440" w:author="Luke Slemon" w:date="2020-04-14T18:11:00Z">
                      <m:rPr>
                        <m:sty m:val="bi"/>
                      </m:rPr>
                      <w:rPr>
                        <w:rFonts w:ascii="Cambria Math" w:hAnsi="Cambria Math"/>
                      </w:rPr>
                      <m:t>Hz</m:t>
                    </w:del>
                  </m:r>
                </m:sub>
              </m:sSub>
            </m:e>
            <m:e>
              <m:sSub>
                <m:sSubPr>
                  <m:ctrlPr>
                    <w:del w:id="6441" w:author="Luke Slemon" w:date="2020-04-14T18:11:00Z">
                      <w:rPr>
                        <w:rFonts w:ascii="Cambria Math" w:hAnsi="Cambria Math"/>
                        <w:bCs/>
                      </w:rPr>
                    </w:del>
                  </m:ctrlPr>
                </m:sSubPr>
                <m:e>
                  <m:r>
                    <w:del w:id="6442" w:author="Luke Slemon" w:date="2020-04-14T18:11:00Z">
                      <m:rPr>
                        <m:sty m:val="bi"/>
                      </m:rPr>
                      <w:rPr>
                        <w:rFonts w:ascii="Cambria Math" w:hAnsi="Cambria Math"/>
                      </w:rPr>
                      <m:t>μ</m:t>
                    </w:del>
                  </m:r>
                </m:e>
                <m:sub>
                  <m:r>
                    <w:del w:id="6443" w:author="Luke Slemon" w:date="2020-04-14T18:11:00Z">
                      <m:rPr>
                        <m:sty m:val="b"/>
                      </m:rPr>
                      <w:rPr>
                        <w:rFonts w:ascii="Cambria Math" w:hAnsi="Cambria Math"/>
                      </w:rPr>
                      <m:t>1</m:t>
                    </w:del>
                  </m:r>
                  <m:r>
                    <w:del w:id="6444" w:author="Luke Slemon" w:date="2020-04-14T18:11:00Z">
                      <m:rPr>
                        <m:sty m:val="p"/>
                      </m:rPr>
                      <w:rPr>
                        <w:rFonts w:ascii="Cambria Math" w:hAnsi="Cambria Math"/>
                      </w:rPr>
                      <m:t>-</m:t>
                    </w:del>
                  </m:r>
                  <m:r>
                    <w:del w:id="6445" w:author="Luke Slemon" w:date="2020-04-14T18:11:00Z">
                      <m:rPr>
                        <m:sty m:val="b"/>
                      </m:rPr>
                      <w:rPr>
                        <w:rFonts w:ascii="Cambria Math" w:hAnsi="Cambria Math"/>
                      </w:rPr>
                      <m:t>7</m:t>
                    </w:del>
                  </m:r>
                  <m:r>
                    <w:del w:id="6446" w:author="Luke Slemon" w:date="2020-04-14T18:11:00Z">
                      <m:rPr>
                        <m:sty m:val="bi"/>
                      </m:rPr>
                      <w:rPr>
                        <w:rFonts w:ascii="Cambria Math" w:hAnsi="Cambria Math"/>
                      </w:rPr>
                      <m:t>Hz</m:t>
                    </w:del>
                  </m:r>
                </m:sub>
              </m:sSub>
            </m:e>
            <m:e>
              <m:sSub>
                <m:sSubPr>
                  <m:ctrlPr>
                    <w:del w:id="6447" w:author="Luke Slemon" w:date="2020-04-14T18:11:00Z">
                      <w:rPr>
                        <w:rFonts w:ascii="Cambria Math" w:hAnsi="Cambria Math"/>
                        <w:bCs/>
                      </w:rPr>
                    </w:del>
                  </m:ctrlPr>
                </m:sSubPr>
                <m:e>
                  <m:r>
                    <w:del w:id="6448" w:author="Luke Slemon" w:date="2020-04-14T18:11:00Z">
                      <m:rPr>
                        <m:sty m:val="bi"/>
                      </m:rPr>
                      <w:rPr>
                        <w:rFonts w:ascii="Cambria Math" w:hAnsi="Cambria Math"/>
                      </w:rPr>
                      <m:t>μ</m:t>
                    </w:del>
                  </m:r>
                </m:e>
                <m:sub>
                  <m:r>
                    <w:del w:id="6449" w:author="Luke Slemon" w:date="2020-04-14T18:11:00Z">
                      <m:rPr>
                        <m:sty m:val="b"/>
                      </m:rPr>
                      <w:rPr>
                        <w:rFonts w:ascii="Cambria Math" w:hAnsi="Cambria Math"/>
                      </w:rPr>
                      <m:t>1</m:t>
                    </w:del>
                  </m:r>
                  <m:r>
                    <w:del w:id="6450" w:author="Luke Slemon" w:date="2020-04-14T18:11:00Z">
                      <m:rPr>
                        <m:sty m:val="p"/>
                      </m:rPr>
                      <w:rPr>
                        <w:rFonts w:ascii="Cambria Math" w:hAnsi="Cambria Math"/>
                      </w:rPr>
                      <m:t>-</m:t>
                    </w:del>
                  </m:r>
                  <m:r>
                    <w:del w:id="6451" w:author="Luke Slemon" w:date="2020-04-14T18:11:00Z">
                      <m:rPr>
                        <m:sty m:val="b"/>
                      </m:rPr>
                      <w:rPr>
                        <w:rFonts w:ascii="Cambria Math" w:hAnsi="Cambria Math"/>
                      </w:rPr>
                      <m:t>8</m:t>
                    </w:del>
                  </m:r>
                  <m:r>
                    <w:del w:id="6452" w:author="Luke Slemon" w:date="2020-04-14T18:11:00Z">
                      <m:rPr>
                        <m:sty m:val="bi"/>
                      </m:rPr>
                      <w:rPr>
                        <w:rFonts w:ascii="Cambria Math" w:hAnsi="Cambria Math"/>
                      </w:rPr>
                      <m:t>Hz</m:t>
                    </w:del>
                  </m:r>
                </m:sub>
              </m:sSub>
            </m:e>
            <m:e>
              <m:sSub>
                <m:sSubPr>
                  <m:ctrlPr>
                    <w:del w:id="6453" w:author="Luke Slemon" w:date="2020-04-14T18:11:00Z">
                      <w:rPr>
                        <w:rFonts w:ascii="Cambria Math" w:hAnsi="Cambria Math"/>
                        <w:bCs/>
                      </w:rPr>
                    </w:del>
                  </m:ctrlPr>
                </m:sSubPr>
                <m:e>
                  <m:r>
                    <w:del w:id="6454" w:author="Luke Slemon" w:date="2020-04-14T18:11:00Z">
                      <m:rPr>
                        <m:sty m:val="bi"/>
                      </m:rPr>
                      <w:rPr>
                        <w:rFonts w:ascii="Cambria Math" w:hAnsi="Cambria Math"/>
                      </w:rPr>
                      <m:t>μ</m:t>
                    </w:del>
                  </m:r>
                </m:e>
                <m:sub>
                  <m:r>
                    <w:del w:id="6455" w:author="Luke Slemon" w:date="2020-04-14T18:11:00Z">
                      <m:rPr>
                        <m:sty m:val="b"/>
                      </m:rPr>
                      <w:rPr>
                        <w:rFonts w:ascii="Cambria Math" w:hAnsi="Cambria Math"/>
                      </w:rPr>
                      <m:t>1</m:t>
                    </w:del>
                  </m:r>
                  <m:r>
                    <w:del w:id="6456" w:author="Luke Slemon" w:date="2020-04-14T18:11:00Z">
                      <m:rPr>
                        <m:sty m:val="p"/>
                      </m:rPr>
                      <w:rPr>
                        <w:rFonts w:ascii="Cambria Math" w:hAnsi="Cambria Math"/>
                      </w:rPr>
                      <m:t>-</m:t>
                    </w:del>
                  </m:r>
                  <m:r>
                    <w:del w:id="6457" w:author="Luke Slemon" w:date="2020-04-14T18:11:00Z">
                      <m:rPr>
                        <m:sty m:val="b"/>
                      </m:rPr>
                      <w:rPr>
                        <w:rFonts w:ascii="Cambria Math" w:hAnsi="Cambria Math"/>
                      </w:rPr>
                      <m:t>9</m:t>
                    </w:del>
                  </m:r>
                  <m:r>
                    <w:del w:id="6458" w:author="Luke Slemon" w:date="2020-04-14T18:11:00Z">
                      <m:rPr>
                        <m:sty m:val="bi"/>
                      </m:rPr>
                      <w:rPr>
                        <w:rFonts w:ascii="Cambria Math" w:hAnsi="Cambria Math"/>
                      </w:rPr>
                      <m:t>Hz</m:t>
                    </w:del>
                  </m:r>
                </m:sub>
              </m:sSub>
              <m:ctrlPr>
                <w:del w:id="6459" w:author="Luke Slemon" w:date="2020-04-14T18:11:00Z">
                  <w:rPr>
                    <w:rFonts w:ascii="Cambria Math" w:eastAsia="Cambria Math" w:hAnsi="Cambria Math" w:cs="Cambria Math"/>
                    <w:bCs/>
                  </w:rPr>
                </w:del>
              </m:ctrlPr>
            </m:e>
          </m:mr>
          <m:mr>
            <m:e>
              <m:sSub>
                <m:sSubPr>
                  <m:ctrlPr>
                    <w:del w:id="6460" w:author="Luke Slemon" w:date="2020-04-14T18:11:00Z">
                      <w:rPr>
                        <w:rFonts w:ascii="Cambria Math" w:hAnsi="Cambria Math"/>
                        <w:bCs/>
                      </w:rPr>
                    </w:del>
                  </m:ctrlPr>
                </m:sSubPr>
                <m:e>
                  <m:r>
                    <w:del w:id="6461" w:author="Luke Slemon" w:date="2020-04-14T18:11:00Z">
                      <m:rPr>
                        <m:sty m:val="bi"/>
                      </m:rPr>
                      <w:rPr>
                        <w:rFonts w:ascii="Cambria Math" w:hAnsi="Cambria Math"/>
                      </w:rPr>
                      <m:t>μ</m:t>
                    </w:del>
                  </m:r>
                </m:e>
                <m:sub>
                  <m:r>
                    <w:del w:id="6462" w:author="Luke Slemon" w:date="2020-04-14T18:11:00Z">
                      <m:rPr>
                        <m:sty m:val="b"/>
                      </m:rPr>
                      <w:rPr>
                        <w:rFonts w:ascii="Cambria Math" w:hAnsi="Cambria Math"/>
                      </w:rPr>
                      <m:t>2</m:t>
                    </w:del>
                  </m:r>
                  <m:r>
                    <w:del w:id="6463" w:author="Luke Slemon" w:date="2020-04-14T18:11:00Z">
                      <m:rPr>
                        <m:sty m:val="p"/>
                      </m:rPr>
                      <w:rPr>
                        <w:rFonts w:ascii="Cambria Math" w:hAnsi="Cambria Math"/>
                      </w:rPr>
                      <m:t>-</m:t>
                    </w:del>
                  </m:r>
                  <m:r>
                    <w:del w:id="6464" w:author="Luke Slemon" w:date="2020-04-14T18:11:00Z">
                      <m:rPr>
                        <m:sty m:val="b"/>
                      </m:rPr>
                      <w:rPr>
                        <w:rFonts w:ascii="Cambria Math" w:hAnsi="Cambria Math"/>
                      </w:rPr>
                      <m:t>6</m:t>
                    </w:del>
                  </m:r>
                  <m:r>
                    <w:del w:id="6465" w:author="Luke Slemon" w:date="2020-04-14T18:11:00Z">
                      <m:rPr>
                        <m:sty m:val="bi"/>
                      </m:rPr>
                      <w:rPr>
                        <w:rFonts w:ascii="Cambria Math" w:hAnsi="Cambria Math"/>
                      </w:rPr>
                      <m:t>Hz</m:t>
                    </w:del>
                  </m:r>
                </m:sub>
              </m:sSub>
            </m:e>
            <m:e>
              <m:sSub>
                <m:sSubPr>
                  <m:ctrlPr>
                    <w:del w:id="6466" w:author="Luke Slemon" w:date="2020-04-14T18:11:00Z">
                      <w:rPr>
                        <w:rFonts w:ascii="Cambria Math" w:hAnsi="Cambria Math"/>
                        <w:bCs/>
                      </w:rPr>
                    </w:del>
                  </m:ctrlPr>
                </m:sSubPr>
                <m:e>
                  <m:r>
                    <w:del w:id="6467" w:author="Luke Slemon" w:date="2020-04-14T18:11:00Z">
                      <m:rPr>
                        <m:sty m:val="bi"/>
                      </m:rPr>
                      <w:rPr>
                        <w:rFonts w:ascii="Cambria Math" w:hAnsi="Cambria Math"/>
                      </w:rPr>
                      <m:t>μ</m:t>
                    </w:del>
                  </m:r>
                </m:e>
                <m:sub>
                  <m:r>
                    <w:del w:id="6468" w:author="Luke Slemon" w:date="2020-04-14T18:11:00Z">
                      <m:rPr>
                        <m:sty m:val="b"/>
                      </m:rPr>
                      <w:rPr>
                        <w:rFonts w:ascii="Cambria Math" w:hAnsi="Cambria Math"/>
                      </w:rPr>
                      <m:t>2</m:t>
                    </w:del>
                  </m:r>
                  <m:r>
                    <w:del w:id="6469" w:author="Luke Slemon" w:date="2020-04-14T18:11:00Z">
                      <m:rPr>
                        <m:sty m:val="p"/>
                      </m:rPr>
                      <w:rPr>
                        <w:rFonts w:ascii="Cambria Math" w:hAnsi="Cambria Math"/>
                      </w:rPr>
                      <m:t>-</m:t>
                    </w:del>
                  </m:r>
                  <m:r>
                    <w:del w:id="6470" w:author="Luke Slemon" w:date="2020-04-14T18:11:00Z">
                      <m:rPr>
                        <m:sty m:val="b"/>
                      </m:rPr>
                      <w:rPr>
                        <w:rFonts w:ascii="Cambria Math" w:hAnsi="Cambria Math"/>
                      </w:rPr>
                      <m:t>7</m:t>
                    </w:del>
                  </m:r>
                  <m:r>
                    <w:del w:id="6471" w:author="Luke Slemon" w:date="2020-04-14T18:11:00Z">
                      <m:rPr>
                        <m:sty m:val="bi"/>
                      </m:rPr>
                      <w:rPr>
                        <w:rFonts w:ascii="Cambria Math" w:hAnsi="Cambria Math"/>
                      </w:rPr>
                      <m:t>Hz</m:t>
                    </w:del>
                  </m:r>
                </m:sub>
              </m:sSub>
            </m:e>
            <m:e>
              <m:sSub>
                <m:sSubPr>
                  <m:ctrlPr>
                    <w:del w:id="6472" w:author="Luke Slemon" w:date="2020-04-14T18:11:00Z">
                      <w:rPr>
                        <w:rFonts w:ascii="Cambria Math" w:hAnsi="Cambria Math"/>
                        <w:bCs/>
                      </w:rPr>
                    </w:del>
                  </m:ctrlPr>
                </m:sSubPr>
                <m:e>
                  <m:r>
                    <w:del w:id="6473" w:author="Luke Slemon" w:date="2020-04-14T18:11:00Z">
                      <m:rPr>
                        <m:sty m:val="bi"/>
                      </m:rPr>
                      <w:rPr>
                        <w:rFonts w:ascii="Cambria Math" w:hAnsi="Cambria Math"/>
                      </w:rPr>
                      <m:t>μ</m:t>
                    </w:del>
                  </m:r>
                </m:e>
                <m:sub>
                  <m:r>
                    <w:del w:id="6474" w:author="Luke Slemon" w:date="2020-04-14T18:11:00Z">
                      <m:rPr>
                        <m:sty m:val="b"/>
                      </m:rPr>
                      <w:rPr>
                        <w:rFonts w:ascii="Cambria Math" w:hAnsi="Cambria Math"/>
                      </w:rPr>
                      <m:t>2</m:t>
                    </w:del>
                  </m:r>
                  <m:r>
                    <w:del w:id="6475" w:author="Luke Slemon" w:date="2020-04-14T18:11:00Z">
                      <m:rPr>
                        <m:sty m:val="p"/>
                      </m:rPr>
                      <w:rPr>
                        <w:rFonts w:ascii="Cambria Math" w:hAnsi="Cambria Math"/>
                      </w:rPr>
                      <m:t>-</m:t>
                    </w:del>
                  </m:r>
                  <m:r>
                    <w:del w:id="6476" w:author="Luke Slemon" w:date="2020-04-14T18:11:00Z">
                      <m:rPr>
                        <m:sty m:val="b"/>
                      </m:rPr>
                      <w:rPr>
                        <w:rFonts w:ascii="Cambria Math" w:hAnsi="Cambria Math"/>
                      </w:rPr>
                      <m:t>8</m:t>
                    </w:del>
                  </m:r>
                  <m:r>
                    <w:del w:id="6477" w:author="Luke Slemon" w:date="2020-04-14T18:11:00Z">
                      <m:rPr>
                        <m:sty m:val="bi"/>
                      </m:rPr>
                      <w:rPr>
                        <w:rFonts w:ascii="Cambria Math" w:hAnsi="Cambria Math"/>
                      </w:rPr>
                      <m:t>Hz</m:t>
                    </w:del>
                  </m:r>
                </m:sub>
              </m:sSub>
              <m:ctrlPr>
                <w:del w:id="6478" w:author="Luke Slemon" w:date="2020-04-14T18:11:00Z">
                  <w:rPr>
                    <w:rFonts w:ascii="Cambria Math" w:eastAsia="Cambria Math" w:hAnsi="Cambria Math" w:cs="Cambria Math"/>
                    <w:bCs/>
                  </w:rPr>
                </w:del>
              </m:ctrlPr>
            </m:e>
            <m:e>
              <m:sSub>
                <m:sSubPr>
                  <m:ctrlPr>
                    <w:del w:id="6479" w:author="Luke Slemon" w:date="2020-04-14T18:11:00Z">
                      <w:rPr>
                        <w:rFonts w:ascii="Cambria Math" w:hAnsi="Cambria Math"/>
                        <w:bCs/>
                      </w:rPr>
                    </w:del>
                  </m:ctrlPr>
                </m:sSubPr>
                <m:e>
                  <m:r>
                    <w:del w:id="6480" w:author="Luke Slemon" w:date="2020-04-14T18:11:00Z">
                      <m:rPr>
                        <m:sty m:val="bi"/>
                      </m:rPr>
                      <w:rPr>
                        <w:rFonts w:ascii="Cambria Math" w:hAnsi="Cambria Math"/>
                      </w:rPr>
                      <m:t>μ</m:t>
                    </w:del>
                  </m:r>
                </m:e>
                <m:sub>
                  <m:r>
                    <w:del w:id="6481" w:author="Luke Slemon" w:date="2020-04-14T18:11:00Z">
                      <m:rPr>
                        <m:sty m:val="b"/>
                      </m:rPr>
                      <w:rPr>
                        <w:rFonts w:ascii="Cambria Math" w:hAnsi="Cambria Math"/>
                      </w:rPr>
                      <m:t>2</m:t>
                    </w:del>
                  </m:r>
                  <m:r>
                    <w:del w:id="6482" w:author="Luke Slemon" w:date="2020-04-14T18:11:00Z">
                      <m:rPr>
                        <m:sty m:val="p"/>
                      </m:rPr>
                      <w:rPr>
                        <w:rFonts w:ascii="Cambria Math" w:hAnsi="Cambria Math"/>
                      </w:rPr>
                      <m:t>-</m:t>
                    </w:del>
                  </m:r>
                  <m:r>
                    <w:del w:id="6483" w:author="Luke Slemon" w:date="2020-04-14T18:11:00Z">
                      <m:rPr>
                        <m:sty m:val="b"/>
                      </m:rPr>
                      <w:rPr>
                        <w:rFonts w:ascii="Cambria Math" w:hAnsi="Cambria Math"/>
                      </w:rPr>
                      <m:t>9</m:t>
                    </w:del>
                  </m:r>
                  <m:r>
                    <w:del w:id="6484" w:author="Luke Slemon" w:date="2020-04-14T18:11:00Z">
                      <m:rPr>
                        <m:sty m:val="bi"/>
                      </m:rPr>
                      <w:rPr>
                        <w:rFonts w:ascii="Cambria Math" w:hAnsi="Cambria Math"/>
                      </w:rPr>
                      <m:t>Hz</m:t>
                    </w:del>
                  </m:r>
                </m:sub>
              </m:sSub>
              <m:ctrlPr>
                <w:del w:id="6485" w:author="Luke Slemon" w:date="2020-04-14T18:11:00Z">
                  <w:rPr>
                    <w:rFonts w:ascii="Cambria Math" w:eastAsia="Cambria Math" w:hAnsi="Cambria Math" w:cs="Cambria Math"/>
                    <w:bCs/>
                  </w:rPr>
                </w:del>
              </m:ctrlPr>
            </m:e>
          </m:mr>
          <m:mr>
            <m:e>
              <m:sSub>
                <m:sSubPr>
                  <m:ctrlPr>
                    <w:del w:id="6486" w:author="Luke Slemon" w:date="2020-04-14T18:11:00Z">
                      <w:rPr>
                        <w:rFonts w:ascii="Cambria Math" w:hAnsi="Cambria Math"/>
                        <w:bCs/>
                      </w:rPr>
                    </w:del>
                  </m:ctrlPr>
                </m:sSubPr>
                <m:e>
                  <m:r>
                    <w:del w:id="6487" w:author="Luke Slemon" w:date="2020-04-14T18:11:00Z">
                      <m:rPr>
                        <m:sty m:val="bi"/>
                      </m:rPr>
                      <w:rPr>
                        <w:rFonts w:ascii="Cambria Math" w:hAnsi="Cambria Math"/>
                      </w:rPr>
                      <m:t>μ</m:t>
                    </w:del>
                  </m:r>
                </m:e>
                <m:sub>
                  <m:r>
                    <w:del w:id="6488" w:author="Luke Slemon" w:date="2020-04-14T18:11:00Z">
                      <m:rPr>
                        <m:sty m:val="b"/>
                      </m:rPr>
                      <w:rPr>
                        <w:rFonts w:ascii="Cambria Math" w:hAnsi="Cambria Math"/>
                      </w:rPr>
                      <m:t>3</m:t>
                    </w:del>
                  </m:r>
                  <m:r>
                    <w:del w:id="6489" w:author="Luke Slemon" w:date="2020-04-14T18:11:00Z">
                      <m:rPr>
                        <m:sty m:val="p"/>
                      </m:rPr>
                      <w:rPr>
                        <w:rFonts w:ascii="Cambria Math" w:hAnsi="Cambria Math"/>
                      </w:rPr>
                      <m:t>-</m:t>
                    </w:del>
                  </m:r>
                  <m:r>
                    <w:del w:id="6490" w:author="Luke Slemon" w:date="2020-04-14T18:11:00Z">
                      <m:rPr>
                        <m:sty m:val="b"/>
                      </m:rPr>
                      <w:rPr>
                        <w:rFonts w:ascii="Cambria Math" w:hAnsi="Cambria Math"/>
                      </w:rPr>
                      <m:t>6</m:t>
                    </w:del>
                  </m:r>
                  <m:r>
                    <w:del w:id="6491" w:author="Luke Slemon" w:date="2020-04-14T18:11:00Z">
                      <m:rPr>
                        <m:sty m:val="bi"/>
                      </m:rPr>
                      <w:rPr>
                        <w:rFonts w:ascii="Cambria Math" w:hAnsi="Cambria Math"/>
                      </w:rPr>
                      <m:t>Hz</m:t>
                    </w:del>
                  </m:r>
                </m:sub>
              </m:sSub>
              <m:ctrlPr>
                <w:del w:id="6492" w:author="Luke Slemon" w:date="2020-04-14T18:11:00Z">
                  <w:rPr>
                    <w:rFonts w:ascii="Cambria Math" w:eastAsia="Cambria Math" w:hAnsi="Cambria Math" w:cs="Cambria Math"/>
                    <w:bCs/>
                  </w:rPr>
                </w:del>
              </m:ctrlPr>
            </m:e>
            <m:e>
              <m:sSub>
                <m:sSubPr>
                  <m:ctrlPr>
                    <w:del w:id="6493" w:author="Luke Slemon" w:date="2020-04-14T18:11:00Z">
                      <w:rPr>
                        <w:rFonts w:ascii="Cambria Math" w:hAnsi="Cambria Math"/>
                        <w:bCs/>
                      </w:rPr>
                    </w:del>
                  </m:ctrlPr>
                </m:sSubPr>
                <m:e>
                  <m:r>
                    <w:del w:id="6494" w:author="Luke Slemon" w:date="2020-04-14T18:11:00Z">
                      <m:rPr>
                        <m:sty m:val="bi"/>
                      </m:rPr>
                      <w:rPr>
                        <w:rFonts w:ascii="Cambria Math" w:hAnsi="Cambria Math"/>
                      </w:rPr>
                      <m:t>μ</m:t>
                    </w:del>
                  </m:r>
                </m:e>
                <m:sub>
                  <m:r>
                    <w:del w:id="6495" w:author="Luke Slemon" w:date="2020-04-14T18:11:00Z">
                      <m:rPr>
                        <m:sty m:val="b"/>
                      </m:rPr>
                      <w:rPr>
                        <w:rFonts w:ascii="Cambria Math" w:hAnsi="Cambria Math"/>
                      </w:rPr>
                      <m:t>3</m:t>
                    </w:del>
                  </m:r>
                  <m:r>
                    <w:del w:id="6496" w:author="Luke Slemon" w:date="2020-04-14T18:11:00Z">
                      <m:rPr>
                        <m:sty m:val="p"/>
                      </m:rPr>
                      <w:rPr>
                        <w:rFonts w:ascii="Cambria Math" w:hAnsi="Cambria Math"/>
                      </w:rPr>
                      <m:t>-</m:t>
                    </w:del>
                  </m:r>
                  <m:r>
                    <w:del w:id="6497" w:author="Luke Slemon" w:date="2020-04-14T18:11:00Z">
                      <m:rPr>
                        <m:sty m:val="b"/>
                      </m:rPr>
                      <w:rPr>
                        <w:rFonts w:ascii="Cambria Math" w:hAnsi="Cambria Math"/>
                      </w:rPr>
                      <m:t>7</m:t>
                    </w:del>
                  </m:r>
                  <m:r>
                    <w:del w:id="6498" w:author="Luke Slemon" w:date="2020-04-14T18:11:00Z">
                      <m:rPr>
                        <m:sty m:val="bi"/>
                      </m:rPr>
                      <w:rPr>
                        <w:rFonts w:ascii="Cambria Math" w:hAnsi="Cambria Math"/>
                      </w:rPr>
                      <m:t>Hz</m:t>
                    </w:del>
                  </m:r>
                </m:sub>
              </m:sSub>
              <m:ctrlPr>
                <w:del w:id="6499" w:author="Luke Slemon" w:date="2020-04-14T18:11:00Z">
                  <w:rPr>
                    <w:rFonts w:ascii="Cambria Math" w:eastAsia="Cambria Math" w:hAnsi="Cambria Math" w:cs="Cambria Math"/>
                    <w:bCs/>
                  </w:rPr>
                </w:del>
              </m:ctrlPr>
            </m:e>
            <m:e>
              <m:sSub>
                <m:sSubPr>
                  <m:ctrlPr>
                    <w:del w:id="6500" w:author="Luke Slemon" w:date="2020-04-14T18:11:00Z">
                      <w:rPr>
                        <w:rFonts w:ascii="Cambria Math" w:hAnsi="Cambria Math"/>
                        <w:bCs/>
                      </w:rPr>
                    </w:del>
                  </m:ctrlPr>
                </m:sSubPr>
                <m:e>
                  <m:r>
                    <w:del w:id="6501" w:author="Luke Slemon" w:date="2020-04-14T18:11:00Z">
                      <m:rPr>
                        <m:sty m:val="bi"/>
                      </m:rPr>
                      <w:rPr>
                        <w:rFonts w:ascii="Cambria Math" w:hAnsi="Cambria Math"/>
                      </w:rPr>
                      <m:t>μ</m:t>
                    </w:del>
                  </m:r>
                </m:e>
                <m:sub>
                  <m:r>
                    <w:del w:id="6502" w:author="Luke Slemon" w:date="2020-04-14T18:11:00Z">
                      <m:rPr>
                        <m:sty m:val="b"/>
                      </m:rPr>
                      <w:rPr>
                        <w:rFonts w:ascii="Cambria Math" w:hAnsi="Cambria Math"/>
                      </w:rPr>
                      <m:t>3</m:t>
                    </w:del>
                  </m:r>
                  <m:r>
                    <w:del w:id="6503" w:author="Luke Slemon" w:date="2020-04-14T18:11:00Z">
                      <m:rPr>
                        <m:sty m:val="p"/>
                      </m:rPr>
                      <w:rPr>
                        <w:rFonts w:ascii="Cambria Math" w:hAnsi="Cambria Math"/>
                      </w:rPr>
                      <m:t>-</m:t>
                    </w:del>
                  </m:r>
                  <m:r>
                    <w:del w:id="6504" w:author="Luke Slemon" w:date="2020-04-14T18:11:00Z">
                      <m:rPr>
                        <m:sty m:val="b"/>
                      </m:rPr>
                      <w:rPr>
                        <w:rFonts w:ascii="Cambria Math" w:hAnsi="Cambria Math"/>
                      </w:rPr>
                      <m:t>8</m:t>
                    </w:del>
                  </m:r>
                  <m:r>
                    <w:del w:id="6505" w:author="Luke Slemon" w:date="2020-04-14T18:11:00Z">
                      <m:rPr>
                        <m:sty m:val="bi"/>
                      </m:rPr>
                      <w:rPr>
                        <w:rFonts w:ascii="Cambria Math" w:hAnsi="Cambria Math"/>
                      </w:rPr>
                      <m:t>Hz</m:t>
                    </w:del>
                  </m:r>
                </m:sub>
              </m:sSub>
              <m:ctrlPr>
                <w:del w:id="6506" w:author="Luke Slemon" w:date="2020-04-14T18:11:00Z">
                  <w:rPr>
                    <w:rFonts w:ascii="Cambria Math" w:eastAsia="Cambria Math" w:hAnsi="Cambria Math" w:cs="Cambria Math"/>
                    <w:bCs/>
                  </w:rPr>
                </w:del>
              </m:ctrlPr>
            </m:e>
            <m:e>
              <m:sSub>
                <m:sSubPr>
                  <m:ctrlPr>
                    <w:del w:id="6507" w:author="Luke Slemon" w:date="2020-04-14T18:11:00Z">
                      <w:rPr>
                        <w:rFonts w:ascii="Cambria Math" w:hAnsi="Cambria Math"/>
                        <w:bCs/>
                      </w:rPr>
                    </w:del>
                  </m:ctrlPr>
                </m:sSubPr>
                <m:e>
                  <m:r>
                    <w:del w:id="6508" w:author="Luke Slemon" w:date="2020-04-14T18:11:00Z">
                      <m:rPr>
                        <m:sty m:val="bi"/>
                      </m:rPr>
                      <w:rPr>
                        <w:rFonts w:ascii="Cambria Math" w:hAnsi="Cambria Math"/>
                      </w:rPr>
                      <m:t>μ</m:t>
                    </w:del>
                  </m:r>
                </m:e>
                <m:sub>
                  <m:r>
                    <w:del w:id="6509" w:author="Luke Slemon" w:date="2020-04-14T18:11:00Z">
                      <m:rPr>
                        <m:sty m:val="b"/>
                      </m:rPr>
                      <w:rPr>
                        <w:rFonts w:ascii="Cambria Math" w:hAnsi="Cambria Math"/>
                      </w:rPr>
                      <m:t>3</m:t>
                    </w:del>
                  </m:r>
                  <m:r>
                    <w:del w:id="6510" w:author="Luke Slemon" w:date="2020-04-14T18:11:00Z">
                      <m:rPr>
                        <m:sty m:val="p"/>
                      </m:rPr>
                      <w:rPr>
                        <w:rFonts w:ascii="Cambria Math" w:hAnsi="Cambria Math"/>
                      </w:rPr>
                      <m:t>-</m:t>
                    </w:del>
                  </m:r>
                  <m:r>
                    <w:del w:id="6511" w:author="Luke Slemon" w:date="2020-04-14T18:11:00Z">
                      <m:rPr>
                        <m:sty m:val="b"/>
                      </m:rPr>
                      <w:rPr>
                        <w:rFonts w:ascii="Cambria Math" w:hAnsi="Cambria Math"/>
                      </w:rPr>
                      <m:t>9</m:t>
                    </w:del>
                  </m:r>
                  <m:r>
                    <w:del w:id="6512" w:author="Luke Slemon" w:date="2020-04-14T18:11:00Z">
                      <m:rPr>
                        <m:sty m:val="bi"/>
                      </m:rPr>
                      <w:rPr>
                        <w:rFonts w:ascii="Cambria Math" w:hAnsi="Cambria Math"/>
                      </w:rPr>
                      <m:t>Hz</m:t>
                    </w:del>
                  </m:r>
                </m:sub>
              </m:sSub>
            </m:e>
          </m:mr>
        </m:m>
        <m:r>
          <w:del w:id="6513" w:author="Luke Slemon" w:date="2020-04-14T18:11:00Z">
            <m:rPr>
              <m:sty m:val="p"/>
            </m:rPr>
            <w:rPr>
              <w:rFonts w:ascii="Cambria Math" w:hAnsi="Cambria Math"/>
            </w:rPr>
            <m:t xml:space="preserve">      [</m:t>
          </w:del>
        </m:r>
        <m:r>
          <w:del w:id="6514" w:author="Luke Slemon" w:date="2020-04-14T18:11:00Z">
            <w:rPr>
              <w:rFonts w:ascii="Cambria Math" w:hAnsi="Cambria Math"/>
            </w:rPr>
            <m:t>eqn</m:t>
          </w:del>
        </m:r>
        <m:r>
          <w:del w:id="6515" w:author="Luke Slemon" w:date="2020-04-14T18:11:00Z">
            <m:rPr>
              <m:sty m:val="p"/>
            </m:rPr>
            <w:rPr>
              <w:rFonts w:ascii="Cambria Math" w:hAnsi="Cambria Math"/>
            </w:rPr>
            <m:t xml:space="preserve"> 9.</m:t>
          </w:del>
        </m:r>
        <m:r>
          <w:del w:id="6516" w:author="Luke Slemon" w:date="2020-04-14T18:11:00Z">
            <w:rPr>
              <w:rFonts w:ascii="Cambria Math" w:hAnsi="Cambria Math"/>
            </w:rPr>
            <m:t>b</m:t>
          </w:del>
        </m:r>
        <m:r>
          <w:del w:id="6517" w:author="Luke Slemon" w:date="2020-04-14T18:11:00Z">
            <m:rPr>
              <m:sty m:val="p"/>
            </m:rPr>
            <w:rPr>
              <w:rFonts w:ascii="Cambria Math" w:hAnsi="Cambria Math"/>
            </w:rPr>
            <m:t>.</m:t>
          </w:del>
        </m:r>
        <m:r>
          <w:del w:id="6518" w:author="Luke Slemon" w:date="2020-04-14T18:11:00Z">
            <w:rPr>
              <w:rFonts w:ascii="Cambria Math" w:hAnsi="Cambria Math"/>
            </w:rPr>
            <m:t>ii</m:t>
          </w:del>
        </m:r>
        <m:r>
          <w:del w:id="6519" w:author="Luke Slemon" w:date="2020-04-14T18:11:00Z">
            <m:rPr>
              <m:sty m:val="p"/>
            </m:rPr>
            <w:rPr>
              <w:rFonts w:ascii="Cambria Math" w:hAnsi="Cambria Math"/>
            </w:rPr>
            <m:t>.2]</m:t>
          </w:del>
        </m:r>
      </m:oMath>
      <w:bookmarkStart w:id="6520" w:name="_Toc40639411"/>
      <w:bookmarkEnd w:id="6520"/>
    </w:p>
    <w:p w14:paraId="24F4AADE" w14:textId="29F9B385" w:rsidR="0068738C" w:rsidDel="002D2263" w:rsidRDefault="0068738C">
      <w:pPr>
        <w:pStyle w:val="Heading1"/>
        <w:rPr>
          <w:del w:id="6521" w:author="Luke Slemon" w:date="2020-04-14T18:11:00Z"/>
        </w:rPr>
        <w:pPrChange w:id="6522" w:author="Luke Slemon" w:date="2020-05-17T20:15:00Z">
          <w:pPr>
            <w:pStyle w:val="TextSub4"/>
          </w:pPr>
        </w:pPrChange>
      </w:pPr>
      <w:bookmarkStart w:id="6523" w:name="_Toc40639412"/>
      <w:bookmarkEnd w:id="6523"/>
    </w:p>
    <w:p w14:paraId="594BC91C" w14:textId="7111C38C" w:rsidR="0068738C" w:rsidDel="002D2263" w:rsidRDefault="0068738C">
      <w:pPr>
        <w:pStyle w:val="Heading1"/>
        <w:rPr>
          <w:del w:id="6524" w:author="Luke Slemon" w:date="2020-04-14T18:11:00Z"/>
        </w:rPr>
        <w:pPrChange w:id="6525" w:author="Luke Slemon" w:date="2020-05-17T20:15:00Z">
          <w:pPr>
            <w:pStyle w:val="TextSub4"/>
          </w:pPr>
        </w:pPrChange>
      </w:pPr>
      <w:del w:id="6526" w:author="Luke Slemon" w:date="2020-04-14T18:11:00Z">
        <w:r w:rsidDel="002D2263">
          <w:delText>The 4x4 between class scatter matrix which works to estimate the variation or spread of the classes from the central mean, is determined next as:</w:delText>
        </w:r>
        <w:bookmarkStart w:id="6527" w:name="_Toc40639413"/>
        <w:bookmarkEnd w:id="6527"/>
      </w:del>
    </w:p>
    <w:p w14:paraId="4B6F156E" w14:textId="6455BD57" w:rsidR="0068738C" w:rsidRPr="00D24304" w:rsidDel="002D2263" w:rsidRDefault="00FB68C4">
      <w:pPr>
        <w:pStyle w:val="Heading1"/>
        <w:rPr>
          <w:del w:id="6528" w:author="Luke Slemon" w:date="2020-04-14T18:11:00Z"/>
          <w:rFonts w:eastAsiaTheme="minorEastAsia"/>
        </w:rPr>
        <w:pPrChange w:id="6529" w:author="Luke Slemon" w:date="2020-05-17T20:15:00Z">
          <w:pPr>
            <w:pStyle w:val="TextSub4"/>
          </w:pPr>
        </w:pPrChange>
      </w:pPr>
      <m:oMath>
        <m:sSub>
          <m:sSubPr>
            <m:ctrlPr>
              <w:del w:id="6530" w:author="Luke Slemon" w:date="2020-04-14T18:11:00Z">
                <w:rPr>
                  <w:rFonts w:ascii="Cambria Math" w:hAnsi="Cambria Math"/>
                  <w:bCs/>
                </w:rPr>
              </w:del>
            </m:ctrlPr>
          </m:sSubPr>
          <m:e>
            <m:r>
              <w:del w:id="6531" w:author="Luke Slemon" w:date="2020-04-14T18:11:00Z">
                <m:rPr>
                  <m:sty m:val="bi"/>
                </m:rPr>
                <w:rPr>
                  <w:rFonts w:ascii="Cambria Math" w:hAnsi="Cambria Math"/>
                </w:rPr>
                <m:t>S</m:t>
              </w:del>
            </m:r>
          </m:e>
          <m:sub>
            <m:r>
              <w:del w:id="6532" w:author="Luke Slemon" w:date="2020-04-14T18:11:00Z">
                <m:rPr>
                  <m:sty m:val="bi"/>
                </m:rPr>
                <w:rPr>
                  <w:rFonts w:ascii="Cambria Math" w:hAnsi="Cambria Math"/>
                </w:rPr>
                <m:t>B</m:t>
              </w:del>
            </m:r>
          </m:sub>
        </m:sSub>
        <m:r>
          <w:del w:id="6533" w:author="Luke Slemon" w:date="2020-04-14T18:11:00Z">
            <m:rPr>
              <m:sty m:val="p"/>
            </m:rPr>
            <w:rPr>
              <w:rFonts w:ascii="Cambria Math" w:hAnsi="Cambria Math"/>
            </w:rPr>
            <m:t xml:space="preserve">= </m:t>
          </w:del>
        </m:r>
        <m:nary>
          <m:naryPr>
            <m:chr m:val="∑"/>
            <m:limLoc m:val="undOvr"/>
            <m:ctrlPr>
              <w:del w:id="6534" w:author="Luke Slemon" w:date="2020-04-14T18:11:00Z">
                <w:rPr>
                  <w:rFonts w:ascii="Cambria Math" w:hAnsi="Cambria Math"/>
                  <w:bCs/>
                </w:rPr>
              </w:del>
            </m:ctrlPr>
          </m:naryPr>
          <m:sub>
            <m:r>
              <w:del w:id="6535" w:author="Luke Slemon" w:date="2020-04-14T18:11:00Z">
                <m:rPr>
                  <m:sty m:val="bi"/>
                </m:rPr>
                <w:rPr>
                  <w:rFonts w:ascii="Cambria Math" w:hAnsi="Cambria Math"/>
                </w:rPr>
                <m:t>iϵ</m:t>
              </w:del>
            </m:r>
            <m:r>
              <w:del w:id="6536" w:author="Luke Slemon" w:date="2020-04-14T18:11:00Z">
                <m:rPr>
                  <m:sty m:val="b"/>
                </m:rPr>
                <w:rPr>
                  <w:rFonts w:ascii="Cambria Math" w:hAnsi="Cambria Math"/>
                </w:rPr>
                <m:t>1</m:t>
              </w:del>
            </m:r>
          </m:sub>
          <m:sup>
            <m:r>
              <w:del w:id="6537" w:author="Luke Slemon" w:date="2020-04-14T18:11:00Z">
                <m:rPr>
                  <m:sty m:val="b"/>
                </m:rPr>
                <w:rPr>
                  <w:rFonts w:ascii="Cambria Math" w:hAnsi="Cambria Math"/>
                </w:rPr>
                <m:t>1</m:t>
              </w:del>
            </m:r>
          </m:sup>
          <m:e>
            <m:sSub>
              <m:sSubPr>
                <m:ctrlPr>
                  <w:del w:id="6538" w:author="Luke Slemon" w:date="2020-04-14T18:11:00Z">
                    <w:rPr>
                      <w:rFonts w:ascii="Cambria Math" w:hAnsi="Cambria Math"/>
                      <w:bCs/>
                    </w:rPr>
                  </w:del>
                </m:ctrlPr>
              </m:sSubPr>
              <m:e>
                <m:r>
                  <w:del w:id="6539" w:author="Luke Slemon" w:date="2020-04-14T18:11:00Z">
                    <m:rPr>
                      <m:sty m:val="bi"/>
                    </m:rPr>
                    <w:rPr>
                      <w:rFonts w:ascii="Cambria Math" w:hAnsi="Cambria Math"/>
                    </w:rPr>
                    <m:t>N</m:t>
                  </w:del>
                </m:r>
              </m:e>
              <m:sub>
                <m:r>
                  <w:del w:id="6540" w:author="Luke Slemon" w:date="2020-04-14T18:11:00Z">
                    <m:rPr>
                      <m:sty m:val="bi"/>
                    </m:rPr>
                    <w:rPr>
                      <w:rFonts w:ascii="Cambria Math" w:hAnsi="Cambria Math"/>
                    </w:rPr>
                    <m:t>i</m:t>
                  </w:del>
                </m:r>
              </m:sub>
            </m:sSub>
            <m:r>
              <w:del w:id="6541" w:author="Luke Slemon" w:date="2020-04-14T18:11:00Z">
                <m:rPr>
                  <m:sty m:val="p"/>
                </m:rPr>
                <w:rPr>
                  <w:rFonts w:ascii="Cambria Math" w:hAnsi="Cambria Math"/>
                </w:rPr>
                <m:t>(</m:t>
              </w:del>
            </m:r>
            <m:sSub>
              <m:sSubPr>
                <m:ctrlPr>
                  <w:del w:id="6542" w:author="Luke Slemon" w:date="2020-04-14T18:11:00Z">
                    <w:rPr>
                      <w:rFonts w:ascii="Cambria Math" w:hAnsi="Cambria Math"/>
                      <w:bCs/>
                    </w:rPr>
                  </w:del>
                </m:ctrlPr>
              </m:sSubPr>
              <m:e>
                <m:r>
                  <w:del w:id="6543" w:author="Luke Slemon" w:date="2020-04-14T18:11:00Z">
                    <m:rPr>
                      <m:sty m:val="bi"/>
                    </m:rPr>
                    <w:rPr>
                      <w:rFonts w:ascii="Cambria Math" w:hAnsi="Cambria Math"/>
                    </w:rPr>
                    <m:t>μ</m:t>
                  </w:del>
                </m:r>
              </m:e>
              <m:sub>
                <m:r>
                  <w:del w:id="6544" w:author="Luke Slemon" w:date="2020-04-14T18:11:00Z">
                    <m:rPr>
                      <m:sty m:val="bi"/>
                    </m:rPr>
                    <w:rPr>
                      <w:rFonts w:ascii="Cambria Math" w:hAnsi="Cambria Math"/>
                    </w:rPr>
                    <m:t>i</m:t>
                  </w:del>
                </m:r>
              </m:sub>
            </m:sSub>
            <m:r>
              <w:del w:id="6545" w:author="Luke Slemon" w:date="2020-04-14T18:11:00Z">
                <m:rPr>
                  <m:sty m:val="p"/>
                </m:rPr>
                <w:rPr>
                  <w:rFonts w:ascii="Cambria Math" w:hAnsi="Cambria Math"/>
                </w:rPr>
                <m:t>-</m:t>
              </w:del>
            </m:r>
            <m:r>
              <w:del w:id="6546" w:author="Luke Slemon" w:date="2020-04-14T18:11:00Z">
                <m:rPr>
                  <m:sty m:val="bi"/>
                </m:rPr>
                <w:rPr>
                  <w:rFonts w:ascii="Cambria Math" w:hAnsi="Cambria Math"/>
                </w:rPr>
                <m:t>μ</m:t>
              </w:del>
            </m:r>
            <m:r>
              <w:del w:id="6547" w:author="Luke Slemon" w:date="2020-04-14T18:11:00Z">
                <m:rPr>
                  <m:sty m:val="p"/>
                </m:rPr>
                <w:rPr>
                  <w:rFonts w:ascii="Cambria Math" w:hAnsi="Cambria Math"/>
                </w:rPr>
                <m:t>)</m:t>
              </w:del>
            </m:r>
            <m:sSup>
              <m:sSupPr>
                <m:ctrlPr>
                  <w:del w:id="6548" w:author="Luke Slemon" w:date="2020-04-14T18:11:00Z">
                    <w:rPr>
                      <w:rFonts w:ascii="Cambria Math" w:hAnsi="Cambria Math"/>
                      <w:bCs/>
                    </w:rPr>
                  </w:del>
                </m:ctrlPr>
              </m:sSupPr>
              <m:e>
                <m:r>
                  <w:del w:id="6549" w:author="Luke Slemon" w:date="2020-04-14T18:11:00Z">
                    <m:rPr>
                      <m:sty m:val="p"/>
                    </m:rPr>
                    <w:rPr>
                      <w:rFonts w:ascii="Cambria Math" w:hAnsi="Cambria Math"/>
                    </w:rPr>
                    <m:t>(</m:t>
                  </w:del>
                </m:r>
                <m:sSub>
                  <m:sSubPr>
                    <m:ctrlPr>
                      <w:del w:id="6550" w:author="Luke Slemon" w:date="2020-04-14T18:11:00Z">
                        <w:rPr>
                          <w:rFonts w:ascii="Cambria Math" w:hAnsi="Cambria Math"/>
                          <w:bCs/>
                        </w:rPr>
                      </w:del>
                    </m:ctrlPr>
                  </m:sSubPr>
                  <m:e>
                    <m:r>
                      <w:del w:id="6551" w:author="Luke Slemon" w:date="2020-04-14T18:11:00Z">
                        <m:rPr>
                          <m:sty m:val="bi"/>
                        </m:rPr>
                        <w:rPr>
                          <w:rFonts w:ascii="Cambria Math" w:hAnsi="Cambria Math"/>
                        </w:rPr>
                        <m:t>μ</m:t>
                      </w:del>
                    </m:r>
                  </m:e>
                  <m:sub>
                    <m:r>
                      <w:del w:id="6552" w:author="Luke Slemon" w:date="2020-04-14T18:11:00Z">
                        <m:rPr>
                          <m:sty m:val="bi"/>
                        </m:rPr>
                        <w:rPr>
                          <w:rFonts w:ascii="Cambria Math" w:hAnsi="Cambria Math"/>
                        </w:rPr>
                        <m:t>i</m:t>
                      </w:del>
                    </m:r>
                  </m:sub>
                </m:sSub>
                <m:r>
                  <w:del w:id="6553" w:author="Luke Slemon" w:date="2020-04-14T18:11:00Z">
                    <m:rPr>
                      <m:sty m:val="p"/>
                    </m:rPr>
                    <w:rPr>
                      <w:rFonts w:ascii="Cambria Math" w:hAnsi="Cambria Math"/>
                    </w:rPr>
                    <m:t>-</m:t>
                  </w:del>
                </m:r>
                <m:r>
                  <w:del w:id="6554" w:author="Luke Slemon" w:date="2020-04-14T18:11:00Z">
                    <m:rPr>
                      <m:sty m:val="bi"/>
                    </m:rPr>
                    <w:rPr>
                      <w:rFonts w:ascii="Cambria Math" w:hAnsi="Cambria Math"/>
                    </w:rPr>
                    <m:t>μ</m:t>
                  </w:del>
                </m:r>
                <m:r>
                  <w:del w:id="6555" w:author="Luke Slemon" w:date="2020-04-14T18:11:00Z">
                    <m:rPr>
                      <m:sty m:val="p"/>
                    </m:rPr>
                    <w:rPr>
                      <w:rFonts w:ascii="Cambria Math" w:hAnsi="Cambria Math"/>
                    </w:rPr>
                    <m:t>)</m:t>
                  </w:del>
                </m:r>
              </m:e>
              <m:sup>
                <m:r>
                  <w:del w:id="6556" w:author="Luke Slemon" w:date="2020-04-14T18:11:00Z">
                    <m:rPr>
                      <m:sty m:val="bi"/>
                    </m:rPr>
                    <w:rPr>
                      <w:rFonts w:ascii="Cambria Math" w:hAnsi="Cambria Math"/>
                    </w:rPr>
                    <m:t>T</m:t>
                  </w:del>
                </m:r>
              </m:sup>
            </m:sSup>
          </m:e>
        </m:nary>
        <m:r>
          <w:del w:id="6557" w:author="Luke Slemon" w:date="2020-04-14T18:11:00Z">
            <m:rPr>
              <m:sty m:val="p"/>
            </m:rPr>
            <w:rPr>
              <w:rFonts w:ascii="Cambria Math" w:hAnsi="Cambria Math"/>
            </w:rPr>
            <m:t xml:space="preserve"> [</m:t>
          </w:del>
        </m:r>
        <m:r>
          <w:del w:id="6558" w:author="Luke Slemon" w:date="2020-04-14T18:11:00Z">
            <w:rPr>
              <w:rFonts w:ascii="Cambria Math" w:hAnsi="Cambria Math"/>
            </w:rPr>
            <m:t>eqn</m:t>
          </w:del>
        </m:r>
        <m:r>
          <w:del w:id="6559" w:author="Luke Slemon" w:date="2020-04-14T18:11:00Z">
            <m:rPr>
              <m:sty m:val="p"/>
            </m:rPr>
            <w:rPr>
              <w:rFonts w:ascii="Cambria Math" w:hAnsi="Cambria Math"/>
            </w:rPr>
            <m:t xml:space="preserve"> 6.</m:t>
          </w:del>
        </m:r>
        <m:r>
          <w:del w:id="6560" w:author="Luke Slemon" w:date="2020-04-14T18:11:00Z">
            <w:rPr>
              <w:rFonts w:ascii="Cambria Math" w:hAnsi="Cambria Math"/>
            </w:rPr>
            <m:t>d</m:t>
          </w:del>
        </m:r>
        <m:r>
          <w:del w:id="6561" w:author="Luke Slemon" w:date="2020-04-14T18:11:00Z">
            <m:rPr>
              <m:sty m:val="p"/>
            </m:rPr>
            <w:rPr>
              <w:rFonts w:ascii="Cambria Math" w:hAnsi="Cambria Math"/>
            </w:rPr>
            <m:t>.</m:t>
          </w:del>
        </m:r>
        <m:r>
          <w:del w:id="6562" w:author="Luke Slemon" w:date="2020-04-14T18:11:00Z">
            <w:rPr>
              <w:rFonts w:ascii="Cambria Math" w:hAnsi="Cambria Math"/>
            </w:rPr>
            <m:t>iii</m:t>
          </w:del>
        </m:r>
        <m:r>
          <w:del w:id="6563" w:author="Luke Slemon" w:date="2020-04-14T18:11:00Z">
            <m:rPr>
              <m:sty m:val="p"/>
            </m:rPr>
            <w:rPr>
              <w:rFonts w:ascii="Cambria Math" w:hAnsi="Cambria Math"/>
            </w:rPr>
            <m:t>.9]</m:t>
          </w:del>
        </m:r>
      </m:oMath>
      <w:del w:id="6564" w:author="Luke Slemon" w:date="2020-04-14T18:11:00Z">
        <w:r w:rsidR="0068738C" w:rsidDel="002D2263">
          <w:rPr>
            <w:rFonts w:eastAsiaTheme="minorEastAsia"/>
          </w:rPr>
          <w:delText xml:space="preserve">     </w:delText>
        </w:r>
        <w:r w:rsidR="0068738C" w:rsidDel="002D2263">
          <w:rPr>
            <w:rFonts w:eastAsiaTheme="minorEastAsia"/>
          </w:rPr>
          <w:br/>
          <w:delText xml:space="preserve">N = samples in class i, </w:delText>
        </w:r>
        <m:oMath>
          <m:r>
            <w:rPr>
              <w:rFonts w:ascii="Cambria Math" w:hAnsi="Cambria Math"/>
            </w:rPr>
            <m:t>μ</m:t>
          </m:r>
        </m:oMath>
        <w:r w:rsidR="0068738C" w:rsidDel="002D2263">
          <w:rPr>
            <w:rFonts w:eastAsiaTheme="minorEastAsia"/>
          </w:rPr>
          <w:delText xml:space="preserve"> = total mean, </w:delTex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0068738C" w:rsidDel="002D2263">
          <w:rPr>
            <w:rFonts w:eastAsiaTheme="minorEastAsia"/>
          </w:rPr>
          <w:delText xml:space="preserve"> = mean of class i</w:delText>
        </w:r>
        <w:bookmarkStart w:id="6565" w:name="_Toc40639414"/>
        <w:bookmarkEnd w:id="6565"/>
      </w:del>
    </w:p>
    <w:p w14:paraId="7F960A21" w14:textId="6F6009D3" w:rsidR="0068738C" w:rsidDel="002D2263" w:rsidRDefault="0068738C">
      <w:pPr>
        <w:pStyle w:val="Heading1"/>
        <w:rPr>
          <w:del w:id="6566" w:author="Luke Slemon" w:date="2020-04-14T18:11:00Z"/>
        </w:rPr>
        <w:pPrChange w:id="6567" w:author="Luke Slemon" w:date="2020-05-17T20:15:00Z">
          <w:pPr>
            <w:pStyle w:val="TextSub4"/>
          </w:pPr>
        </w:pPrChange>
      </w:pPr>
      <w:del w:id="6568" w:author="Luke Slemon" w:date="2020-04-14T18:11:00Z">
        <w:r w:rsidDel="002D2263">
          <w:delText xml:space="preserve">The 4x4 within class scatter matrix, which works to estimate the covariance within each class, or variance between each data point and the mean in a multivariate space. </w:delText>
        </w:r>
        <w:bookmarkStart w:id="6569" w:name="_Toc40639415"/>
        <w:bookmarkEnd w:id="6569"/>
      </w:del>
    </w:p>
    <w:p w14:paraId="3A0F86C7" w14:textId="67895FBB" w:rsidR="0068738C" w:rsidDel="002D2263" w:rsidRDefault="00FB68C4">
      <w:pPr>
        <w:pStyle w:val="Heading1"/>
        <w:rPr>
          <w:del w:id="6570" w:author="Luke Slemon" w:date="2020-04-14T18:11:00Z"/>
          <w:rFonts w:eastAsiaTheme="minorEastAsia"/>
        </w:rPr>
        <w:pPrChange w:id="6571" w:author="Luke Slemon" w:date="2020-05-17T20:15:00Z">
          <w:pPr>
            <w:pStyle w:val="TextSub4"/>
          </w:pPr>
        </w:pPrChange>
      </w:pPr>
      <m:oMath>
        <m:sSub>
          <m:sSubPr>
            <m:ctrlPr>
              <w:del w:id="6572" w:author="Luke Slemon" w:date="2020-04-14T18:11:00Z">
                <w:rPr>
                  <w:rFonts w:ascii="Cambria Math" w:hAnsi="Cambria Math"/>
                  <w:bCs/>
                </w:rPr>
              </w:del>
            </m:ctrlPr>
          </m:sSubPr>
          <m:e>
            <m:r>
              <w:del w:id="6573" w:author="Luke Slemon" w:date="2020-04-14T18:11:00Z">
                <m:rPr>
                  <m:sty m:val="bi"/>
                </m:rPr>
                <w:rPr>
                  <w:rFonts w:ascii="Cambria Math" w:hAnsi="Cambria Math"/>
                </w:rPr>
                <m:t>S</m:t>
              </w:del>
            </m:r>
          </m:e>
          <m:sub>
            <m:r>
              <w:del w:id="6574" w:author="Luke Slemon" w:date="2020-04-14T18:11:00Z">
                <m:rPr>
                  <m:sty m:val="bi"/>
                </m:rPr>
                <w:rPr>
                  <w:rFonts w:ascii="Cambria Math" w:hAnsi="Cambria Math"/>
                </w:rPr>
                <m:t>W</m:t>
              </w:del>
            </m:r>
          </m:sub>
        </m:sSub>
        <m:r>
          <w:del w:id="6575" w:author="Luke Slemon" w:date="2020-04-14T18:11:00Z">
            <m:rPr>
              <m:sty m:val="p"/>
            </m:rPr>
            <w:rPr>
              <w:rFonts w:ascii="Cambria Math" w:hAnsi="Cambria Math"/>
            </w:rPr>
            <m:t xml:space="preserve">= </m:t>
          </w:del>
        </m:r>
        <m:nary>
          <m:naryPr>
            <m:chr m:val="∑"/>
            <m:limLoc m:val="undOvr"/>
            <m:ctrlPr>
              <w:del w:id="6576" w:author="Luke Slemon" w:date="2020-04-14T18:11:00Z">
                <w:rPr>
                  <w:rFonts w:ascii="Cambria Math" w:hAnsi="Cambria Math"/>
                  <w:bCs/>
                </w:rPr>
              </w:del>
            </m:ctrlPr>
          </m:naryPr>
          <m:sub>
            <m:r>
              <w:del w:id="6577" w:author="Luke Slemon" w:date="2020-04-14T18:11:00Z">
                <m:rPr>
                  <m:sty m:val="bi"/>
                </m:rPr>
                <w:rPr>
                  <w:rFonts w:ascii="Cambria Math" w:hAnsi="Cambria Math"/>
                </w:rPr>
                <m:t>i</m:t>
              </w:del>
            </m:r>
            <m:r>
              <w:del w:id="6578" w:author="Luke Slemon" w:date="2020-04-14T18:11:00Z">
                <m:rPr>
                  <m:sty m:val="p"/>
                </m:rPr>
                <w:rPr>
                  <w:rFonts w:ascii="Cambria Math" w:hAnsi="Cambria Math"/>
                </w:rPr>
                <m:t>=</m:t>
              </w:del>
            </m:r>
            <m:r>
              <w:del w:id="6579" w:author="Luke Slemon" w:date="2020-04-14T18:11:00Z">
                <m:rPr>
                  <m:sty m:val="b"/>
                </m:rPr>
                <w:rPr>
                  <w:rFonts w:ascii="Cambria Math" w:hAnsi="Cambria Math"/>
                </w:rPr>
                <m:t>1</m:t>
              </w:del>
            </m:r>
          </m:sub>
          <m:sup>
            <m:r>
              <w:del w:id="6580" w:author="Luke Slemon" w:date="2020-04-14T18:11:00Z">
                <m:rPr>
                  <m:sty m:val="bi"/>
                </m:rPr>
                <w:rPr>
                  <w:rFonts w:ascii="Cambria Math" w:hAnsi="Cambria Math"/>
                </w:rPr>
                <m:t>c</m:t>
              </w:del>
            </m:r>
          </m:sup>
          <m:e>
            <m:sSub>
              <m:sSubPr>
                <m:ctrlPr>
                  <w:del w:id="6581" w:author="Luke Slemon" w:date="2020-04-14T18:11:00Z">
                    <w:rPr>
                      <w:rFonts w:ascii="Cambria Math" w:hAnsi="Cambria Math"/>
                      <w:bCs/>
                    </w:rPr>
                  </w:del>
                </m:ctrlPr>
              </m:sSubPr>
              <m:e>
                <m:r>
                  <w:del w:id="6582" w:author="Luke Slemon" w:date="2020-04-14T18:11:00Z">
                    <m:rPr>
                      <m:sty m:val="bi"/>
                    </m:rPr>
                    <w:rPr>
                      <w:rFonts w:ascii="Cambria Math" w:hAnsi="Cambria Math"/>
                    </w:rPr>
                    <m:t>S</m:t>
                  </w:del>
                </m:r>
              </m:e>
              <m:sub>
                <m:r>
                  <w:del w:id="6583" w:author="Luke Slemon" w:date="2020-04-14T18:11:00Z">
                    <m:rPr>
                      <m:sty m:val="bi"/>
                    </m:rPr>
                    <w:rPr>
                      <w:rFonts w:ascii="Cambria Math" w:hAnsi="Cambria Math"/>
                    </w:rPr>
                    <m:t>i</m:t>
                  </w:del>
                </m:r>
              </m:sub>
            </m:sSub>
          </m:e>
        </m:nary>
        <m:r>
          <w:del w:id="6584" w:author="Luke Slemon" w:date="2020-04-14T18:11:00Z">
            <m:rPr>
              <m:sty m:val="p"/>
            </m:rPr>
            <w:rPr>
              <w:rFonts w:ascii="Cambria Math" w:eastAsiaTheme="minorEastAsia" w:hAnsi="Cambria Math"/>
            </w:rPr>
            <m:t xml:space="preserve">    </m:t>
          </w:del>
        </m:r>
        <m:r>
          <w:del w:id="6585" w:author="Luke Slemon" w:date="2020-04-14T18:11:00Z">
            <m:rPr>
              <m:sty m:val="p"/>
            </m:rPr>
            <w:rPr>
              <w:rFonts w:ascii="Cambria Math" w:hAnsi="Cambria Math"/>
            </w:rPr>
            <m:t>[</m:t>
          </w:del>
        </m:r>
        <m:r>
          <w:del w:id="6586" w:author="Luke Slemon" w:date="2020-04-14T18:11:00Z">
            <w:rPr>
              <w:rFonts w:ascii="Cambria Math" w:hAnsi="Cambria Math"/>
            </w:rPr>
            <m:t>eqn</m:t>
          </w:del>
        </m:r>
        <m:r>
          <w:del w:id="6587" w:author="Luke Slemon" w:date="2020-04-14T18:11:00Z">
            <m:rPr>
              <m:sty m:val="p"/>
            </m:rPr>
            <w:rPr>
              <w:rFonts w:ascii="Cambria Math" w:hAnsi="Cambria Math"/>
            </w:rPr>
            <m:t xml:space="preserve"> 6.</m:t>
          </w:del>
        </m:r>
        <m:r>
          <w:del w:id="6588" w:author="Luke Slemon" w:date="2020-04-14T18:11:00Z">
            <w:rPr>
              <w:rFonts w:ascii="Cambria Math" w:hAnsi="Cambria Math"/>
            </w:rPr>
            <m:t>d</m:t>
          </w:del>
        </m:r>
        <m:r>
          <w:del w:id="6589" w:author="Luke Slemon" w:date="2020-04-14T18:11:00Z">
            <m:rPr>
              <m:sty m:val="p"/>
            </m:rPr>
            <w:rPr>
              <w:rFonts w:ascii="Cambria Math" w:hAnsi="Cambria Math"/>
            </w:rPr>
            <m:t>.</m:t>
          </w:del>
        </m:r>
        <m:r>
          <w:del w:id="6590" w:author="Luke Slemon" w:date="2020-04-14T18:11:00Z">
            <w:rPr>
              <w:rFonts w:ascii="Cambria Math" w:hAnsi="Cambria Math"/>
            </w:rPr>
            <m:t>iii</m:t>
          </w:del>
        </m:r>
        <m:r>
          <w:del w:id="6591" w:author="Luke Slemon" w:date="2020-04-14T18:11:00Z">
            <m:rPr>
              <m:sty m:val="p"/>
            </m:rPr>
            <w:rPr>
              <w:rFonts w:ascii="Cambria Math" w:hAnsi="Cambria Math"/>
            </w:rPr>
            <m:t>.10]</m:t>
          </w:del>
        </m:r>
      </m:oMath>
      <w:del w:id="6592" w:author="Luke Slemon" w:date="2020-04-14T18:11:00Z">
        <w:r w:rsidR="0068738C" w:rsidDel="002D2263">
          <w:rPr>
            <w:rFonts w:eastAsiaTheme="minorEastAsia"/>
          </w:rPr>
          <w:tab/>
        </w:r>
        <w:r w:rsidR="0068738C" w:rsidDel="002D2263">
          <w:rPr>
            <w:rFonts w:eastAsiaTheme="minorEastAsia"/>
          </w:rPr>
          <w:tab/>
        </w:r>
        <w:r w:rsidR="0068738C" w:rsidDel="002D2263">
          <w:rPr>
            <w:rFonts w:eastAsiaTheme="minorEastAsia"/>
          </w:rPr>
          <w:br/>
          <w:delText>Si = class i scatter matrix, x = data sample in class i</w:delText>
        </w:r>
        <w:bookmarkStart w:id="6593" w:name="_Toc40639416"/>
        <w:bookmarkEnd w:id="6593"/>
      </w:del>
    </w:p>
    <w:p w14:paraId="00B264A0" w14:textId="3280ADB2" w:rsidR="0068738C" w:rsidRPr="004123FC" w:rsidDel="002D2263" w:rsidRDefault="00FB68C4">
      <w:pPr>
        <w:pStyle w:val="Heading1"/>
        <w:rPr>
          <w:del w:id="6594" w:author="Luke Slemon" w:date="2020-04-14T18:11:00Z"/>
          <w:rFonts w:eastAsiaTheme="minorEastAsia"/>
        </w:rPr>
        <w:pPrChange w:id="6595" w:author="Luke Slemon" w:date="2020-05-17T20:15:00Z">
          <w:pPr>
            <w:pStyle w:val="TextSub4"/>
          </w:pPr>
        </w:pPrChange>
      </w:pPr>
      <m:oMath>
        <m:sSub>
          <m:sSubPr>
            <m:ctrlPr>
              <w:del w:id="6596" w:author="Luke Slemon" w:date="2020-04-14T18:11:00Z">
                <w:rPr>
                  <w:rFonts w:ascii="Cambria Math" w:hAnsi="Cambria Math"/>
                  <w:bCs/>
                </w:rPr>
              </w:del>
            </m:ctrlPr>
          </m:sSubPr>
          <m:e>
            <m:r>
              <w:del w:id="6597" w:author="Luke Slemon" w:date="2020-04-14T18:11:00Z">
                <m:rPr>
                  <m:sty m:val="bi"/>
                </m:rPr>
                <w:rPr>
                  <w:rFonts w:ascii="Cambria Math" w:hAnsi="Cambria Math"/>
                </w:rPr>
                <m:t>S</m:t>
              </w:del>
            </m:r>
          </m:e>
          <m:sub>
            <m:r>
              <w:del w:id="6598" w:author="Luke Slemon" w:date="2020-04-14T18:11:00Z">
                <m:rPr>
                  <m:sty m:val="bi"/>
                </m:rPr>
                <w:rPr>
                  <w:rFonts w:ascii="Cambria Math" w:hAnsi="Cambria Math"/>
                </w:rPr>
                <m:t>i</m:t>
              </w:del>
            </m:r>
          </m:sub>
        </m:sSub>
        <m:r>
          <w:del w:id="6599" w:author="Luke Slemon" w:date="2020-04-14T18:11:00Z">
            <m:rPr>
              <m:sty m:val="p"/>
            </m:rPr>
            <w:rPr>
              <w:rFonts w:ascii="Cambria Math" w:hAnsi="Cambria Math"/>
            </w:rPr>
            <m:t xml:space="preserve">= </m:t>
          </w:del>
        </m:r>
        <m:nary>
          <m:naryPr>
            <m:chr m:val="∑"/>
            <m:limLoc m:val="undOvr"/>
            <m:ctrlPr>
              <w:del w:id="6600" w:author="Luke Slemon" w:date="2020-04-14T18:11:00Z">
                <w:rPr>
                  <w:rFonts w:ascii="Cambria Math" w:hAnsi="Cambria Math"/>
                  <w:bCs/>
                </w:rPr>
              </w:del>
            </m:ctrlPr>
          </m:naryPr>
          <m:sub>
            <m:r>
              <w:del w:id="6601" w:author="Luke Slemon" w:date="2020-04-14T18:11:00Z">
                <m:rPr>
                  <m:sty m:val="bi"/>
                </m:rPr>
                <w:rPr>
                  <w:rFonts w:ascii="Cambria Math" w:hAnsi="Cambria Math"/>
                </w:rPr>
                <m:t>xϵDi</m:t>
              </w:del>
            </m:r>
          </m:sub>
          <m:sup>
            <m:r>
              <w:del w:id="6602" w:author="Luke Slemon" w:date="2020-04-14T18:11:00Z">
                <m:rPr>
                  <m:sty m:val="bi"/>
                </m:rPr>
                <w:rPr>
                  <w:rFonts w:ascii="Cambria Math" w:hAnsi="Cambria Math"/>
                </w:rPr>
                <m:t>n</m:t>
              </w:del>
            </m:r>
          </m:sup>
          <m:e>
            <m:r>
              <w:del w:id="6603" w:author="Luke Slemon" w:date="2020-04-14T18:11:00Z">
                <m:rPr>
                  <m:sty m:val="p"/>
                </m:rPr>
                <w:rPr>
                  <w:rFonts w:ascii="Cambria Math" w:hAnsi="Cambria Math"/>
                </w:rPr>
                <m:t>(</m:t>
              </w:del>
            </m:r>
            <m:r>
              <w:del w:id="6604" w:author="Luke Slemon" w:date="2020-04-14T18:11:00Z">
                <m:rPr>
                  <m:sty m:val="bi"/>
                </m:rPr>
                <w:rPr>
                  <w:rFonts w:ascii="Cambria Math" w:hAnsi="Cambria Math"/>
                </w:rPr>
                <m:t>x</m:t>
              </w:del>
            </m:r>
            <m:r>
              <w:del w:id="6605" w:author="Luke Slemon" w:date="2020-04-14T18:11:00Z">
                <m:rPr>
                  <m:sty m:val="p"/>
                </m:rPr>
                <w:rPr>
                  <w:rFonts w:ascii="Cambria Math" w:hAnsi="Cambria Math"/>
                </w:rPr>
                <m:t>-</m:t>
              </w:del>
            </m:r>
            <m:sSub>
              <m:sSubPr>
                <m:ctrlPr>
                  <w:del w:id="6606" w:author="Luke Slemon" w:date="2020-04-14T18:11:00Z">
                    <w:rPr>
                      <w:rFonts w:ascii="Cambria Math" w:hAnsi="Cambria Math"/>
                      <w:bCs/>
                    </w:rPr>
                  </w:del>
                </m:ctrlPr>
              </m:sSubPr>
              <m:e>
                <m:r>
                  <w:del w:id="6607" w:author="Luke Slemon" w:date="2020-04-14T18:11:00Z">
                    <m:rPr>
                      <m:sty m:val="bi"/>
                    </m:rPr>
                    <w:rPr>
                      <w:rFonts w:ascii="Cambria Math" w:hAnsi="Cambria Math"/>
                    </w:rPr>
                    <m:t>μ</m:t>
                  </w:del>
                </m:r>
              </m:e>
              <m:sub>
                <m:r>
                  <w:del w:id="6608" w:author="Luke Slemon" w:date="2020-04-14T18:11:00Z">
                    <m:rPr>
                      <m:sty m:val="bi"/>
                    </m:rPr>
                    <w:rPr>
                      <w:rFonts w:ascii="Cambria Math" w:hAnsi="Cambria Math"/>
                    </w:rPr>
                    <m:t>i</m:t>
                  </w:del>
                </m:r>
              </m:sub>
            </m:sSub>
            <m:r>
              <w:del w:id="6609" w:author="Luke Slemon" w:date="2020-04-14T18:11:00Z">
                <m:rPr>
                  <m:sty m:val="p"/>
                </m:rPr>
                <w:rPr>
                  <w:rFonts w:ascii="Cambria Math" w:hAnsi="Cambria Math"/>
                </w:rPr>
                <m:t>)</m:t>
              </w:del>
            </m:r>
            <m:sSup>
              <m:sSupPr>
                <m:ctrlPr>
                  <w:del w:id="6610" w:author="Luke Slemon" w:date="2020-04-14T18:11:00Z">
                    <w:rPr>
                      <w:rFonts w:ascii="Cambria Math" w:hAnsi="Cambria Math"/>
                      <w:bCs/>
                    </w:rPr>
                  </w:del>
                </m:ctrlPr>
              </m:sSupPr>
              <m:e>
                <m:r>
                  <w:del w:id="6611" w:author="Luke Slemon" w:date="2020-04-14T18:11:00Z">
                    <m:rPr>
                      <m:sty m:val="p"/>
                    </m:rPr>
                    <w:rPr>
                      <w:rFonts w:ascii="Cambria Math" w:hAnsi="Cambria Math"/>
                    </w:rPr>
                    <m:t>(</m:t>
                  </w:del>
                </m:r>
                <m:r>
                  <w:del w:id="6612" w:author="Luke Slemon" w:date="2020-04-14T18:11:00Z">
                    <m:rPr>
                      <m:sty m:val="bi"/>
                    </m:rPr>
                    <w:rPr>
                      <w:rFonts w:ascii="Cambria Math" w:hAnsi="Cambria Math"/>
                    </w:rPr>
                    <m:t>x</m:t>
                  </w:del>
                </m:r>
                <m:r>
                  <w:del w:id="6613" w:author="Luke Slemon" w:date="2020-04-14T18:11:00Z">
                    <m:rPr>
                      <m:sty m:val="p"/>
                    </m:rPr>
                    <w:rPr>
                      <w:rFonts w:ascii="Cambria Math" w:hAnsi="Cambria Math"/>
                    </w:rPr>
                    <m:t>-</m:t>
                  </w:del>
                </m:r>
                <m:sSub>
                  <m:sSubPr>
                    <m:ctrlPr>
                      <w:del w:id="6614" w:author="Luke Slemon" w:date="2020-04-14T18:11:00Z">
                        <w:rPr>
                          <w:rFonts w:ascii="Cambria Math" w:hAnsi="Cambria Math"/>
                          <w:bCs/>
                        </w:rPr>
                      </w:del>
                    </m:ctrlPr>
                  </m:sSubPr>
                  <m:e>
                    <m:r>
                      <w:del w:id="6615" w:author="Luke Slemon" w:date="2020-04-14T18:11:00Z">
                        <m:rPr>
                          <m:sty m:val="bi"/>
                        </m:rPr>
                        <w:rPr>
                          <w:rFonts w:ascii="Cambria Math" w:hAnsi="Cambria Math"/>
                        </w:rPr>
                        <m:t>μ</m:t>
                      </w:del>
                    </m:r>
                  </m:e>
                  <m:sub>
                    <m:r>
                      <w:del w:id="6616" w:author="Luke Slemon" w:date="2020-04-14T18:11:00Z">
                        <m:rPr>
                          <m:sty m:val="bi"/>
                        </m:rPr>
                        <w:rPr>
                          <w:rFonts w:ascii="Cambria Math" w:hAnsi="Cambria Math"/>
                        </w:rPr>
                        <m:t>i</m:t>
                      </w:del>
                    </m:r>
                  </m:sub>
                </m:sSub>
                <m:r>
                  <w:del w:id="6617" w:author="Luke Slemon" w:date="2020-04-14T18:11:00Z">
                    <m:rPr>
                      <m:sty m:val="p"/>
                    </m:rPr>
                    <w:rPr>
                      <w:rFonts w:ascii="Cambria Math" w:hAnsi="Cambria Math"/>
                    </w:rPr>
                    <m:t>)</m:t>
                  </w:del>
                </m:r>
              </m:e>
              <m:sup>
                <m:r>
                  <w:del w:id="6618" w:author="Luke Slemon" w:date="2020-04-14T18:11:00Z">
                    <m:rPr>
                      <m:sty m:val="bi"/>
                    </m:rPr>
                    <w:rPr>
                      <w:rFonts w:ascii="Cambria Math" w:hAnsi="Cambria Math"/>
                    </w:rPr>
                    <m:t>T</m:t>
                  </w:del>
                </m:r>
              </m:sup>
            </m:sSup>
          </m:e>
        </m:nary>
        <m:r>
          <w:del w:id="6619" w:author="Luke Slemon" w:date="2020-04-14T18:11:00Z">
            <m:rPr>
              <m:sty m:val="p"/>
            </m:rPr>
            <w:rPr>
              <w:rFonts w:ascii="Cambria Math" w:hAnsi="Cambria Math"/>
            </w:rPr>
            <m:t xml:space="preserve">    [</m:t>
          </w:del>
        </m:r>
        <m:r>
          <w:del w:id="6620" w:author="Luke Slemon" w:date="2020-04-14T18:11:00Z">
            <w:rPr>
              <w:rFonts w:ascii="Cambria Math" w:hAnsi="Cambria Math"/>
            </w:rPr>
            <m:t>eqn</m:t>
          </w:del>
        </m:r>
        <m:r>
          <w:del w:id="6621" w:author="Luke Slemon" w:date="2020-04-14T18:11:00Z">
            <m:rPr>
              <m:sty m:val="p"/>
            </m:rPr>
            <w:rPr>
              <w:rFonts w:ascii="Cambria Math" w:hAnsi="Cambria Math"/>
            </w:rPr>
            <m:t xml:space="preserve"> 6.</m:t>
          </w:del>
        </m:r>
        <m:r>
          <w:del w:id="6622" w:author="Luke Slemon" w:date="2020-04-14T18:11:00Z">
            <w:rPr>
              <w:rFonts w:ascii="Cambria Math" w:hAnsi="Cambria Math"/>
            </w:rPr>
            <m:t>d</m:t>
          </w:del>
        </m:r>
        <m:r>
          <w:del w:id="6623" w:author="Luke Slemon" w:date="2020-04-14T18:11:00Z">
            <m:rPr>
              <m:sty m:val="p"/>
            </m:rPr>
            <w:rPr>
              <w:rFonts w:ascii="Cambria Math" w:hAnsi="Cambria Math"/>
            </w:rPr>
            <m:t>.</m:t>
          </w:del>
        </m:r>
        <m:r>
          <w:del w:id="6624" w:author="Luke Slemon" w:date="2020-04-14T18:11:00Z">
            <w:rPr>
              <w:rFonts w:ascii="Cambria Math" w:hAnsi="Cambria Math"/>
            </w:rPr>
            <m:t>iii</m:t>
          </w:del>
        </m:r>
        <m:r>
          <w:del w:id="6625" w:author="Luke Slemon" w:date="2020-04-14T18:11:00Z">
            <m:rPr>
              <m:sty m:val="p"/>
            </m:rPr>
            <w:rPr>
              <w:rFonts w:ascii="Cambria Math" w:hAnsi="Cambria Math"/>
            </w:rPr>
            <m:t>.11]</m:t>
          </w:del>
        </m:r>
      </m:oMath>
      <w:del w:id="6626" w:author="Luke Slemon" w:date="2020-04-14T18:11:00Z">
        <w:r w:rsidR="0068738C" w:rsidDel="002D2263">
          <w:rPr>
            <w:rFonts w:eastAsiaTheme="minorEastAsia"/>
          </w:rPr>
          <w:delText xml:space="preserve"> </w:delText>
        </w:r>
        <w:r w:rsidR="0068738C" w:rsidDel="002D2263">
          <w:rPr>
            <w:rFonts w:eastAsiaTheme="minorEastAsia"/>
          </w:rPr>
          <w:tab/>
        </w:r>
        <w:r w:rsidR="0068738C" w:rsidDel="002D2263">
          <w:rPr>
            <w:rFonts w:eastAsiaTheme="minorEastAsia"/>
          </w:rPr>
          <w:br/>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 xml:space="preserve"> </m:t>
          </m:r>
        </m:oMath>
        <w:r w:rsidR="0068738C" w:rsidDel="002D2263">
          <w:rPr>
            <w:rFonts w:eastAsiaTheme="minorEastAsia"/>
          </w:rPr>
          <w:delText>= mean of class i</w:delText>
        </w:r>
        <w:bookmarkStart w:id="6627" w:name="_Toc40639417"/>
        <w:bookmarkEnd w:id="6627"/>
      </w:del>
    </w:p>
    <w:p w14:paraId="56CB09EB" w14:textId="6A5A311A" w:rsidR="0068738C" w:rsidDel="002D2263" w:rsidRDefault="0068738C">
      <w:pPr>
        <w:pStyle w:val="Heading1"/>
        <w:rPr>
          <w:del w:id="6628" w:author="Luke Slemon" w:date="2020-04-14T18:11:00Z"/>
        </w:rPr>
        <w:pPrChange w:id="6629" w:author="Luke Slemon" w:date="2020-05-17T20:15:00Z">
          <w:pPr>
            <w:pStyle w:val="TextSub4"/>
          </w:pPr>
        </w:pPrChange>
      </w:pPr>
      <w:del w:id="6630" w:author="Luke Slemon" w:date="2020-04-14T18:11:00Z">
        <w:r w:rsidDel="002D2263">
          <w:delText>After determining both the Between scatter and the within class scatter, the projections utilised to transform the data to the new plane or axis are generated from the eigen</w:delText>
        </w:r>
        <w:r w:rsidR="00CB003E" w:rsidDel="002D2263">
          <w:delText xml:space="preserve"> </w:delText>
        </w:r>
        <w:r w:rsidDel="002D2263">
          <w:delText xml:space="preserve">decomposition of </w:delText>
        </w:r>
        <w:r w:rsidRPr="00FE7D3D" w:rsidDel="002D2263">
          <w:delText>inv(Sw)*Sb</w:delText>
        </w:r>
        <w:r w:rsidDel="002D2263">
          <w:delText xml:space="preserve">. The eigenvectors with the highest eigenvalues will work to project the data in order to retain the most information and have the best separability between the classes. Therefore, the eigenvectors will need to be sorted according to the eigenvalues in descending order. </w:delText>
        </w:r>
        <w:bookmarkStart w:id="6631" w:name="_Toc40639418"/>
        <w:bookmarkEnd w:id="6631"/>
      </w:del>
    </w:p>
    <w:p w14:paraId="40A50FC0" w14:textId="0214147F" w:rsidR="0068738C" w:rsidRPr="00CB003E" w:rsidDel="002D2263" w:rsidRDefault="0068738C">
      <w:pPr>
        <w:pStyle w:val="Heading1"/>
        <w:rPr>
          <w:del w:id="6632" w:author="Luke Slemon" w:date="2020-04-14T18:11:00Z"/>
          <w:color w:val="FF0000"/>
        </w:rPr>
        <w:pPrChange w:id="6633" w:author="Luke Slemon" w:date="2020-05-17T20:15:00Z">
          <w:pPr>
            <w:pStyle w:val="TextSub4"/>
          </w:pPr>
        </w:pPrChange>
      </w:pPr>
      <w:del w:id="6634" w:author="Luke Slemon" w:date="2020-04-14T18:11:00Z">
        <w:r w:rsidDel="002D2263">
          <w:delText xml:space="preserve">By sorting all of the eigenvectors and eigenvalues, it means the matrix spanned by all of the eigenvectors can be utilised to transform the original data to a new feature space, where the first two dimensions can be utilised to create a 2d plot with the data being separated as seen in figure4. </w:delText>
        </w:r>
        <w:bookmarkStart w:id="6635" w:name="_Toc40639419"/>
        <w:bookmarkEnd w:id="6635"/>
      </w:del>
    </w:p>
    <w:p w14:paraId="215ACAFC" w14:textId="2F1B3135" w:rsidR="00CB003E" w:rsidRPr="00CB003E" w:rsidDel="002D2263" w:rsidRDefault="00CB003E">
      <w:pPr>
        <w:pStyle w:val="Heading1"/>
        <w:rPr>
          <w:del w:id="6636" w:author="Luke Slemon" w:date="2020-04-14T18:11:00Z"/>
        </w:rPr>
        <w:pPrChange w:id="6637" w:author="Luke Slemon" w:date="2020-05-17T20:15:00Z">
          <w:pPr>
            <w:pStyle w:val="TextSub4"/>
            <w:jc w:val="center"/>
          </w:pPr>
        </w:pPrChange>
      </w:pPr>
      <w:del w:id="6638" w:author="Luke Slemon" w:date="2020-04-14T18:11:00Z">
        <w:r w:rsidRPr="00CB003E" w:rsidDel="002D2263">
          <w:delText xml:space="preserve">Insert Image of working discriment reduction of EEG data </w:delText>
        </w:r>
        <w:bookmarkStart w:id="6639" w:name="_Toc40639420"/>
        <w:bookmarkEnd w:id="6639"/>
      </w:del>
    </w:p>
    <w:p w14:paraId="5CA48800" w14:textId="5E70AFA3" w:rsidR="00736F36" w:rsidDel="002D2263" w:rsidRDefault="0068738C">
      <w:pPr>
        <w:pStyle w:val="Heading1"/>
        <w:rPr>
          <w:del w:id="6640" w:author="Luke Slemon" w:date="2020-04-14T18:11:00Z"/>
        </w:rPr>
        <w:pPrChange w:id="6641" w:author="Luke Slemon" w:date="2020-05-17T20:15:00Z">
          <w:pPr>
            <w:pStyle w:val="TextSub4"/>
          </w:pPr>
        </w:pPrChange>
      </w:pPr>
      <w:del w:id="6642" w:author="Luke Slemon" w:date="2020-04-14T18:11:00Z">
        <w:r w:rsidDel="002D2263">
          <w:delText xml:space="preserve">By utilising feature reduction, input data points can be plotted to the new feature plane which works as a visual test </w:delText>
        </w:r>
        <w:r w:rsidR="00CB003E" w:rsidDel="002D2263">
          <w:delText>to determine that the software method correctly generates the Scatter matrices which will be then utilised as the common Covariance Matrix.</w:delText>
        </w:r>
        <w:bookmarkStart w:id="6643" w:name="_Toc40639421"/>
        <w:bookmarkEnd w:id="6643"/>
      </w:del>
    </w:p>
    <w:p w14:paraId="16830104" w14:textId="24880399" w:rsidR="0068738C" w:rsidDel="002D2263" w:rsidRDefault="0068738C">
      <w:pPr>
        <w:pStyle w:val="Heading1"/>
        <w:rPr>
          <w:del w:id="6644" w:author="Luke Slemon" w:date="2020-04-14T18:11:00Z"/>
        </w:rPr>
        <w:pPrChange w:id="6645" w:author="Luke Slemon" w:date="2020-05-17T20:15:00Z">
          <w:pPr>
            <w:pStyle w:val="TextSub4"/>
          </w:pPr>
        </w:pPrChange>
      </w:pPr>
      <w:del w:id="6646" w:author="Luke Slemon" w:date="2020-04-14T18:11:00Z">
        <w:r w:rsidDel="002D2263">
          <w:delText xml:space="preserve">The class PDFs are calculated using equation </w:delText>
        </w:r>
        <w:r w:rsidR="00736F36" w:rsidDel="002D2263">
          <w:delText>6.d.iii.2</w:delText>
        </w:r>
        <w:r w:rsidDel="002D2263">
          <w:delText xml:space="preserve"> from the background section, and coupled with the class proportions, the marginal likelihood of the input belonging to any class is determined using equation </w:delText>
        </w:r>
        <w:r w:rsidR="00736F36" w:rsidDel="002D2263">
          <w:delText>6.d.iii.</w:delText>
        </w:r>
        <w:r w:rsidDel="002D2263">
          <w:delText xml:space="preserve">3. Finally, the class pdfs, class proportions, and marginal probability was used to determine the class posterior probabilities using equation </w:delText>
        </w:r>
        <w:r w:rsidR="00736F36" w:rsidDel="002D2263">
          <w:delText>6.d.iii.1</w:delText>
        </w:r>
        <w:r w:rsidDel="002D2263">
          <w:delText xml:space="preserve">. Then the class with the highest posterior probability classified </w:delText>
        </w:r>
        <w:r w:rsidR="00736F36" w:rsidDel="002D2263">
          <w:delText xml:space="preserve">is returned. </w:delText>
        </w:r>
        <w:r w:rsidDel="002D2263">
          <w:delText xml:space="preserve"> </w:delText>
        </w:r>
        <w:bookmarkStart w:id="6647" w:name="_Toc40639422"/>
        <w:bookmarkEnd w:id="6647"/>
      </w:del>
    </w:p>
    <w:p w14:paraId="2915FF6F" w14:textId="25EE152A" w:rsidR="0068738C" w:rsidRPr="0068738C" w:rsidDel="002D2263" w:rsidRDefault="0068738C">
      <w:pPr>
        <w:pStyle w:val="Heading1"/>
        <w:rPr>
          <w:del w:id="6648" w:author="Luke Slemon" w:date="2020-04-14T18:11:00Z"/>
        </w:rPr>
        <w:pPrChange w:id="6649" w:author="Luke Slemon" w:date="2020-05-17T20:15:00Z">
          <w:pPr>
            <w:pStyle w:val="TextSub4"/>
          </w:pPr>
        </w:pPrChange>
      </w:pPr>
      <w:del w:id="6650" w:author="Luke Slemon" w:date="2020-04-14T18:11:00Z">
        <w:r w:rsidDel="002D2263">
          <w:delText>Classification requires an estimate for the shared covariance matrix that all classes share, which in this case is simply the Within scatter matrix Sw, because Sw itself estimates the multivariate spread of data within a class</w:delText>
        </w:r>
        <w:r w:rsidDel="002D2263">
          <w:fldChar w:fldCharType="begin" w:fldLock="1"/>
        </w:r>
        <w:r w:rsidR="00864400" w:rsidDel="002D2263">
          <w:delInstrText>ADDIN CSL_CITATION {"citationItems":[{"id":"ITEM-1","itemData":{"abstract":"This tutorial explains Linear Discriminant Analysis (LDA) and Quadratic Discriminant Analysis (QDA) as two fundamental classification methods in statistical and probabilistic learning. We start with the optimization of decision boundary on which the posteriors are equal. Then, LDA and QDA are derived for binary and multiple classes. The estimation of parameters in LDA and QDA are also covered. Then, we explain how LDA and QDA are related to metric learning, kernel principal component analysis, Mahalanobis distance, logistic regression, Bayes optimal classifier, Gaussian naive Bayes, and likelihood ratio test. We also prove that LDA and Fisher discriminant analysis are equivalent. We finally clarify some of the theoretical concepts with simulations we provide.","author":[{"dropping-particle":"","family":"Ghojogh","given":"Benyamin","non-dropping-particle":"","parse-names":false,"suffix":""},{"dropping-particle":"","family":"Crowley","given":"Mark","non-dropping-particle":"","parse-names":false,"suffix":""}],"id":"ITEM-1","issue":"4","issued":{"date-parts":[["2019"]]},"page":"1-16","title":"Linear and Quadratic Discriminant Analysis: Tutorial","type":"article-journal"},"uris":["http://www.mendeley.com/documents/?uuid=340a251b-5bc3-4905-b3f4-ea682c9e27a9"]}],"mendeley":{"formattedCitation":"[13]","plainTextFormattedCitation":"[13]","previouslyFormattedCitation":"[13]"},"properties":{"noteIndex":0},"schema":"https://github.com/citation-style-language/schema/raw/master/csl-citation.json"}</w:delInstrText>
        </w:r>
        <w:r w:rsidDel="002D2263">
          <w:fldChar w:fldCharType="separate"/>
        </w:r>
        <w:r w:rsidR="00445F59" w:rsidRPr="00445F59" w:rsidDel="002D2263">
          <w:rPr>
            <w:noProof/>
          </w:rPr>
          <w:delText>[13]</w:delText>
        </w:r>
        <w:r w:rsidDel="002D2263">
          <w:fldChar w:fldCharType="end"/>
        </w:r>
        <w:r w:rsidDel="002D2263">
          <w:delText>.</w:delText>
        </w:r>
        <w:bookmarkStart w:id="6651" w:name="_Toc40639423"/>
        <w:bookmarkEnd w:id="6651"/>
      </w:del>
    </w:p>
    <w:p w14:paraId="4DF7B507" w14:textId="7C6EF2BD" w:rsidR="0068738C" w:rsidDel="002D2263" w:rsidRDefault="0068738C">
      <w:pPr>
        <w:pStyle w:val="Heading1"/>
        <w:rPr>
          <w:del w:id="6652" w:author="Luke Slemon" w:date="2020-04-14T18:11:00Z"/>
        </w:rPr>
        <w:pPrChange w:id="6653" w:author="Luke Slemon" w:date="2020-05-17T20:15:00Z">
          <w:pPr>
            <w:pStyle w:val="Heading4"/>
          </w:pPr>
        </w:pPrChange>
      </w:pPr>
      <w:del w:id="6654" w:author="Luke Slemon" w:date="2020-04-14T18:11:00Z">
        <w:r w:rsidDel="002D2263">
          <w:delText>Hardware Implementation</w:delText>
        </w:r>
        <w:bookmarkStart w:id="6655" w:name="_Toc40639424"/>
        <w:bookmarkEnd w:id="6655"/>
      </w:del>
    </w:p>
    <w:p w14:paraId="1175DC52" w14:textId="39EB70BD" w:rsidR="005646B6" w:rsidDel="002D2263" w:rsidRDefault="005646B6">
      <w:pPr>
        <w:pStyle w:val="Heading1"/>
        <w:rPr>
          <w:del w:id="6656" w:author="Luke Slemon" w:date="2020-04-14T18:11:00Z"/>
        </w:rPr>
        <w:pPrChange w:id="6657" w:author="Luke Slemon" w:date="2020-05-17T20:15:00Z">
          <w:pPr>
            <w:pStyle w:val="TextSub4"/>
            <w:jc w:val="center"/>
          </w:pPr>
        </w:pPrChange>
      </w:pPr>
      <w:del w:id="6658" w:author="Luke Slemon" w:date="2020-04-14T18:11:00Z">
        <w:r w:rsidDel="002D2263">
          <w:rPr>
            <w:noProof/>
          </w:rPr>
          <w:drawing>
            <wp:inline distT="0" distB="0" distL="0" distR="0" wp14:anchorId="05EC7DEC" wp14:editId="3B746D22">
              <wp:extent cx="4079154" cy="219456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DA_IP.jpg"/>
                      <pic:cNvPicPr/>
                    </pic:nvPicPr>
                    <pic:blipFill>
                      <a:blip r:embed="rId120">
                        <a:extLst>
                          <a:ext uri="{28A0092B-C50C-407E-A947-70E740481C1C}">
                            <a14:useLocalDpi xmlns:a14="http://schemas.microsoft.com/office/drawing/2010/main" val="0"/>
                          </a:ext>
                        </a:extLst>
                      </a:blip>
                      <a:stretch>
                        <a:fillRect/>
                      </a:stretch>
                    </pic:blipFill>
                    <pic:spPr>
                      <a:xfrm>
                        <a:off x="0" y="0"/>
                        <a:ext cx="4085024" cy="2197718"/>
                      </a:xfrm>
                      <a:prstGeom prst="rect">
                        <a:avLst/>
                      </a:prstGeom>
                    </pic:spPr>
                  </pic:pic>
                </a:graphicData>
              </a:graphic>
            </wp:inline>
          </w:drawing>
        </w:r>
        <w:bookmarkStart w:id="6659" w:name="_Toc40639425"/>
        <w:bookmarkEnd w:id="6659"/>
      </w:del>
    </w:p>
    <w:p w14:paraId="68A54B57" w14:textId="70D48FEB" w:rsidR="00736F36" w:rsidRPr="00736F36" w:rsidDel="002D2263" w:rsidRDefault="005646B6">
      <w:pPr>
        <w:pStyle w:val="Heading1"/>
        <w:rPr>
          <w:del w:id="6660" w:author="Luke Slemon" w:date="2020-04-14T18:11:00Z"/>
        </w:rPr>
        <w:pPrChange w:id="6661" w:author="Luke Slemon" w:date="2020-05-17T20:15:00Z">
          <w:pPr>
            <w:pStyle w:val="FigureAnnotation"/>
          </w:pPr>
        </w:pPrChange>
      </w:pPr>
      <w:del w:id="6662" w:author="Luke Slemon" w:date="2020-04-14T18:11:00Z">
        <w:r w:rsidDel="002D2263">
          <w:delText>Figure 9.b.ii.2 High Level LDA IP Block</w:delText>
        </w:r>
        <w:bookmarkStart w:id="6663" w:name="_Toc40639426"/>
        <w:bookmarkEnd w:id="6663"/>
      </w:del>
    </w:p>
    <w:p w14:paraId="56860B31" w14:textId="59E07438" w:rsidR="007E76F7" w:rsidRPr="007E76F7" w:rsidDel="002D2263" w:rsidRDefault="007E76F7">
      <w:pPr>
        <w:pStyle w:val="Heading1"/>
        <w:rPr>
          <w:del w:id="6664" w:author="Luke Slemon" w:date="2020-04-14T18:11:00Z"/>
        </w:rPr>
        <w:pPrChange w:id="6665" w:author="Luke Slemon" w:date="2020-05-17T20:15:00Z">
          <w:pPr>
            <w:pStyle w:val="Heading3"/>
          </w:pPr>
        </w:pPrChange>
      </w:pPr>
      <w:bookmarkStart w:id="6666" w:name="_Toc39090815"/>
      <w:del w:id="6667" w:author="Luke Slemon" w:date="2020-04-14T18:11:00Z">
        <w:r w:rsidDel="002D2263">
          <w:delText>Test Methods</w:delText>
        </w:r>
        <w:bookmarkStart w:id="6668" w:name="_Toc40639427"/>
        <w:bookmarkEnd w:id="6666"/>
        <w:bookmarkEnd w:id="6668"/>
      </w:del>
    </w:p>
    <w:p w14:paraId="2C4B4389" w14:textId="3479B775" w:rsidR="005741B6" w:rsidDel="002D2263" w:rsidRDefault="005741B6">
      <w:pPr>
        <w:pStyle w:val="Heading1"/>
        <w:rPr>
          <w:del w:id="6669" w:author="Luke Slemon" w:date="2020-04-14T18:11:00Z"/>
        </w:rPr>
      </w:pPr>
      <w:bookmarkStart w:id="6670" w:name="_Toc39090816"/>
      <w:del w:id="6671" w:author="Luke Slemon" w:date="2020-04-14T18:11:00Z">
        <w:r w:rsidDel="002D2263">
          <w:delText>Results</w:delText>
        </w:r>
        <w:bookmarkStart w:id="6672" w:name="_Toc40639428"/>
        <w:bookmarkEnd w:id="6670"/>
        <w:bookmarkEnd w:id="6672"/>
      </w:del>
    </w:p>
    <w:p w14:paraId="68E19A9F" w14:textId="40045791" w:rsidR="005741B6" w:rsidRDefault="005741B6">
      <w:pPr>
        <w:pStyle w:val="Heading1"/>
        <w:rPr>
          <w:ins w:id="6673" w:author="Luke Slemon" w:date="2020-05-19T13:28:00Z"/>
        </w:rPr>
      </w:pPr>
      <w:bookmarkStart w:id="6674" w:name="_Toc40639429"/>
      <w:r>
        <w:t>Conclusions</w:t>
      </w:r>
      <w:bookmarkEnd w:id="6674"/>
    </w:p>
    <w:p w14:paraId="68ABD45E" w14:textId="1426F420" w:rsidR="00077044" w:rsidRDefault="00077044" w:rsidP="00077044">
      <w:pPr>
        <w:rPr>
          <w:ins w:id="6675" w:author="Luke Slemon" w:date="2020-05-19T13:45:00Z"/>
        </w:rPr>
      </w:pPr>
      <w:ins w:id="6676" w:author="Luke Slemon" w:date="2020-05-19T13:28:00Z">
        <w:r>
          <w:t>The primary aims of the project as previously stated were to develop a</w:t>
        </w:r>
      </w:ins>
      <w:ins w:id="6677" w:author="Luke Slemon" w:date="2020-05-19T13:29:00Z">
        <w:r>
          <w:t xml:space="preserve"> System on Chip approach for implementing a Brain to Computer Interface in order to detect Steady State Visually Evoked Potentials. By developing this system in Hardware, the </w:t>
        </w:r>
      </w:ins>
      <w:ins w:id="6678" w:author="Luke Slemon" w:date="2020-05-19T13:30:00Z">
        <w:r>
          <w:t xml:space="preserve">processing of each frame should have been significantly faster than Software implementations of the algorithm. </w:t>
        </w:r>
      </w:ins>
    </w:p>
    <w:p w14:paraId="7A46EB48" w14:textId="44A006F4" w:rsidR="00F33A4B" w:rsidRDefault="00554E7F" w:rsidP="00077044">
      <w:pPr>
        <w:rPr>
          <w:ins w:id="6679" w:author="Luke Slemon" w:date="2020-05-19T13:52:00Z"/>
        </w:rPr>
      </w:pPr>
      <w:ins w:id="6680" w:author="Luke Slemon" w:date="2020-05-19T13:45:00Z">
        <w:r>
          <w:t>In completing this project</w:t>
        </w:r>
      </w:ins>
      <w:ins w:id="6681" w:author="Luke Slemon" w:date="2020-05-19T13:53:00Z">
        <w:r w:rsidR="00F33A4B">
          <w:t>,</w:t>
        </w:r>
      </w:ins>
      <w:ins w:id="6682" w:author="Luke Slemon" w:date="2020-05-19T13:45:00Z">
        <w:r>
          <w:t xml:space="preserve"> a deeper understanding of System on Chip design, Signal Processing,</w:t>
        </w:r>
      </w:ins>
      <w:ins w:id="6683" w:author="Luke Slemon" w:date="2020-05-19T13:46:00Z">
        <w:r>
          <w:t xml:space="preserve"> Brain to Computer Interfaces, and python programming was developed.</w:t>
        </w:r>
      </w:ins>
      <w:ins w:id="6684" w:author="Luke Slemon" w:date="2020-05-19T13:47:00Z">
        <w:r w:rsidR="00F33A4B">
          <w:t xml:space="preserve"> </w:t>
        </w:r>
      </w:ins>
      <w:ins w:id="6685" w:author="Luke Slemon" w:date="2020-05-19T13:48:00Z">
        <w:r w:rsidR="00F33A4B">
          <w:t xml:space="preserve">Desiging </w:t>
        </w:r>
      </w:ins>
      <w:ins w:id="6686" w:author="Luke Slemon" w:date="2020-05-19T13:47:00Z">
        <w:r w:rsidR="00F33A4B">
          <w:t>System on Ch</w:t>
        </w:r>
      </w:ins>
      <w:ins w:id="6687" w:author="Luke Slemon" w:date="2020-05-19T13:48:00Z">
        <w:r w:rsidR="00F33A4B">
          <w:t>ip projects require an understanding of the lower level transactions, data formats, and IP implementations</w:t>
        </w:r>
      </w:ins>
      <w:ins w:id="6688" w:author="Luke Slemon" w:date="2020-05-19T13:49:00Z">
        <w:r w:rsidR="00F33A4B">
          <w:t xml:space="preserve"> in order to piece each component together to create a complex network working together to complete a task.</w:t>
        </w:r>
      </w:ins>
      <w:ins w:id="6689" w:author="Luke Slemon" w:date="2020-05-19T13:50:00Z">
        <w:r w:rsidR="00F33A4B">
          <w:t xml:space="preserve"> </w:t>
        </w:r>
      </w:ins>
    </w:p>
    <w:p w14:paraId="35702281" w14:textId="1D632825" w:rsidR="00554E7F" w:rsidRDefault="00F33A4B" w:rsidP="00077044">
      <w:pPr>
        <w:rPr>
          <w:ins w:id="6690" w:author="Luke Slemon" w:date="2020-05-19T14:09:00Z"/>
        </w:rPr>
      </w:pPr>
      <w:ins w:id="6691" w:author="Luke Slemon" w:date="2020-05-19T13:50:00Z">
        <w:r>
          <w:t>Following hardware design and synthesis</w:t>
        </w:r>
      </w:ins>
      <w:ins w:id="6692" w:author="Luke Slemon" w:date="2020-05-19T13:54:00Z">
        <w:r>
          <w:t xml:space="preserve"> using the Vivado design suite</w:t>
        </w:r>
      </w:ins>
      <w:ins w:id="6693" w:author="Luke Slemon" w:date="2020-05-19T13:50:00Z">
        <w:r>
          <w:t xml:space="preserve">, </w:t>
        </w:r>
      </w:ins>
      <w:ins w:id="6694" w:author="Luke Slemon" w:date="2020-05-19T13:52:00Z">
        <w:r>
          <w:t xml:space="preserve">the system </w:t>
        </w:r>
      </w:ins>
      <w:ins w:id="6695" w:author="Luke Slemon" w:date="2020-05-19T13:50:00Z">
        <w:r>
          <w:t>will remain in an idle state until</w:t>
        </w:r>
      </w:ins>
      <w:ins w:id="6696" w:author="Luke Slemon" w:date="2020-05-19T13:52:00Z">
        <w:r>
          <w:t xml:space="preserve"> firmware drivers are developed for controlling the transaction </w:t>
        </w:r>
      </w:ins>
      <w:ins w:id="6697" w:author="Luke Slemon" w:date="2020-05-19T13:53:00Z">
        <w:r>
          <w:t xml:space="preserve">routing infrastructure. </w:t>
        </w:r>
      </w:ins>
      <w:ins w:id="6698" w:author="Luke Slemon" w:date="2020-05-19T13:55:00Z">
        <w:r>
          <w:t xml:space="preserve">Jupytr notebooks was used in order to create quick prototypes of the drivers before moving all the classes to separate files </w:t>
        </w:r>
      </w:ins>
      <w:ins w:id="6699" w:author="Luke Slemon" w:date="2020-05-19T13:56:00Z">
        <w:r>
          <w:t xml:space="preserve">which can be imported like normal python modules. </w:t>
        </w:r>
      </w:ins>
    </w:p>
    <w:p w14:paraId="0007C2E0" w14:textId="65794CAC" w:rsidR="00B814E1" w:rsidRDefault="00B814E1" w:rsidP="00077044">
      <w:pPr>
        <w:rPr>
          <w:ins w:id="6700" w:author="Luke Slemon" w:date="2020-05-19T14:15:00Z"/>
        </w:rPr>
      </w:pPr>
      <w:ins w:id="6701" w:author="Luke Slemon" w:date="2020-05-19T14:09:00Z">
        <w:r>
          <w:t xml:space="preserve">The Firmware modules are then used to implement an SSVEP based </w:t>
        </w:r>
      </w:ins>
      <w:ins w:id="6702" w:author="Luke Slemon" w:date="2020-05-19T14:10:00Z">
        <w:r>
          <w:t xml:space="preserve">Brain to Computer Interface which makes use of the Hardware implemented Filters and FFTs. By porting the algorithm developed in Matlab </w:t>
        </w:r>
      </w:ins>
      <w:ins w:id="6703" w:author="Luke Slemon" w:date="2020-05-19T14:14:00Z">
        <w:r>
          <w:t xml:space="preserve">to python to take advantage of the acceleration offered by the Hardware, the </w:t>
        </w:r>
      </w:ins>
      <w:ins w:id="6704" w:author="Luke Slemon" w:date="2020-05-19T14:15:00Z">
        <w:r>
          <w:t>system becomes a Hardware Accelerated SSVEP based Brain to Computer Interface.</w:t>
        </w:r>
      </w:ins>
    </w:p>
    <w:p w14:paraId="797F6262" w14:textId="0165AD86" w:rsidR="00B814E1" w:rsidRDefault="00B814E1" w:rsidP="00077044">
      <w:pPr>
        <w:rPr>
          <w:ins w:id="6705" w:author="Luke Slemon" w:date="2020-05-19T16:25:00Z"/>
        </w:rPr>
      </w:pPr>
      <w:ins w:id="6706" w:author="Luke Slemon" w:date="2020-05-19T14:15:00Z">
        <w:r>
          <w:t>However</w:t>
        </w:r>
      </w:ins>
      <w:ins w:id="6707" w:author="Luke Slemon" w:date="2020-05-19T14:17:00Z">
        <w:r>
          <w:t xml:space="preserve">, </w:t>
        </w:r>
      </w:ins>
      <w:ins w:id="6708" w:author="Luke Slemon" w:date="2020-05-19T14:15:00Z">
        <w:r>
          <w:t>from the testing pha</w:t>
        </w:r>
      </w:ins>
      <w:ins w:id="6709" w:author="Luke Slemon" w:date="2020-05-19T14:16:00Z">
        <w:r>
          <w:t>ses for the Hardware Architecture and the overall system, the hardware implementation as in fact not faster than the software implementation. In all tests</w:t>
        </w:r>
      </w:ins>
      <w:ins w:id="6710" w:author="Luke Slemon" w:date="2020-05-19T14:17:00Z">
        <w:r>
          <w:t xml:space="preserve"> comparing the execution times between the both implementations, the Hardware was slower than the Software except for one test. The hardware</w:t>
        </w:r>
      </w:ins>
      <w:ins w:id="6711" w:author="Luke Slemon" w:date="2020-05-19T14:18:00Z">
        <w:r>
          <w:t xml:space="preserve"> accelerators </w:t>
        </w:r>
        <w:r w:rsidR="00070758">
          <w:t>were faster than the software functions when all latencies caused by formatting the frames and populatin</w:t>
        </w:r>
      </w:ins>
      <w:ins w:id="6712" w:author="Luke Slemon" w:date="2020-05-19T14:19:00Z">
        <w:r w:rsidR="00070758">
          <w:t xml:space="preserve">g the buffers were excluded. </w:t>
        </w:r>
      </w:ins>
      <w:ins w:id="6713" w:author="Luke Slemon" w:date="2020-05-19T14:22:00Z">
        <w:r w:rsidR="00070758">
          <w:t>T</w:t>
        </w:r>
      </w:ins>
      <w:ins w:id="6714" w:author="Luke Slemon" w:date="2020-05-19T14:19:00Z">
        <w:r w:rsidR="00070758">
          <w:t>here is a significant bottle neck in the system, preventing it from surpassin</w:t>
        </w:r>
      </w:ins>
      <w:ins w:id="6715" w:author="Luke Slemon" w:date="2020-05-19T14:20:00Z">
        <w:r w:rsidR="00070758">
          <w:t xml:space="preserve">g a software implemented SSVEP based BCI with regards performance. </w:t>
        </w:r>
      </w:ins>
    </w:p>
    <w:p w14:paraId="34BE9FE2" w14:textId="2B72FACE" w:rsidR="00943366" w:rsidRDefault="00943366" w:rsidP="00077044">
      <w:pPr>
        <w:rPr>
          <w:ins w:id="6716" w:author="Luke Slemon" w:date="2020-05-19T14:22:00Z"/>
        </w:rPr>
      </w:pPr>
      <w:ins w:id="6717" w:author="Luke Slemon" w:date="2020-05-19T16:25:00Z">
        <w:r>
          <w:t>This doesn’t mean</w:t>
        </w:r>
      </w:ins>
      <w:ins w:id="6718" w:author="Luke Slemon" w:date="2020-05-19T16:27:00Z">
        <w:r>
          <w:t xml:space="preserve"> </w:t>
        </w:r>
      </w:ins>
      <w:ins w:id="6719" w:author="Luke Slemon" w:date="2020-05-19T16:25:00Z">
        <w:r>
          <w:t>that FPGAs perform worse th</w:t>
        </w:r>
      </w:ins>
      <w:ins w:id="6720" w:author="Luke Slemon" w:date="2020-05-19T16:26:00Z">
        <w:r>
          <w:t>an CPUs in general, but do not have an advantage</w:t>
        </w:r>
      </w:ins>
      <w:ins w:id="6721" w:author="Luke Slemon" w:date="2020-05-19T16:27:00Z">
        <w:r>
          <w:t xml:space="preserve"> for lower sampling rate applications. The </w:t>
        </w:r>
      </w:ins>
      <w:ins w:id="6722" w:author="Luke Slemon" w:date="2020-05-19T16:28:00Z">
        <w:r>
          <w:t xml:space="preserve">Zynq 7000 chip used for implementing the BCI System on Chip has been used in the past for implementing </w:t>
        </w:r>
      </w:ins>
      <w:ins w:id="6723" w:author="Luke Slemon" w:date="2020-05-19T16:29:00Z">
        <w:r>
          <w:t xml:space="preserve">a Radio Frequency </w:t>
        </w:r>
      </w:ins>
      <w:ins w:id="6724" w:author="Luke Slemon" w:date="2020-05-19T16:30:00Z">
        <w:r>
          <w:t>transceiver which requires high sampling rate datasets to be processed quickly with short time constraints</w:t>
        </w:r>
        <w:r>
          <w:fldChar w:fldCharType="begin" w:fldLock="1"/>
        </w:r>
      </w:ins>
      <w:r w:rsidR="000674A6">
        <w:instrText>ADDIN CSL_CITATION {"citationItems":[{"id":"ITEM-1","itemData":{"URL":"https://github.com/Xilinx/PYNQ_RFSOC_Workshop","accessed":{"date-parts":[["2020","5","19"]]},"id":"ITEM-1","issued":{"date-parts":[["0"]]},"title":"Xilinx/PYNQ_RFSOC_Workshop: Open-sourcing the PYNQ &amp; RFSoC workshop materials","type":"webpage"},"uris":["http://www.mendeley.com/documents/?uuid=9c504e45-7d5a-38c7-b454-6834c909fbcd"]}],"mendeley":{"formattedCitation":"[45]","plainTextFormattedCitation":"[45]","previouslyFormattedCitation":"[45]"},"properties":{"noteIndex":0},"schema":"https://github.com/citation-style-language/schema/raw/master/csl-citation.json"}</w:instrText>
      </w:r>
      <w:r>
        <w:fldChar w:fldCharType="separate"/>
      </w:r>
      <w:r w:rsidRPr="00943366">
        <w:rPr>
          <w:noProof/>
        </w:rPr>
        <w:t>[45]</w:t>
      </w:r>
      <w:ins w:id="6725" w:author="Luke Slemon" w:date="2020-05-19T16:30:00Z">
        <w:r>
          <w:fldChar w:fldCharType="end"/>
        </w:r>
      </w:ins>
      <w:ins w:id="6726" w:author="Luke Slemon" w:date="2020-05-19T16:31:00Z">
        <w:r>
          <w:t>.</w:t>
        </w:r>
      </w:ins>
    </w:p>
    <w:p w14:paraId="3295FDC6" w14:textId="0980CF7C" w:rsidR="00070758" w:rsidRDefault="00070758" w:rsidP="00077044">
      <w:pPr>
        <w:rPr>
          <w:ins w:id="6727" w:author="Luke Slemon" w:date="2020-05-19T13:33:00Z"/>
        </w:rPr>
      </w:pPr>
      <w:ins w:id="6728" w:author="Luke Slemon" w:date="2020-05-19T14:22:00Z">
        <w:r>
          <w:t>In conclusion, the project failed to implement a Hardware Accelerated Brain to Computer Interface because the a</w:t>
        </w:r>
      </w:ins>
      <w:ins w:id="6729" w:author="Luke Slemon" w:date="2020-05-19T14:23:00Z">
        <w:r>
          <w:t>cceleration offered by the hardware was lost to poor firmware design which introduced latencies into the system. However, a Hardware Impleme</w:t>
        </w:r>
      </w:ins>
      <w:ins w:id="6730" w:author="Luke Slemon" w:date="2020-05-19T14:24:00Z">
        <w:r>
          <w:t>nted SSVEP based Brain to Computer Interface was successfully capable of processing</w:t>
        </w:r>
      </w:ins>
      <w:ins w:id="6731" w:author="Luke Slemon" w:date="2020-05-19T14:25:00Z">
        <w:r>
          <w:t xml:space="preserve"> incoming frames of data before a second elapses, making it still a viable option </w:t>
        </w:r>
      </w:ins>
      <w:ins w:id="6732" w:author="Luke Slemon" w:date="2020-05-19T14:26:00Z">
        <w:r>
          <w:t>when creating Brain to Computer Interfaces in t</w:t>
        </w:r>
      </w:ins>
      <w:ins w:id="6733" w:author="Luke Slemon" w:date="2020-05-19T14:27:00Z">
        <w:r>
          <w:t xml:space="preserve">he future. </w:t>
        </w:r>
      </w:ins>
    </w:p>
    <w:p w14:paraId="0EC24C90" w14:textId="3CCB1C74" w:rsidR="00077044" w:rsidRDefault="00554E7F" w:rsidP="00554E7F">
      <w:pPr>
        <w:pStyle w:val="Heading1"/>
        <w:rPr>
          <w:ins w:id="6734" w:author="Luke Slemon" w:date="2020-05-19T14:29:00Z"/>
        </w:rPr>
      </w:pPr>
      <w:ins w:id="6735" w:author="Luke Slemon" w:date="2020-05-19T13:37:00Z">
        <w:r>
          <w:lastRenderedPageBreak/>
          <w:t>Future Scope</w:t>
        </w:r>
      </w:ins>
    </w:p>
    <w:p w14:paraId="1B5A0763" w14:textId="19B0F944" w:rsidR="00070758" w:rsidRDefault="001916C2" w:rsidP="00217F5B">
      <w:pPr>
        <w:rPr>
          <w:ins w:id="6736" w:author="Luke Slemon" w:date="2020-05-19T14:51:00Z"/>
        </w:rPr>
        <w:pPrChange w:id="6737" w:author="Luke Slemon" w:date="2020-05-19T14:55:00Z">
          <w:pPr>
            <w:pStyle w:val="TextSub2"/>
          </w:pPr>
        </w:pPrChange>
      </w:pPr>
      <w:ins w:id="6738" w:author="Luke Slemon" w:date="2020-05-19T14:30:00Z">
        <w:r>
          <w:t xml:space="preserve">The latencies introduced in the system are a direct result of the </w:t>
        </w:r>
      </w:ins>
      <w:ins w:id="6739" w:author="Luke Slemon" w:date="2020-05-19T14:31:00Z">
        <w:r>
          <w:t xml:space="preserve">buffers being populated and passed to the DMAs one after another. </w:t>
        </w:r>
      </w:ins>
      <w:ins w:id="6740" w:author="Luke Slemon" w:date="2020-05-19T14:48:00Z">
        <w:r w:rsidR="00912F20">
          <w:t xml:space="preserve">Coupled with the synchronous approach for </w:t>
        </w:r>
      </w:ins>
      <w:ins w:id="6741" w:author="Luke Slemon" w:date="2020-05-19T14:49:00Z">
        <w:r w:rsidR="00912F20">
          <w:t xml:space="preserve">controlling the DMAs, the code then continuously polls the DMA for the </w:t>
        </w:r>
        <w:r w:rsidR="00217F5B">
          <w:t xml:space="preserve">processing core output. </w:t>
        </w:r>
      </w:ins>
    </w:p>
    <w:p w14:paraId="35575895" w14:textId="4EB589F5" w:rsidR="00217F5B" w:rsidRPr="00070758" w:rsidRDefault="00217F5B" w:rsidP="00217F5B">
      <w:pPr>
        <w:rPr>
          <w:ins w:id="6742" w:author="Luke Slemon" w:date="2020-05-18T23:00:00Z"/>
          <w:rPrChange w:id="6743" w:author="Luke Slemon" w:date="2020-05-19T14:27:00Z">
            <w:rPr>
              <w:ins w:id="6744" w:author="Luke Slemon" w:date="2020-05-18T23:00:00Z"/>
            </w:rPr>
          </w:rPrChange>
        </w:rPr>
        <w:pPrChange w:id="6745" w:author="Luke Slemon" w:date="2020-05-19T14:55:00Z">
          <w:pPr>
            <w:pStyle w:val="Heading1"/>
          </w:pPr>
        </w:pPrChange>
      </w:pPr>
      <w:ins w:id="6746" w:author="Luke Slemon" w:date="2020-05-19T14:51:00Z">
        <w:r>
          <w:t xml:space="preserve">Taking an asynchronous approach and </w:t>
        </w:r>
      </w:ins>
      <w:ins w:id="6747" w:author="Luke Slemon" w:date="2020-05-19T14:53:00Z">
        <w:r>
          <w:t xml:space="preserve">spawning </w:t>
        </w:r>
      </w:ins>
      <w:ins w:id="6748" w:author="Luke Slemon" w:date="2020-05-19T14:51:00Z">
        <w:r>
          <w:t xml:space="preserve">threads </w:t>
        </w:r>
      </w:ins>
      <w:ins w:id="6749" w:author="Luke Slemon" w:date="2020-05-19T14:53:00Z">
        <w:r>
          <w:t xml:space="preserve">for each channel </w:t>
        </w:r>
      </w:ins>
      <w:ins w:id="6750" w:author="Luke Slemon" w:date="2020-05-19T14:51:00Z">
        <w:r>
          <w:t xml:space="preserve">to handle the </w:t>
        </w:r>
      </w:ins>
      <w:ins w:id="6751" w:author="Luke Slemon" w:date="2020-05-19T14:52:00Z">
        <w:r>
          <w:t>population of buffers and c</w:t>
        </w:r>
      </w:ins>
      <w:ins w:id="6752" w:author="Luke Slemon" w:date="2020-05-19T14:53:00Z">
        <w:r>
          <w:t xml:space="preserve">ontrol the DMAs. Instead of blocking the code while the processing cores operate, </w:t>
        </w:r>
      </w:ins>
      <w:ins w:id="6753" w:author="Luke Slemon" w:date="2020-05-19T14:55:00Z">
        <w:r>
          <w:t>implement</w:t>
        </w:r>
      </w:ins>
      <w:ins w:id="6754" w:author="Luke Slemon" w:date="2020-05-19T14:53:00Z">
        <w:r>
          <w:t xml:space="preserve"> </w:t>
        </w:r>
      </w:ins>
      <w:ins w:id="6755" w:author="Luke Slemon" w:date="2020-05-19T14:54:00Z">
        <w:r>
          <w:t>call back methods, events and interrupts to alert the code that the data is ready for retrieval</w:t>
        </w:r>
      </w:ins>
      <w:ins w:id="6756" w:author="Luke Slemon" w:date="2020-05-19T14:55:00Z">
        <w:r>
          <w:t xml:space="preserve">. </w:t>
        </w:r>
      </w:ins>
    </w:p>
    <w:p w14:paraId="3FD15F11" w14:textId="08061AD3" w:rsidR="00382D3D" w:rsidRDefault="00382D3D">
      <w:pPr>
        <w:pStyle w:val="Image"/>
        <w:rPr>
          <w:ins w:id="6757" w:author="Luke Slemon" w:date="2020-05-19T14:31:00Z"/>
        </w:rPr>
      </w:pPr>
      <w:ins w:id="6758" w:author="Luke Slemon" w:date="2020-05-18T23:00:00Z">
        <w:r>
          <w:drawing>
            <wp:inline distT="0" distB="0" distL="0" distR="0" wp14:anchorId="033E5716" wp14:editId="27F058C7">
              <wp:extent cx="5731510" cy="330898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308985"/>
                      </a:xfrm>
                      <a:prstGeom prst="rect">
                        <a:avLst/>
                      </a:prstGeom>
                    </pic:spPr>
                  </pic:pic>
                </a:graphicData>
              </a:graphic>
            </wp:inline>
          </w:drawing>
        </w:r>
      </w:ins>
    </w:p>
    <w:p w14:paraId="6D3FB7EA" w14:textId="257A534C" w:rsidR="001916C2" w:rsidRDefault="001916C2" w:rsidP="001916C2">
      <w:pPr>
        <w:pStyle w:val="FigureAnnotation"/>
        <w:rPr>
          <w:ins w:id="6759" w:author="Luke Slemon" w:date="2020-05-19T14:58:00Z"/>
          <w:lang w:val="en-IE"/>
        </w:rPr>
      </w:pPr>
      <w:ins w:id="6760" w:author="Luke Slemon" w:date="2020-05-19T14:31:00Z">
        <w:r>
          <w:rPr>
            <w:lang w:val="en-IE"/>
          </w:rPr>
          <w:t>Figure 11.1 Improved SSVEP based BCI</w:t>
        </w:r>
      </w:ins>
    </w:p>
    <w:p w14:paraId="6363F7F4" w14:textId="6B36408D" w:rsidR="00217F5B" w:rsidRPr="00217F5B" w:rsidRDefault="00217F5B" w:rsidP="00217F5B">
      <w:pPr>
        <w:rPr>
          <w:rPrChange w:id="6761" w:author="Luke Slemon" w:date="2020-05-19T14:58:00Z">
            <w:rPr/>
          </w:rPrChange>
        </w:rPr>
        <w:pPrChange w:id="6762" w:author="Luke Slemon" w:date="2020-05-19T14:58:00Z">
          <w:pPr>
            <w:pStyle w:val="Heading1"/>
          </w:pPr>
        </w:pPrChange>
      </w:pPr>
      <w:ins w:id="6763" w:author="Luke Slemon" w:date="2020-05-19T14:58:00Z">
        <w:r>
          <w:t xml:space="preserve">Figure 11.1 offers a representation of how this new system implementation would operate at a higher level. When </w:t>
        </w:r>
      </w:ins>
      <w:ins w:id="6764" w:author="Luke Slemon" w:date="2020-05-19T14:59:00Z">
        <w:r>
          <w:t>the processing cores are complete, they can fire a Hardware Interrup</w:t>
        </w:r>
        <w:r w:rsidR="00A60EB7">
          <w:t xml:space="preserve">t that can be converted to Python event. This event when called will </w:t>
        </w:r>
      </w:ins>
      <w:ins w:id="6765" w:author="Luke Slemon" w:date="2020-05-19T15:00:00Z">
        <w:r w:rsidR="00A60EB7">
          <w:t>alert the call back method that the processing core has completed, and the call bac</w:t>
        </w:r>
      </w:ins>
      <w:ins w:id="6766" w:author="Luke Slemon" w:date="2020-05-19T15:01:00Z">
        <w:r w:rsidR="00A60EB7">
          <w:t xml:space="preserve">k will halt the main code operation in order to retrieve the data form the DMA and then begin the next step in the algorithm. </w:t>
        </w:r>
      </w:ins>
    </w:p>
    <w:p w14:paraId="49473759" w14:textId="1AA4B66E" w:rsidR="005741B6" w:rsidRDefault="005741B6">
      <w:pPr>
        <w:pStyle w:val="Heading1"/>
      </w:pPr>
      <w:bookmarkStart w:id="6767" w:name="_Toc40639430"/>
      <w:r>
        <w:t>Appendices</w:t>
      </w:r>
      <w:bookmarkEnd w:id="6767"/>
    </w:p>
    <w:p w14:paraId="469EB317" w14:textId="28B26617" w:rsidR="005741B6" w:rsidRDefault="005741B6">
      <w:pPr>
        <w:pStyle w:val="Heading1"/>
      </w:pPr>
      <w:bookmarkStart w:id="6768" w:name="_Toc40639431"/>
      <w:r>
        <w:t>References</w:t>
      </w:r>
      <w:bookmarkEnd w:id="6768"/>
    </w:p>
    <w:p w14:paraId="123E5226" w14:textId="4A264E85" w:rsidR="000674A6" w:rsidRPr="000674A6" w:rsidRDefault="005741B6" w:rsidP="000674A6">
      <w:pPr>
        <w:widowControl w:val="0"/>
        <w:autoSpaceDE w:val="0"/>
        <w:autoSpaceDN w:val="0"/>
        <w:adjustRightInd w:val="0"/>
        <w:spacing w:line="240" w:lineRule="auto"/>
        <w:ind w:left="640" w:hanging="640"/>
        <w:rPr>
          <w:rFonts w:cs="Times New Roman"/>
          <w:noProof/>
          <w:szCs w:val="24"/>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0674A6" w:rsidRPr="000674A6">
        <w:rPr>
          <w:rFonts w:cs="Times New Roman"/>
          <w:noProof/>
          <w:szCs w:val="24"/>
        </w:rPr>
        <w:t>[1]</w:t>
      </w:r>
      <w:r w:rsidR="000674A6" w:rsidRPr="000674A6">
        <w:rPr>
          <w:rFonts w:cs="Times New Roman"/>
          <w:noProof/>
          <w:szCs w:val="24"/>
        </w:rPr>
        <w:tab/>
        <w:t xml:space="preserve">S. M. T. Müller, W. C. Celeste, T. F. Bastos-Filho, and M. Sarcinelli-Filho, “Brain-computer interface based on visual evoked potentials to command autonomous robotic wheelchair,” </w:t>
      </w:r>
      <w:r w:rsidR="000674A6" w:rsidRPr="000674A6">
        <w:rPr>
          <w:rFonts w:cs="Times New Roman"/>
          <w:i/>
          <w:iCs/>
          <w:noProof/>
          <w:szCs w:val="24"/>
        </w:rPr>
        <w:t>J. Med. Biol. Eng.</w:t>
      </w:r>
      <w:r w:rsidR="000674A6" w:rsidRPr="000674A6">
        <w:rPr>
          <w:rFonts w:cs="Times New Roman"/>
          <w:noProof/>
          <w:szCs w:val="24"/>
        </w:rPr>
        <w:t>, vol. 30, no. 6, pp. 407–416, 2010, doi: 10.5405/jmbe.765.</w:t>
      </w:r>
    </w:p>
    <w:p w14:paraId="7BE2271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w:t>
      </w:r>
      <w:r w:rsidRPr="000674A6">
        <w:rPr>
          <w:rFonts w:cs="Times New Roman"/>
          <w:noProof/>
          <w:szCs w:val="24"/>
        </w:rPr>
        <w:tab/>
        <w:t>M. Authors, C. Cullinan Christopher Wyant Timothy Frattesi Advisor, and X. Huang, “Computing Performance Benchmarks among CPU, GPU, and FPGA.”</w:t>
      </w:r>
    </w:p>
    <w:p w14:paraId="2E035CED"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w:t>
      </w:r>
      <w:r w:rsidRPr="000674A6">
        <w:rPr>
          <w:rFonts w:cs="Times New Roman"/>
          <w:noProof/>
          <w:szCs w:val="24"/>
        </w:rPr>
        <w:tab/>
        <w:t xml:space="preserve">J. Pierzchlewski, P. P. Paweł´sniatała, B. Zej Nowakowski, A. Rybarczyk, and W. </w:t>
      </w:r>
      <w:r w:rsidRPr="000674A6">
        <w:rPr>
          <w:rFonts w:cs="Times New Roman"/>
          <w:noProof/>
          <w:szCs w:val="24"/>
        </w:rPr>
        <w:lastRenderedPageBreak/>
        <w:t>Wencel, “FPGA Chip as a System Master for Hardware Aided Parallel Computing,” 2006.</w:t>
      </w:r>
    </w:p>
    <w:p w14:paraId="5210BE6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w:t>
      </w:r>
      <w:r w:rsidRPr="000674A6">
        <w:rPr>
          <w:rFonts w:cs="Times New Roman"/>
          <w:noProof/>
          <w:szCs w:val="24"/>
        </w:rPr>
        <w:tab/>
        <w:t xml:space="preserve">Z. İşcan and V. V. Nikulin, “Steady state visual evoked potential (SSVEP) based brain-computer interface (BCI) performance under different perturbations,” </w:t>
      </w:r>
      <w:r w:rsidRPr="000674A6">
        <w:rPr>
          <w:rFonts w:cs="Times New Roman"/>
          <w:i/>
          <w:iCs/>
          <w:noProof/>
          <w:szCs w:val="24"/>
        </w:rPr>
        <w:t>PLoS One</w:t>
      </w:r>
      <w:r w:rsidRPr="000674A6">
        <w:rPr>
          <w:rFonts w:cs="Times New Roman"/>
          <w:noProof/>
          <w:szCs w:val="24"/>
        </w:rPr>
        <w:t>, vol. 13, no. 1, p. e0191673, Jan. 2018, doi: 10.1371/journal.pone.0191673.</w:t>
      </w:r>
    </w:p>
    <w:p w14:paraId="676521C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[5]</w:t>
      </w:r>
      <w:r w:rsidRPr="000674A6">
        <w:rPr>
          <w:rFonts w:cs="Times New Roman"/>
          <w:noProof/>
          <w:szCs w:val="24"/>
        </w:rPr>
        <w:tab/>
        <w:t>T. Pontes, R. Braga, C. Becker, E. Costa, and S. Almeida, “FPGA Implementation of Neural Network for EEG Signal Processing.”</w:t>
      </w:r>
    </w:p>
    <w:p w14:paraId="2DCD9727"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[6]</w:t>
      </w:r>
      <w:r w:rsidRPr="000674A6">
        <w:rPr>
          <w:rFonts w:cs="Times New Roman"/>
          <w:noProof/>
          <w:szCs w:val="24"/>
        </w:rPr>
        <w:tab/>
        <w:t xml:space="preserve">R. Singla, “SSVEP-Based BCIs,” in </w:t>
      </w:r>
      <w:r w:rsidRPr="000674A6">
        <w:rPr>
          <w:rFonts w:cs="Times New Roman"/>
          <w:i/>
          <w:iCs/>
          <w:noProof/>
          <w:szCs w:val="24"/>
        </w:rPr>
        <w:t>Evolving BCI Therapy - Engaging Brain State Dynamics</w:t>
      </w:r>
      <w:r w:rsidRPr="000674A6">
        <w:rPr>
          <w:rFonts w:cs="Times New Roman"/>
          <w:noProof/>
          <w:szCs w:val="24"/>
        </w:rPr>
        <w:t>, InTech, 2018.</w:t>
      </w:r>
    </w:p>
    <w:p w14:paraId="432C6E10"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[7]</w:t>
      </w:r>
      <w:r w:rsidRPr="000674A6">
        <w:rPr>
          <w:rFonts w:cs="Times New Roman"/>
          <w:noProof/>
          <w:szCs w:val="24"/>
        </w:rPr>
        <w:tab/>
        <w:t xml:space="preserve">R. Aldea and M. Fira, “Classifications of Motor Imagery Tasks in Brain Computer Interface Using Linear Discriminant Analysis,” </w:t>
      </w:r>
      <w:r w:rsidRPr="000674A6">
        <w:rPr>
          <w:rFonts w:cs="Times New Roman"/>
          <w:i/>
          <w:iCs/>
          <w:noProof/>
          <w:szCs w:val="24"/>
        </w:rPr>
        <w:t>Int. J. Adv. Res. Artif. Intell.</w:t>
      </w:r>
      <w:r w:rsidRPr="000674A6">
        <w:rPr>
          <w:rFonts w:cs="Times New Roman"/>
          <w:noProof/>
          <w:szCs w:val="24"/>
        </w:rPr>
        <w:t>, vol. 3, no. 7, pp. 5–9, 2014, doi: 10.14569/ijarai.2014.030702.</w:t>
      </w:r>
    </w:p>
    <w:p w14:paraId="1A872CD0"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[8]</w:t>
      </w:r>
      <w:r w:rsidRPr="000674A6">
        <w:rPr>
          <w:rFonts w:cs="Times New Roman"/>
          <w:noProof/>
          <w:szCs w:val="24"/>
        </w:rPr>
        <w:tab/>
        <w:t xml:space="preserve">J. J. Shih, D. J. Krusienski, and J. R. Wolpaw, “Brain-computer interfaces in medicine,” </w:t>
      </w:r>
      <w:r w:rsidRPr="000674A6">
        <w:rPr>
          <w:rFonts w:cs="Times New Roman"/>
          <w:i/>
          <w:iCs/>
          <w:noProof/>
          <w:szCs w:val="24"/>
        </w:rPr>
        <w:t>Mayo Clinic Proceedings</w:t>
      </w:r>
      <w:r w:rsidRPr="000674A6">
        <w:rPr>
          <w:rFonts w:cs="Times New Roman"/>
          <w:noProof/>
          <w:szCs w:val="24"/>
        </w:rPr>
        <w:t>, vol. 87, no. 3. Elsevier Ltd, pp. 268–279, 2012, doi: 10.1016/j.mayocp.2011.12.008.</w:t>
      </w:r>
    </w:p>
    <w:p w14:paraId="4ECEE89A"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[9]</w:t>
      </w:r>
      <w:r w:rsidRPr="000674A6">
        <w:rPr>
          <w:rFonts w:cs="Times New Roman"/>
          <w:noProof/>
          <w:szCs w:val="24"/>
        </w:rPr>
        <w:tab/>
        <w:t xml:space="preserve">T. Al-ani and D. Tr, “Signal Processing and Classification Approaches for Brain-Computer Interface,” in </w:t>
      </w:r>
      <w:r w:rsidRPr="000674A6">
        <w:rPr>
          <w:rFonts w:cs="Times New Roman"/>
          <w:i/>
          <w:iCs/>
          <w:noProof/>
          <w:szCs w:val="24"/>
        </w:rPr>
        <w:t>Intelligent and Biosensors</w:t>
      </w:r>
      <w:r w:rsidRPr="000674A6">
        <w:rPr>
          <w:rFonts w:cs="Times New Roman"/>
          <w:noProof/>
          <w:szCs w:val="24"/>
        </w:rPr>
        <w:t>, InTech, 2010.</w:t>
      </w:r>
    </w:p>
    <w:p w14:paraId="72BE28E5"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[10]</w:t>
      </w:r>
      <w:r w:rsidRPr="000674A6">
        <w:rPr>
          <w:rFonts w:cs="Times New Roman"/>
          <w:noProof/>
          <w:szCs w:val="24"/>
        </w:rPr>
        <w:tab/>
        <w:t xml:space="preserve">A. Onishi and K. Natsume, “Overlapped partitioning for ensemble classifiers of P300-based brain-computer interfaces,” </w:t>
      </w:r>
      <w:r w:rsidRPr="000674A6">
        <w:rPr>
          <w:rFonts w:cs="Times New Roman"/>
          <w:i/>
          <w:iCs/>
          <w:noProof/>
          <w:szCs w:val="24"/>
        </w:rPr>
        <w:t>PLoS One</w:t>
      </w:r>
      <w:r w:rsidRPr="000674A6">
        <w:rPr>
          <w:rFonts w:cs="Times New Roman"/>
          <w:noProof/>
          <w:szCs w:val="24"/>
        </w:rPr>
        <w:t>, vol. 9, no. 4, 2014, doi: 10.1371/journal.pone.0093045.</w:t>
      </w:r>
    </w:p>
    <w:p w14:paraId="0433C7F0"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[11]</w:t>
      </w:r>
      <w:r w:rsidRPr="000674A6">
        <w:rPr>
          <w:rFonts w:cs="Times New Roman"/>
          <w:noProof/>
          <w:szCs w:val="24"/>
        </w:rPr>
        <w:tab/>
        <w:t xml:space="preserve">A. Lenhardt, M. Kaper, and H. J. Ritter, “An adaptive P300-based online brain-computer interface,” </w:t>
      </w:r>
      <w:r w:rsidRPr="000674A6">
        <w:rPr>
          <w:rFonts w:cs="Times New Roman"/>
          <w:i/>
          <w:iCs/>
          <w:noProof/>
          <w:szCs w:val="24"/>
        </w:rPr>
        <w:t>IEEE Trans. Neural Syst. Rehabil. Eng.</w:t>
      </w:r>
      <w:r w:rsidRPr="000674A6">
        <w:rPr>
          <w:rFonts w:cs="Times New Roman"/>
          <w:noProof/>
          <w:szCs w:val="24"/>
        </w:rPr>
        <w:t>, vol. 16, no. 2, pp. 121–130, Apr. 2008, doi: 10.1109/TNSRE.2007.912816.</w:t>
      </w:r>
    </w:p>
    <w:p w14:paraId="518A07A5"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[12]</w:t>
      </w:r>
      <w:r w:rsidRPr="000674A6">
        <w:rPr>
          <w:rFonts w:cs="Times New Roman"/>
          <w:noProof/>
          <w:szCs w:val="24"/>
        </w:rPr>
        <w:tab/>
        <w:t xml:space="preserve">C. Han, G. Xu, J. Xie, C. Chen, and S. Zhang, “Highly Interactive Brain-Computer Interface Based on Flicker-Free Steady-State Motion Visual Evoked Potential,” </w:t>
      </w:r>
      <w:r w:rsidRPr="000674A6">
        <w:rPr>
          <w:rFonts w:cs="Times New Roman"/>
          <w:i/>
          <w:iCs/>
          <w:noProof/>
          <w:szCs w:val="24"/>
        </w:rPr>
        <w:t>Sci. Rep.</w:t>
      </w:r>
      <w:r w:rsidRPr="000674A6">
        <w:rPr>
          <w:rFonts w:cs="Times New Roman"/>
          <w:noProof/>
          <w:szCs w:val="24"/>
        </w:rPr>
        <w:t>, vol. 8, no. 1, pp. 1–13, Dec. 2018, doi: 10.1038/s41598-018-24008-8.</w:t>
      </w:r>
    </w:p>
    <w:p w14:paraId="37542D64"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[13]</w:t>
      </w:r>
      <w:r w:rsidRPr="000674A6">
        <w:rPr>
          <w:rFonts w:cs="Times New Roman"/>
          <w:noProof/>
          <w:szCs w:val="24"/>
        </w:rPr>
        <w:tab/>
        <w:t xml:space="preserve">S. K. Andersen and M. M. Müller, “Driving steady-state visual evoked potentials at arbitrary frequencies using temporal interpolation of stimulus presentation,” </w:t>
      </w:r>
      <w:r w:rsidRPr="000674A6">
        <w:rPr>
          <w:rFonts w:cs="Times New Roman"/>
          <w:i/>
          <w:iCs/>
          <w:noProof/>
          <w:szCs w:val="24"/>
        </w:rPr>
        <w:t>BMC Neurosci.</w:t>
      </w:r>
      <w:r w:rsidRPr="000674A6">
        <w:rPr>
          <w:rFonts w:cs="Times New Roman"/>
          <w:noProof/>
          <w:szCs w:val="24"/>
        </w:rPr>
        <w:t>, vol. 16, no. 1, Dec. 2015, doi: 10.1186/s12868-015-0234-7.</w:t>
      </w:r>
    </w:p>
    <w:p w14:paraId="335E371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[14]</w:t>
      </w:r>
      <w:r w:rsidRPr="000674A6">
        <w:rPr>
          <w:rFonts w:cs="Times New Roman"/>
          <w:noProof/>
          <w:szCs w:val="24"/>
        </w:rPr>
        <w:tab/>
        <w:t xml:space="preserve">S. Kamran Haider, M. I. Daud, A. Jiang, and Z. Khan, “Evaluation of P300 based Lie Detection Algorithm,” </w:t>
      </w:r>
      <w:r w:rsidRPr="000674A6">
        <w:rPr>
          <w:rFonts w:cs="Times New Roman"/>
          <w:i/>
          <w:iCs/>
          <w:noProof/>
          <w:szCs w:val="24"/>
        </w:rPr>
        <w:t>Electr. Electron. Eng.</w:t>
      </w:r>
      <w:r w:rsidRPr="000674A6">
        <w:rPr>
          <w:rFonts w:cs="Times New Roman"/>
          <w:noProof/>
          <w:szCs w:val="24"/>
        </w:rPr>
        <w:t>, vol. 2017, no. 3, pp. 69–76, 2017, doi: 10.5923/j.eee.20170703.01.</w:t>
      </w:r>
    </w:p>
    <w:p w14:paraId="4075089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[15]</w:t>
      </w:r>
      <w:r w:rsidRPr="000674A6">
        <w:rPr>
          <w:rFonts w:cs="Times New Roman"/>
          <w:noProof/>
          <w:szCs w:val="24"/>
        </w:rPr>
        <w:tab/>
        <w:t xml:space="preserve">Q. Liu, K. Chen, Q. Ai, and S. Q. Xie, “Review: Recent development of signal processing algorithms for SSVEP-based brain computer interfaces,” </w:t>
      </w:r>
      <w:r w:rsidRPr="000674A6">
        <w:rPr>
          <w:rFonts w:cs="Times New Roman"/>
          <w:i/>
          <w:iCs/>
          <w:noProof/>
          <w:szCs w:val="24"/>
        </w:rPr>
        <w:t>J. Med. Biol. Eng.</w:t>
      </w:r>
      <w:r w:rsidRPr="000674A6">
        <w:rPr>
          <w:rFonts w:cs="Times New Roman"/>
          <w:noProof/>
          <w:szCs w:val="24"/>
        </w:rPr>
        <w:t>, vol. 34, no. 4, pp. 299–309, 2014, doi: 10.5405/jmbe.1522.</w:t>
      </w:r>
    </w:p>
    <w:p w14:paraId="64D72D0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[16]</w:t>
      </w:r>
      <w:r w:rsidRPr="000674A6">
        <w:rPr>
          <w:rFonts w:cs="Times New Roman"/>
          <w:noProof/>
          <w:szCs w:val="24"/>
        </w:rPr>
        <w:tab/>
        <w:t xml:space="preserve">V. P. Oikonomou </w:t>
      </w:r>
      <w:r w:rsidRPr="000674A6">
        <w:rPr>
          <w:rFonts w:cs="Times New Roman"/>
          <w:i/>
          <w:iCs/>
          <w:noProof/>
          <w:szCs w:val="24"/>
        </w:rPr>
        <w:t>et al.</w:t>
      </w:r>
      <w:r w:rsidRPr="000674A6">
        <w:rPr>
          <w:rFonts w:cs="Times New Roman"/>
          <w:noProof/>
          <w:szCs w:val="24"/>
        </w:rPr>
        <w:t>, “Comparative evaluation of state-of-the-art algorithms for SSVEP-based BCIs,” Feb. 2016.</w:t>
      </w:r>
    </w:p>
    <w:p w14:paraId="2DE7F4EF"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[17]</w:t>
      </w:r>
      <w:r w:rsidRPr="000674A6">
        <w:rPr>
          <w:rFonts w:cs="Times New Roman"/>
          <w:noProof/>
          <w:szCs w:val="24"/>
        </w:rPr>
        <w:tab/>
        <w:t>“FIR Filter Properties - dspGuru.” [Online]. Available: https://dspguru.com/dsp/faqs/fir/properties/. [Accessed: 17-Apr-2020].</w:t>
      </w:r>
    </w:p>
    <w:p w14:paraId="36AC4AE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[18]</w:t>
      </w:r>
      <w:r w:rsidRPr="000674A6">
        <w:rPr>
          <w:rFonts w:cs="Times New Roman"/>
          <w:noProof/>
          <w:szCs w:val="24"/>
        </w:rPr>
        <w:tab/>
        <w:t>A. V. Anand, “A brief study of discrete and fast fourier transforms,” p. 11, 1965.</w:t>
      </w:r>
    </w:p>
    <w:p w14:paraId="0AC2E7E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[19]</w:t>
      </w:r>
      <w:r w:rsidRPr="000674A6">
        <w:rPr>
          <w:rFonts w:cs="Times New Roman"/>
          <w:noProof/>
          <w:szCs w:val="24"/>
        </w:rPr>
        <w:tab/>
        <w:t xml:space="preserve">V. K. Ingle and J. G. Proakis, </w:t>
      </w:r>
      <w:r w:rsidRPr="000674A6">
        <w:rPr>
          <w:rFonts w:cs="Times New Roman"/>
          <w:i/>
          <w:iCs/>
          <w:noProof/>
          <w:szCs w:val="24"/>
        </w:rPr>
        <w:t>Digital signal processing using MATLAB</w:t>
      </w:r>
      <w:r w:rsidRPr="000674A6">
        <w:rPr>
          <w:rFonts w:cs="Times New Roman"/>
          <w:noProof/>
          <w:szCs w:val="24"/>
        </w:rPr>
        <w:t xml:space="preserve">. Cengage </w:t>
      </w:r>
      <w:r w:rsidRPr="000674A6">
        <w:rPr>
          <w:rFonts w:cs="Times New Roman"/>
          <w:noProof/>
          <w:szCs w:val="24"/>
        </w:rPr>
        <w:lastRenderedPageBreak/>
        <w:t>Learning, 2012.</w:t>
      </w:r>
    </w:p>
    <w:p w14:paraId="724723D1"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[20]</w:t>
      </w:r>
      <w:r w:rsidRPr="000674A6">
        <w:rPr>
          <w:rFonts w:cs="Times New Roman"/>
          <w:noProof/>
          <w:szCs w:val="24"/>
        </w:rPr>
        <w:tab/>
        <w:t xml:space="preserve">G. Plonka, D. Potts, G. Steidl, and M. Tasche, “Discrete fourier transforms,” </w:t>
      </w:r>
      <w:r w:rsidRPr="000674A6">
        <w:rPr>
          <w:rFonts w:cs="Times New Roman"/>
          <w:i/>
          <w:iCs/>
          <w:noProof/>
          <w:szCs w:val="24"/>
        </w:rPr>
        <w:t>Appl. Numer. Harmon. Anal.</w:t>
      </w:r>
      <w:r w:rsidRPr="000674A6">
        <w:rPr>
          <w:rFonts w:cs="Times New Roman"/>
          <w:noProof/>
          <w:szCs w:val="24"/>
        </w:rPr>
        <w:t>, pp. 107–157, 2018, doi: 10.1007/978-3-030-04306-3_3.</w:t>
      </w:r>
    </w:p>
    <w:p w14:paraId="2E35EAC9"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[21]</w:t>
      </w:r>
      <w:r w:rsidRPr="000674A6">
        <w:rPr>
          <w:rFonts w:cs="Times New Roman"/>
          <w:noProof/>
          <w:szCs w:val="24"/>
        </w:rPr>
        <w:tab/>
        <w:t>J. Bieger and G. Garcia-Molina, “Light Stimulation Properties to Influence Brain Activity: A Brain-Computer Interface Application Brain computer interface View project,” 2010.</w:t>
      </w:r>
    </w:p>
    <w:p w14:paraId="657CDD2F"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[22]</w:t>
      </w:r>
      <w:r w:rsidRPr="000674A6">
        <w:rPr>
          <w:rFonts w:cs="Times New Roman"/>
          <w:noProof/>
          <w:szCs w:val="24"/>
        </w:rPr>
        <w:tab/>
        <w:t xml:space="preserve">J. S. Shan, S. H. Abbas, D. Kang, and J. Lee, “Using Field Programmable Gate Array Hardware for the Performance Improvement of Ultrasonic Wave Propagation Imaging System,” </w:t>
      </w:r>
      <w:r w:rsidRPr="000674A6">
        <w:rPr>
          <w:rFonts w:cs="Times New Roman"/>
          <w:i/>
          <w:iCs/>
          <w:noProof/>
          <w:szCs w:val="24"/>
        </w:rPr>
        <w:t>J. Korean Soc. Nondestruct. Test.</w:t>
      </w:r>
      <w:r w:rsidRPr="000674A6">
        <w:rPr>
          <w:rFonts w:cs="Times New Roman"/>
          <w:noProof/>
          <w:szCs w:val="24"/>
        </w:rPr>
        <w:t>, vol. 35, no. 6, pp. 389–397, Dec. 2015, doi: 10.7779/jksnt.2015.35.6.389.</w:t>
      </w:r>
    </w:p>
    <w:p w14:paraId="023E4ED0"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[23]</w:t>
      </w:r>
      <w:r w:rsidRPr="000674A6">
        <w:rPr>
          <w:rFonts w:cs="Times New Roman"/>
          <w:noProof/>
          <w:szCs w:val="24"/>
        </w:rPr>
        <w:tab/>
        <w:t>“NVIDIA’s GPUs versus FPGA’s | Haltian.” [Online]. Available: https://haltian.com/news/fpga-vs-gpu/. [Accessed: 24-Apr-2020].</w:t>
      </w:r>
    </w:p>
    <w:p w14:paraId="2B6222E8"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[24]</w:t>
      </w:r>
      <w:r w:rsidRPr="000674A6">
        <w:rPr>
          <w:rFonts w:cs="Times New Roman"/>
          <w:noProof/>
          <w:szCs w:val="24"/>
        </w:rPr>
        <w:tab/>
        <w:t xml:space="preserve">A. Saidi, S. Ben Othman, W. Kacem, and S. Ben Saoud, “FPGA implementation of EEG signal analysis system for the detection of epileptic seizure,” in </w:t>
      </w:r>
      <w:r w:rsidRPr="000674A6">
        <w:rPr>
          <w:rFonts w:cs="Times New Roman"/>
          <w:i/>
          <w:iCs/>
          <w:noProof/>
          <w:szCs w:val="24"/>
        </w:rPr>
        <w:t>2018 International Conference on Advanced Systems and Electric Technologies, IC_ASET 2018</w:t>
      </w:r>
      <w:r w:rsidRPr="000674A6">
        <w:rPr>
          <w:rFonts w:cs="Times New Roman"/>
          <w:noProof/>
          <w:szCs w:val="24"/>
        </w:rPr>
        <w:t>, 2018, pp. 415–420, doi: 10.1109/ASET.2018.8379892.</w:t>
      </w:r>
    </w:p>
    <w:p w14:paraId="6EE1F19A"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[25]</w:t>
      </w:r>
      <w:r w:rsidRPr="000674A6">
        <w:rPr>
          <w:rFonts w:cs="Times New Roman"/>
          <w:noProof/>
          <w:szCs w:val="24"/>
        </w:rPr>
        <w:tab/>
        <w:t xml:space="preserve">K. K. Shyu, P. L. Lee, M. H. Lee, M. H. Lin, R. J. Lai, and Y. J. Chiu, “Development of a Low-Cost FPGA-based SSVEP BCI multimedia control system,” </w:t>
      </w:r>
      <w:r w:rsidRPr="000674A6">
        <w:rPr>
          <w:rFonts w:cs="Times New Roman"/>
          <w:i/>
          <w:iCs/>
          <w:noProof/>
          <w:szCs w:val="24"/>
        </w:rPr>
        <w:t>IEEE Trans. Biomed. Circuits Syst.</w:t>
      </w:r>
      <w:r w:rsidRPr="000674A6">
        <w:rPr>
          <w:rFonts w:cs="Times New Roman"/>
          <w:noProof/>
          <w:szCs w:val="24"/>
        </w:rPr>
        <w:t>, vol. 4, no. 2, pp. 125–132, Apr. 2010, doi: 10.1109/TBCAS.2010.2042595.</w:t>
      </w:r>
    </w:p>
    <w:p w14:paraId="6CFE912F"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[26]</w:t>
      </w:r>
      <w:r w:rsidRPr="000674A6">
        <w:rPr>
          <w:rFonts w:cs="Times New Roman"/>
          <w:noProof/>
          <w:szCs w:val="24"/>
        </w:rPr>
        <w:tab/>
        <w:t>L. Crockett, R. Elliot, M. Enderwitz, and B. Stewart, “The Zynq Book,” p. 484, 2014.</w:t>
      </w:r>
    </w:p>
    <w:p w14:paraId="7D14BC2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[27]</w:t>
      </w:r>
      <w:r w:rsidRPr="000674A6">
        <w:rPr>
          <w:rFonts w:cs="Times New Roman"/>
          <w:noProof/>
          <w:szCs w:val="24"/>
        </w:rPr>
        <w:tab/>
        <w:t>“PYNQ Overlays — Python productivity for Zynq (Pynq).” [Online]. Available: https://pynq.readthedocs.io/en/latest/pynq_overlays.html. [Accessed: 08-Jan-2020].</w:t>
      </w:r>
    </w:p>
    <w:p w14:paraId="1F83C6D1"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[28]</w:t>
      </w:r>
      <w:r w:rsidRPr="000674A6">
        <w:rPr>
          <w:rFonts w:cs="Times New Roman"/>
          <w:noProof/>
          <w:szCs w:val="24"/>
        </w:rPr>
        <w:tab/>
        <w:t xml:space="preserve">Xilinx Inc., “DSP48E1 Slice User Guide,” </w:t>
      </w:r>
      <w:r w:rsidRPr="000674A6">
        <w:rPr>
          <w:rFonts w:cs="Times New Roman"/>
          <w:i/>
          <w:iCs/>
          <w:noProof/>
          <w:szCs w:val="24"/>
        </w:rPr>
        <w:t>Xilinx</w:t>
      </w:r>
      <w:r w:rsidRPr="000674A6">
        <w:rPr>
          <w:rFonts w:cs="Times New Roman"/>
          <w:noProof/>
          <w:szCs w:val="24"/>
        </w:rPr>
        <w:t>, vol. 479, pp. 1–56, 2017.</w:t>
      </w:r>
    </w:p>
    <w:p w14:paraId="1D6F09E2"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[29]</w:t>
      </w:r>
      <w:r w:rsidRPr="000674A6">
        <w:rPr>
          <w:rFonts w:cs="Times New Roman"/>
          <w:noProof/>
          <w:szCs w:val="24"/>
        </w:rPr>
        <w:tab/>
        <w:t>“Hello PYNQ — The PYNQ Edition of the MicroZed Chronicles! - Hackster.io.” [Online]. Available: https://www.hackster.io/news/hello-pynq-the-pynq-edition-of-the-microzed-chronicles-55353a56c678. [Accessed: 07-Jan-2020].</w:t>
      </w:r>
    </w:p>
    <w:p w14:paraId="47DAE14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[30]</w:t>
      </w:r>
      <w:r w:rsidRPr="000674A6">
        <w:rPr>
          <w:rFonts w:cs="Times New Roman"/>
          <w:noProof/>
          <w:szCs w:val="24"/>
        </w:rPr>
        <w:tab/>
        <w:t>“Creating Overlays — Python productivity for Zynq (Pynq) v1.0.” [Online]. Available: https://pynq.readthedocs.io/en/v1.3/10_creating_overlays.html. [Accessed: 07-Jan-2020].</w:t>
      </w:r>
    </w:p>
    <w:p w14:paraId="3301CAF2"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[31]</w:t>
      </w:r>
      <w:r w:rsidRPr="000674A6">
        <w:rPr>
          <w:rFonts w:cs="Times New Roman"/>
          <w:noProof/>
          <w:szCs w:val="24"/>
        </w:rPr>
        <w:tab/>
        <w:t>Xilinx, “AXI Reference Guide [UG761 v13.1],” vol. 761, pp. 1–80, 2011.</w:t>
      </w:r>
    </w:p>
    <w:p w14:paraId="66D37171"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[32]</w:t>
      </w:r>
      <w:r w:rsidRPr="000674A6">
        <w:rPr>
          <w:rFonts w:cs="Times New Roman"/>
          <w:noProof/>
          <w:szCs w:val="24"/>
        </w:rPr>
        <w:tab/>
        <w:t xml:space="preserve">A. R. M. Limited, “AMBA AXI Protocol Specification,” </w:t>
      </w:r>
      <w:r w:rsidRPr="000674A6">
        <w:rPr>
          <w:rFonts w:cs="Times New Roman"/>
          <w:i/>
          <w:iCs/>
          <w:noProof/>
          <w:szCs w:val="24"/>
        </w:rPr>
        <w:t>Change</w:t>
      </w:r>
      <w:r w:rsidRPr="000674A6">
        <w:rPr>
          <w:rFonts w:cs="Times New Roman"/>
          <w:noProof/>
          <w:szCs w:val="24"/>
        </w:rPr>
        <w:t>, 2004.</w:t>
      </w:r>
    </w:p>
    <w:p w14:paraId="58B3D97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[33]</w:t>
      </w:r>
      <w:r w:rsidRPr="000674A6">
        <w:rPr>
          <w:rFonts w:cs="Times New Roman"/>
          <w:noProof/>
          <w:szCs w:val="24"/>
        </w:rPr>
        <w:tab/>
        <w:t>“Why and When Are EEGs Recommended for Children with Autism?” [Online]. Available: https://www.corticacare.com/care-notes/why-and-when-are-eegs-recommended-for-children-with-autism-2. [Accessed: 07-Jan-2020].</w:t>
      </w:r>
    </w:p>
    <w:p w14:paraId="06AB574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[34]</w:t>
      </w:r>
      <w:r w:rsidRPr="000674A6">
        <w:rPr>
          <w:rFonts w:cs="Times New Roman"/>
          <w:noProof/>
          <w:szCs w:val="24"/>
        </w:rPr>
        <w:tab/>
        <w:t>“A Performance and Energy Comparison of FPGAs, GPUs, and Multicores for Sliding-Window Applications,” 2010.</w:t>
      </w:r>
    </w:p>
    <w:p w14:paraId="7640ABA3"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[35]</w:t>
      </w:r>
      <w:r w:rsidRPr="000674A6">
        <w:rPr>
          <w:rFonts w:cs="Times New Roman"/>
          <w:noProof/>
          <w:szCs w:val="24"/>
        </w:rPr>
        <w:tab/>
        <w:t>“MAMEM EEG SSVEP Dataset III (14 channels, 11 subjects, 5 frequencies presented simultaneously).” [Online]. Available: https://figshare.com/articles/MAMEM_EEG_SSVEP_Dataset_III_14_channels_11_subjects_5_frequencies_presented_simultaneously_/3413851. [Accessed: 26-Apr-2020].</w:t>
      </w:r>
    </w:p>
    <w:p w14:paraId="2A0592CA"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lastRenderedPageBreak/>
        <w:t>[36]</w:t>
      </w:r>
      <w:r w:rsidRPr="000674A6">
        <w:rPr>
          <w:rFonts w:cs="Times New Roman"/>
          <w:noProof/>
          <w:szCs w:val="24"/>
        </w:rPr>
        <w:tab/>
        <w:t xml:space="preserve">Xilinx Inc., “AXI GPIO v2.0 IP Product Guide,” </w:t>
      </w:r>
      <w:r w:rsidRPr="000674A6">
        <w:rPr>
          <w:rFonts w:cs="Times New Roman"/>
          <w:i/>
          <w:iCs/>
          <w:noProof/>
          <w:szCs w:val="24"/>
        </w:rPr>
        <w:t>WD info</w:t>
      </w:r>
      <w:r w:rsidRPr="000674A6">
        <w:rPr>
          <w:rFonts w:cs="Times New Roman"/>
          <w:noProof/>
          <w:szCs w:val="24"/>
        </w:rPr>
        <w:t>, p. 2004, 2003, doi: 10.1002/ejoc.201200111.</w:t>
      </w:r>
    </w:p>
    <w:p w14:paraId="32DD0B8D"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[37]</w:t>
      </w:r>
      <w:r w:rsidRPr="000674A6">
        <w:rPr>
          <w:rFonts w:cs="Times New Roman"/>
          <w:noProof/>
          <w:szCs w:val="24"/>
        </w:rPr>
        <w:tab/>
        <w:t>Xilinx Inc., “Fast Fourier Transform v9.1 Logicore,” 2019.</w:t>
      </w:r>
    </w:p>
    <w:p w14:paraId="6510F497"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[38]</w:t>
      </w:r>
      <w:r w:rsidRPr="000674A6">
        <w:rPr>
          <w:rFonts w:cs="Times New Roman"/>
          <w:noProof/>
          <w:szCs w:val="24"/>
        </w:rPr>
        <w:tab/>
        <w:t>Xilinx Inc., “AXI DMA v7.1,” 2019.</w:t>
      </w:r>
    </w:p>
    <w:p w14:paraId="568432ED"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[39]</w:t>
      </w:r>
      <w:r w:rsidRPr="000674A6">
        <w:rPr>
          <w:rFonts w:cs="Times New Roman"/>
          <w:noProof/>
          <w:szCs w:val="24"/>
        </w:rPr>
        <w:tab/>
        <w:t xml:space="preserve">Xilinx, “LogiCORE IP FIR Compiler v7.1,” </w:t>
      </w:r>
      <w:r w:rsidRPr="000674A6">
        <w:rPr>
          <w:rFonts w:cs="Times New Roman"/>
          <w:i/>
          <w:iCs/>
          <w:noProof/>
          <w:szCs w:val="24"/>
        </w:rPr>
        <w:t>J. Med. Philos.</w:t>
      </w:r>
      <w:r w:rsidRPr="000674A6">
        <w:rPr>
          <w:rFonts w:cs="Times New Roman"/>
          <w:noProof/>
          <w:szCs w:val="24"/>
        </w:rPr>
        <w:t>, vol. 39, no. 4, p. NP, 2014, doi: 10.1093/jmp/jht073.</w:t>
      </w:r>
    </w:p>
    <w:p w14:paraId="28A2816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[40]</w:t>
      </w:r>
      <w:r w:rsidRPr="000674A6">
        <w:rPr>
          <w:rFonts w:cs="Times New Roman"/>
          <w:noProof/>
          <w:szCs w:val="24"/>
        </w:rPr>
        <w:tab/>
        <w:t>“SciPy.org — SciPy.org.” [Online]. Available: https://www.scipy.org/. [Accessed: 19-May-2020].</w:t>
      </w:r>
    </w:p>
    <w:p w14:paraId="7D4BBF1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[41]</w:t>
      </w:r>
      <w:r w:rsidRPr="000674A6">
        <w:rPr>
          <w:rFonts w:cs="Times New Roman"/>
          <w:noProof/>
          <w:szCs w:val="24"/>
        </w:rPr>
        <w:tab/>
        <w:t>“BioSig.” [Online]. Available: http://biosig.sourceforge.net/. [Accessed: 17-May-2020].</w:t>
      </w:r>
    </w:p>
    <w:p w14:paraId="5DEF7BD2"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[42]</w:t>
      </w:r>
      <w:r w:rsidRPr="000674A6">
        <w:rPr>
          <w:rFonts w:cs="Times New Roman"/>
          <w:noProof/>
          <w:szCs w:val="24"/>
        </w:rPr>
        <w:tab/>
        <w:t>“Real Time Systems - GeeksforGeeks.” [Online]. Available: https://www.geeksforgeeks.org/real-time-systems/. [Accessed: 18-May-2020].</w:t>
      </w:r>
    </w:p>
    <w:p w14:paraId="476E21C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[43]</w:t>
      </w:r>
      <w:r w:rsidRPr="000674A6">
        <w:rPr>
          <w:rFonts w:cs="Times New Roman"/>
          <w:noProof/>
          <w:szCs w:val="24"/>
        </w:rPr>
        <w:tab/>
        <w:t>“EPOC+ Headset Details - EPOC+.” [Online]. Available: https://emotiv.gitbook.io/epoc-user-manual/using-headset/epoc+_headset_details. [Accessed: 18-May-2020].</w:t>
      </w:r>
    </w:p>
    <w:p w14:paraId="6713684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[44]</w:t>
      </w:r>
      <w:r w:rsidRPr="000674A6">
        <w:rPr>
          <w:rFonts w:cs="Times New Roman"/>
          <w:noProof/>
          <w:szCs w:val="24"/>
        </w:rPr>
        <w:tab/>
        <w:t>M. Schukat, “Dr. Michael Schukat, 2019 / 20,” 2019.</w:t>
      </w:r>
    </w:p>
    <w:p w14:paraId="6E94251C" w14:textId="77777777" w:rsidR="000674A6" w:rsidRPr="000674A6" w:rsidRDefault="000674A6" w:rsidP="000674A6">
      <w:pPr>
        <w:widowControl w:val="0"/>
        <w:autoSpaceDE w:val="0"/>
        <w:autoSpaceDN w:val="0"/>
        <w:adjustRightInd w:val="0"/>
        <w:spacing w:line="240" w:lineRule="auto"/>
        <w:ind w:left="640" w:hanging="640"/>
        <w:rPr>
          <w:rFonts w:cs="Times New Roman"/>
          <w:noProof/>
        </w:rPr>
      </w:pPr>
      <w:r w:rsidRPr="000674A6">
        <w:rPr>
          <w:rFonts w:cs="Times New Roman"/>
          <w:noProof/>
          <w:szCs w:val="24"/>
        </w:rPr>
        <w:t>[45]</w:t>
      </w:r>
      <w:r w:rsidRPr="000674A6">
        <w:rPr>
          <w:rFonts w:cs="Times New Roman"/>
          <w:noProof/>
          <w:szCs w:val="24"/>
        </w:rPr>
        <w:tab/>
        <w:t>“Xilinx/PYNQ_RFSOC_Workshop: Open-sourcing the PYNQ &amp; RFSoC workshop materials.” [Online]. Available: https://github.com/Xilinx/PYNQ_RFSOC_Workshop. [Accessed: 19-May-2020].</w:t>
      </w:r>
    </w:p>
    <w:p w14:paraId="5239FD49" w14:textId="1933BC86" w:rsidR="008A78B3" w:rsidRPr="008427B8" w:rsidRDefault="005741B6" w:rsidP="007E2D58">
      <w:pPr>
        <w:rPr>
          <w:rFonts w:cs="Times New Roman"/>
          <w:szCs w:val="24"/>
        </w:rPr>
      </w:pPr>
      <w:r>
        <w:rPr>
          <w:rFonts w:cs="Times New Roman"/>
          <w:szCs w:val="24"/>
        </w:rPr>
        <w:fldChar w:fldCharType="end"/>
      </w:r>
    </w:p>
    <w:sectPr w:rsidR="008A78B3" w:rsidRPr="008427B8" w:rsidSect="001207FA">
      <w:type w:val="continuous"/>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4" w:author="Luke Slemon" w:date="2020-04-13T17:59:00Z" w:initials="LS">
    <w:p w14:paraId="607280CC" w14:textId="1C46F9B5" w:rsidR="00437D02" w:rsidRDefault="00437D02">
      <w:pPr>
        <w:pStyle w:val="CommentText"/>
      </w:pPr>
      <w:r>
        <w:rPr>
          <w:rStyle w:val="CommentReference"/>
        </w:rPr>
        <w:annotationRef/>
      </w:r>
      <w:r>
        <w:t>Edit introduction to explain why personally I did this project.</w:t>
      </w:r>
    </w:p>
  </w:comment>
  <w:comment w:id="775" w:author="Luke Slemon" w:date="2020-04-13T18:17:00Z" w:initials="LS">
    <w:p w14:paraId="7511DBB3" w14:textId="40177639" w:rsidR="00437D02" w:rsidRDefault="00437D02">
      <w:pPr>
        <w:pStyle w:val="CommentText"/>
      </w:pPr>
      <w:r>
        <w:rPr>
          <w:rStyle w:val="CommentReference"/>
        </w:rPr>
        <w:annotationRef/>
      </w:r>
      <w:r>
        <w:t>P300 spellers and P300 signals themselves are not investigated in this project. No need to mention now.</w:t>
      </w:r>
    </w:p>
  </w:comment>
  <w:comment w:id="776" w:author="Luke Slemon" w:date="2020-04-13T18:17:00Z" w:initials="LS">
    <w:p w14:paraId="17901269" w14:textId="7812674D" w:rsidR="00437D02" w:rsidRDefault="00437D02">
      <w:pPr>
        <w:pStyle w:val="CommentText"/>
      </w:pPr>
      <w:r>
        <w:rPr>
          <w:rStyle w:val="CommentReference"/>
        </w:rPr>
        <w:annotationRef/>
      </w:r>
      <w:r>
        <w:t>Could seem redundant saying it can be explored in the next chapter. Just explain it in the next chapter</w:t>
      </w:r>
    </w:p>
  </w:comment>
  <w:comment w:id="783" w:author="Luke Slemon" w:date="2020-04-13T18:50:00Z" w:initials="LS">
    <w:p w14:paraId="05D78F01" w14:textId="44A79682" w:rsidR="00437D02" w:rsidRDefault="00437D02">
      <w:pPr>
        <w:pStyle w:val="CommentText"/>
      </w:pPr>
      <w:r>
        <w:rPr>
          <w:rStyle w:val="CommentReference"/>
        </w:rPr>
        <w:annotationRef/>
      </w:r>
      <w:r>
        <w:t>Talking about resource count seems unnecessary</w:t>
      </w:r>
    </w:p>
  </w:comment>
  <w:comment w:id="785" w:author="Luke Slemon" w:date="2020-04-13T19:50:00Z" w:initials="LS">
    <w:p w14:paraId="3778B57B" w14:textId="77777777" w:rsidR="00437D02" w:rsidRDefault="00437D02">
      <w:pPr>
        <w:pStyle w:val="CommentText"/>
      </w:pPr>
      <w:r>
        <w:rPr>
          <w:rStyle w:val="CommentReference"/>
        </w:rPr>
        <w:annotationRef/>
      </w:r>
      <w:r>
        <w:t>Replace this image with a better quality one.</w:t>
      </w:r>
    </w:p>
    <w:p w14:paraId="24387821" w14:textId="628D4383" w:rsidR="00437D02" w:rsidRDefault="00437D02">
      <w:pPr>
        <w:pStyle w:val="CommentText"/>
      </w:pPr>
      <w:r>
        <w:t>Re-draw how the voting mechanism should work.der</w:t>
      </w:r>
    </w:p>
  </w:comment>
  <w:comment w:id="790" w:author="Luke Slemon" w:date="2020-04-14T17:57:00Z" w:initials="LS">
    <w:p w14:paraId="1BD0985D" w14:textId="67E39073" w:rsidR="00437D02" w:rsidRDefault="00437D02">
      <w:pPr>
        <w:pStyle w:val="CommentText"/>
      </w:pPr>
      <w:r>
        <w:rPr>
          <w:rStyle w:val="CommentReference"/>
        </w:rPr>
        <w:annotationRef/>
      </w:r>
      <w:r>
        <w:t>Societal Impacts can be explicitly covered in Background</w:t>
      </w:r>
    </w:p>
  </w:comment>
  <w:comment w:id="1961" w:author="Luke Slemon" w:date="2020-04-23T18:50:00Z" w:initials="LS">
    <w:p w14:paraId="0B6B14A3" w14:textId="7227A224" w:rsidR="00437D02" w:rsidRDefault="00437D02">
      <w:pPr>
        <w:pStyle w:val="CommentText"/>
      </w:pPr>
      <w:r>
        <w:rPr>
          <w:rStyle w:val="CommentReference"/>
        </w:rPr>
        <w:annotationRef/>
      </w:r>
      <w:r>
        <w:t>Can do a better diagram to represent sequential vs parallel programming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7280CC" w15:done="0"/>
  <w15:commentEx w15:paraId="7511DBB3" w15:done="0"/>
  <w15:commentEx w15:paraId="17901269" w15:done="0"/>
  <w15:commentEx w15:paraId="05D78F01" w15:done="0"/>
  <w15:commentEx w15:paraId="24387821" w15:done="0"/>
  <w15:commentEx w15:paraId="1BD0985D" w15:done="0"/>
  <w15:commentEx w15:paraId="0B6B14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7280CC" w16cid:durableId="223F26FA"/>
  <w16cid:commentId w16cid:paraId="7511DBB3" w16cid:durableId="226D08D9"/>
  <w16cid:commentId w16cid:paraId="17901269" w16cid:durableId="226D08DA"/>
  <w16cid:commentId w16cid:paraId="05D78F01" w16cid:durableId="226D08DB"/>
  <w16cid:commentId w16cid:paraId="24387821" w16cid:durableId="2241C270"/>
  <w16cid:commentId w16cid:paraId="1BD0985D" w16cid:durableId="226D08DD"/>
  <w16cid:commentId w16cid:paraId="0B6B14A3" w16cid:durableId="224C61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BD9BF8" w14:textId="77777777" w:rsidR="00A370A3" w:rsidRDefault="00A370A3" w:rsidP="00823CB7">
      <w:pPr>
        <w:spacing w:after="0" w:line="240" w:lineRule="auto"/>
      </w:pPr>
      <w:r>
        <w:separator/>
      </w:r>
    </w:p>
  </w:endnote>
  <w:endnote w:type="continuationSeparator" w:id="0">
    <w:p w14:paraId="7E973271" w14:textId="77777777" w:rsidR="00A370A3" w:rsidRDefault="00A370A3" w:rsidP="00823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3005BF" w14:textId="77777777" w:rsidR="00A370A3" w:rsidRDefault="00A370A3" w:rsidP="00823CB7">
      <w:pPr>
        <w:spacing w:after="0" w:line="240" w:lineRule="auto"/>
      </w:pPr>
      <w:r>
        <w:separator/>
      </w:r>
    </w:p>
  </w:footnote>
  <w:footnote w:type="continuationSeparator" w:id="0">
    <w:p w14:paraId="45E57DB0" w14:textId="77777777" w:rsidR="00A370A3" w:rsidRDefault="00A370A3" w:rsidP="00823C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044028415"/>
      <w:docPartObj>
        <w:docPartGallery w:val="Page Numbers (Top of Page)"/>
        <w:docPartUnique/>
      </w:docPartObj>
    </w:sdtPr>
    <w:sdtEndPr>
      <w:rPr>
        <w:b/>
        <w:bCs/>
        <w:noProof/>
        <w:color w:val="auto"/>
        <w:spacing w:val="0"/>
      </w:rPr>
    </w:sdtEndPr>
    <w:sdtContent>
      <w:p w14:paraId="36C1BA6F" w14:textId="20842896" w:rsidR="00437D02" w:rsidRDefault="00437D0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691654F" w14:textId="77777777" w:rsidR="00437D02" w:rsidRDefault="00437D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624DA"/>
    <w:multiLevelType w:val="hybridMultilevel"/>
    <w:tmpl w:val="FF806918"/>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1" w15:restartNumberingAfterBreak="0">
    <w:nsid w:val="0FE458A9"/>
    <w:multiLevelType w:val="hybridMultilevel"/>
    <w:tmpl w:val="11CC178E"/>
    <w:lvl w:ilvl="0" w:tplc="9FAE64DE">
      <w:start w:val="1"/>
      <w:numFmt w:val="decimal"/>
      <w:lvlText w:val="%1."/>
      <w:lvlJc w:val="left"/>
      <w:pPr>
        <w:ind w:left="720" w:hanging="360"/>
      </w:pPr>
      <w:rPr>
        <w:rFonts w:asciiTheme="minorHAnsi" w:hAnsiTheme="minorHAnsi" w:cstheme="minorBidi"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46D5C23"/>
    <w:multiLevelType w:val="hybridMultilevel"/>
    <w:tmpl w:val="D9BC8F00"/>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3" w15:restartNumberingAfterBreak="0">
    <w:nsid w:val="18D427B9"/>
    <w:multiLevelType w:val="hybridMultilevel"/>
    <w:tmpl w:val="ECE83ED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8F65AAD"/>
    <w:multiLevelType w:val="hybridMultilevel"/>
    <w:tmpl w:val="F4F0458A"/>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15:restartNumberingAfterBreak="0">
    <w:nsid w:val="19161888"/>
    <w:multiLevelType w:val="hybridMultilevel"/>
    <w:tmpl w:val="C016C5E2"/>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6" w15:restartNumberingAfterBreak="0">
    <w:nsid w:val="1B0C460D"/>
    <w:multiLevelType w:val="hybridMultilevel"/>
    <w:tmpl w:val="60A89884"/>
    <w:lvl w:ilvl="0" w:tplc="18090001">
      <w:start w:val="1"/>
      <w:numFmt w:val="bullet"/>
      <w:lvlText w:val=""/>
      <w:lvlJc w:val="left"/>
      <w:pPr>
        <w:ind w:left="1077" w:hanging="360"/>
      </w:pPr>
      <w:rPr>
        <w:rFonts w:ascii="Symbol" w:hAnsi="Symbol" w:hint="default"/>
      </w:rPr>
    </w:lvl>
    <w:lvl w:ilvl="1" w:tplc="18090003">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7" w15:restartNumberingAfterBreak="0">
    <w:nsid w:val="1B65329A"/>
    <w:multiLevelType w:val="hybridMultilevel"/>
    <w:tmpl w:val="D6622F86"/>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8" w15:restartNumberingAfterBreak="0">
    <w:nsid w:val="1C3B3EFC"/>
    <w:multiLevelType w:val="hybridMultilevel"/>
    <w:tmpl w:val="2A36DBDA"/>
    <w:lvl w:ilvl="0" w:tplc="286E7A2A">
      <w:start w:val="1"/>
      <w:numFmt w:val="lowerRoman"/>
      <w:lvlText w:val="%1."/>
      <w:lvlJc w:val="left"/>
      <w:pPr>
        <w:ind w:left="1287" w:hanging="72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9" w15:restartNumberingAfterBreak="0">
    <w:nsid w:val="24EC2F9A"/>
    <w:multiLevelType w:val="hybridMultilevel"/>
    <w:tmpl w:val="D3B211D4"/>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0" w15:restartNumberingAfterBreak="0">
    <w:nsid w:val="28C37DF2"/>
    <w:multiLevelType w:val="hybridMultilevel"/>
    <w:tmpl w:val="23B65E46"/>
    <w:lvl w:ilvl="0" w:tplc="18090001">
      <w:start w:val="1"/>
      <w:numFmt w:val="bullet"/>
      <w:lvlText w:val=""/>
      <w:lvlJc w:val="left"/>
      <w:pPr>
        <w:ind w:left="1040" w:hanging="360"/>
      </w:pPr>
      <w:rPr>
        <w:rFonts w:ascii="Symbol" w:hAnsi="Symbol" w:hint="default"/>
      </w:rPr>
    </w:lvl>
    <w:lvl w:ilvl="1" w:tplc="18090003" w:tentative="1">
      <w:start w:val="1"/>
      <w:numFmt w:val="bullet"/>
      <w:lvlText w:val="o"/>
      <w:lvlJc w:val="left"/>
      <w:pPr>
        <w:ind w:left="1760" w:hanging="360"/>
      </w:pPr>
      <w:rPr>
        <w:rFonts w:ascii="Courier New" w:hAnsi="Courier New" w:cs="Courier New" w:hint="default"/>
      </w:rPr>
    </w:lvl>
    <w:lvl w:ilvl="2" w:tplc="18090005" w:tentative="1">
      <w:start w:val="1"/>
      <w:numFmt w:val="bullet"/>
      <w:lvlText w:val=""/>
      <w:lvlJc w:val="left"/>
      <w:pPr>
        <w:ind w:left="2480" w:hanging="360"/>
      </w:pPr>
      <w:rPr>
        <w:rFonts w:ascii="Wingdings" w:hAnsi="Wingdings" w:hint="default"/>
      </w:rPr>
    </w:lvl>
    <w:lvl w:ilvl="3" w:tplc="18090001" w:tentative="1">
      <w:start w:val="1"/>
      <w:numFmt w:val="bullet"/>
      <w:lvlText w:val=""/>
      <w:lvlJc w:val="left"/>
      <w:pPr>
        <w:ind w:left="3200" w:hanging="360"/>
      </w:pPr>
      <w:rPr>
        <w:rFonts w:ascii="Symbol" w:hAnsi="Symbol" w:hint="default"/>
      </w:rPr>
    </w:lvl>
    <w:lvl w:ilvl="4" w:tplc="18090003" w:tentative="1">
      <w:start w:val="1"/>
      <w:numFmt w:val="bullet"/>
      <w:lvlText w:val="o"/>
      <w:lvlJc w:val="left"/>
      <w:pPr>
        <w:ind w:left="3920" w:hanging="360"/>
      </w:pPr>
      <w:rPr>
        <w:rFonts w:ascii="Courier New" w:hAnsi="Courier New" w:cs="Courier New" w:hint="default"/>
      </w:rPr>
    </w:lvl>
    <w:lvl w:ilvl="5" w:tplc="18090005" w:tentative="1">
      <w:start w:val="1"/>
      <w:numFmt w:val="bullet"/>
      <w:lvlText w:val=""/>
      <w:lvlJc w:val="left"/>
      <w:pPr>
        <w:ind w:left="4640" w:hanging="360"/>
      </w:pPr>
      <w:rPr>
        <w:rFonts w:ascii="Wingdings" w:hAnsi="Wingdings" w:hint="default"/>
      </w:rPr>
    </w:lvl>
    <w:lvl w:ilvl="6" w:tplc="18090001" w:tentative="1">
      <w:start w:val="1"/>
      <w:numFmt w:val="bullet"/>
      <w:lvlText w:val=""/>
      <w:lvlJc w:val="left"/>
      <w:pPr>
        <w:ind w:left="5360" w:hanging="360"/>
      </w:pPr>
      <w:rPr>
        <w:rFonts w:ascii="Symbol" w:hAnsi="Symbol" w:hint="default"/>
      </w:rPr>
    </w:lvl>
    <w:lvl w:ilvl="7" w:tplc="18090003" w:tentative="1">
      <w:start w:val="1"/>
      <w:numFmt w:val="bullet"/>
      <w:lvlText w:val="o"/>
      <w:lvlJc w:val="left"/>
      <w:pPr>
        <w:ind w:left="6080" w:hanging="360"/>
      </w:pPr>
      <w:rPr>
        <w:rFonts w:ascii="Courier New" w:hAnsi="Courier New" w:cs="Courier New" w:hint="default"/>
      </w:rPr>
    </w:lvl>
    <w:lvl w:ilvl="8" w:tplc="18090005" w:tentative="1">
      <w:start w:val="1"/>
      <w:numFmt w:val="bullet"/>
      <w:lvlText w:val=""/>
      <w:lvlJc w:val="left"/>
      <w:pPr>
        <w:ind w:left="6800" w:hanging="360"/>
      </w:pPr>
      <w:rPr>
        <w:rFonts w:ascii="Wingdings" w:hAnsi="Wingdings" w:hint="default"/>
      </w:rPr>
    </w:lvl>
  </w:abstractNum>
  <w:abstractNum w:abstractNumId="11" w15:restartNumberingAfterBreak="0">
    <w:nsid w:val="2D153EC9"/>
    <w:multiLevelType w:val="hybridMultilevel"/>
    <w:tmpl w:val="A72A6650"/>
    <w:lvl w:ilvl="0" w:tplc="18090001">
      <w:start w:val="1"/>
      <w:numFmt w:val="bullet"/>
      <w:lvlText w:val=""/>
      <w:lvlJc w:val="left"/>
      <w:pPr>
        <w:ind w:left="1791" w:hanging="360"/>
      </w:pPr>
      <w:rPr>
        <w:rFonts w:ascii="Symbol" w:hAnsi="Symbol" w:hint="default"/>
      </w:rPr>
    </w:lvl>
    <w:lvl w:ilvl="1" w:tplc="18090003" w:tentative="1">
      <w:start w:val="1"/>
      <w:numFmt w:val="bullet"/>
      <w:lvlText w:val="o"/>
      <w:lvlJc w:val="left"/>
      <w:pPr>
        <w:ind w:left="2511" w:hanging="360"/>
      </w:pPr>
      <w:rPr>
        <w:rFonts w:ascii="Courier New" w:hAnsi="Courier New" w:cs="Courier New" w:hint="default"/>
      </w:rPr>
    </w:lvl>
    <w:lvl w:ilvl="2" w:tplc="18090005" w:tentative="1">
      <w:start w:val="1"/>
      <w:numFmt w:val="bullet"/>
      <w:lvlText w:val=""/>
      <w:lvlJc w:val="left"/>
      <w:pPr>
        <w:ind w:left="3231" w:hanging="360"/>
      </w:pPr>
      <w:rPr>
        <w:rFonts w:ascii="Wingdings" w:hAnsi="Wingdings" w:hint="default"/>
      </w:rPr>
    </w:lvl>
    <w:lvl w:ilvl="3" w:tplc="18090001" w:tentative="1">
      <w:start w:val="1"/>
      <w:numFmt w:val="bullet"/>
      <w:lvlText w:val=""/>
      <w:lvlJc w:val="left"/>
      <w:pPr>
        <w:ind w:left="3951" w:hanging="360"/>
      </w:pPr>
      <w:rPr>
        <w:rFonts w:ascii="Symbol" w:hAnsi="Symbol" w:hint="default"/>
      </w:rPr>
    </w:lvl>
    <w:lvl w:ilvl="4" w:tplc="18090003" w:tentative="1">
      <w:start w:val="1"/>
      <w:numFmt w:val="bullet"/>
      <w:lvlText w:val="o"/>
      <w:lvlJc w:val="left"/>
      <w:pPr>
        <w:ind w:left="4671" w:hanging="360"/>
      </w:pPr>
      <w:rPr>
        <w:rFonts w:ascii="Courier New" w:hAnsi="Courier New" w:cs="Courier New" w:hint="default"/>
      </w:rPr>
    </w:lvl>
    <w:lvl w:ilvl="5" w:tplc="18090005" w:tentative="1">
      <w:start w:val="1"/>
      <w:numFmt w:val="bullet"/>
      <w:lvlText w:val=""/>
      <w:lvlJc w:val="left"/>
      <w:pPr>
        <w:ind w:left="5391" w:hanging="360"/>
      </w:pPr>
      <w:rPr>
        <w:rFonts w:ascii="Wingdings" w:hAnsi="Wingdings" w:hint="default"/>
      </w:rPr>
    </w:lvl>
    <w:lvl w:ilvl="6" w:tplc="18090001" w:tentative="1">
      <w:start w:val="1"/>
      <w:numFmt w:val="bullet"/>
      <w:lvlText w:val=""/>
      <w:lvlJc w:val="left"/>
      <w:pPr>
        <w:ind w:left="6111" w:hanging="360"/>
      </w:pPr>
      <w:rPr>
        <w:rFonts w:ascii="Symbol" w:hAnsi="Symbol" w:hint="default"/>
      </w:rPr>
    </w:lvl>
    <w:lvl w:ilvl="7" w:tplc="18090003" w:tentative="1">
      <w:start w:val="1"/>
      <w:numFmt w:val="bullet"/>
      <w:lvlText w:val="o"/>
      <w:lvlJc w:val="left"/>
      <w:pPr>
        <w:ind w:left="6831" w:hanging="360"/>
      </w:pPr>
      <w:rPr>
        <w:rFonts w:ascii="Courier New" w:hAnsi="Courier New" w:cs="Courier New" w:hint="default"/>
      </w:rPr>
    </w:lvl>
    <w:lvl w:ilvl="8" w:tplc="18090005" w:tentative="1">
      <w:start w:val="1"/>
      <w:numFmt w:val="bullet"/>
      <w:lvlText w:val=""/>
      <w:lvlJc w:val="left"/>
      <w:pPr>
        <w:ind w:left="7551" w:hanging="360"/>
      </w:pPr>
      <w:rPr>
        <w:rFonts w:ascii="Wingdings" w:hAnsi="Wingdings" w:hint="default"/>
      </w:rPr>
    </w:lvl>
  </w:abstractNum>
  <w:abstractNum w:abstractNumId="12" w15:restartNumberingAfterBreak="0">
    <w:nsid w:val="30057C89"/>
    <w:multiLevelType w:val="hybridMultilevel"/>
    <w:tmpl w:val="B274C2B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3027114E"/>
    <w:multiLevelType w:val="hybridMultilevel"/>
    <w:tmpl w:val="02920F24"/>
    <w:lvl w:ilvl="0" w:tplc="184A22A4">
      <w:start w:val="1"/>
      <w:numFmt w:val="decimal"/>
      <w:pStyle w:val="Heading1"/>
      <w:lvlText w:val="%1."/>
      <w:lvlJc w:val="left"/>
      <w:pPr>
        <w:ind w:left="360" w:hanging="360"/>
      </w:pPr>
      <w:rPr>
        <w:rFonts w:asciiTheme="majorHAnsi" w:hAnsiTheme="majorHAnsi" w:cstheme="majorBidi" w:hint="default"/>
      </w:rPr>
    </w:lvl>
    <w:lvl w:ilvl="1" w:tplc="5C021A48">
      <w:start w:val="1"/>
      <w:numFmt w:val="lowerLetter"/>
      <w:pStyle w:val="Heading2"/>
      <w:lvlText w:val="%2."/>
      <w:lvlJc w:val="left"/>
      <w:pPr>
        <w:ind w:left="1080" w:hanging="360"/>
      </w:pPr>
    </w:lvl>
    <w:lvl w:ilvl="2" w:tplc="3020B402">
      <w:start w:val="1"/>
      <w:numFmt w:val="lowerRoman"/>
      <w:pStyle w:val="Heading3"/>
      <w:lvlText w:val="%3."/>
      <w:lvlJc w:val="right"/>
      <w:pPr>
        <w:ind w:left="1800" w:hanging="180"/>
      </w:pPr>
    </w:lvl>
    <w:lvl w:ilvl="3" w:tplc="1809000F">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4" w15:restartNumberingAfterBreak="0">
    <w:nsid w:val="303A686D"/>
    <w:multiLevelType w:val="hybridMultilevel"/>
    <w:tmpl w:val="F9F27918"/>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15" w15:restartNumberingAfterBreak="0">
    <w:nsid w:val="319D15A7"/>
    <w:multiLevelType w:val="hybridMultilevel"/>
    <w:tmpl w:val="CD7496CC"/>
    <w:lvl w:ilvl="0" w:tplc="18090001">
      <w:start w:val="1"/>
      <w:numFmt w:val="bullet"/>
      <w:lvlText w:val=""/>
      <w:lvlJc w:val="left"/>
      <w:pPr>
        <w:ind w:left="1074" w:hanging="360"/>
      </w:pPr>
      <w:rPr>
        <w:rFonts w:ascii="Symbol" w:hAnsi="Symbol" w:hint="default"/>
      </w:rPr>
    </w:lvl>
    <w:lvl w:ilvl="1" w:tplc="18090003">
      <w:start w:val="1"/>
      <w:numFmt w:val="bullet"/>
      <w:lvlText w:val="o"/>
      <w:lvlJc w:val="left"/>
      <w:pPr>
        <w:ind w:left="1794" w:hanging="360"/>
      </w:pPr>
      <w:rPr>
        <w:rFonts w:ascii="Courier New" w:hAnsi="Courier New" w:cs="Courier New" w:hint="default"/>
      </w:rPr>
    </w:lvl>
    <w:lvl w:ilvl="2" w:tplc="18090005" w:tentative="1">
      <w:start w:val="1"/>
      <w:numFmt w:val="bullet"/>
      <w:lvlText w:val=""/>
      <w:lvlJc w:val="left"/>
      <w:pPr>
        <w:ind w:left="2514" w:hanging="360"/>
      </w:pPr>
      <w:rPr>
        <w:rFonts w:ascii="Wingdings" w:hAnsi="Wingdings" w:hint="default"/>
      </w:rPr>
    </w:lvl>
    <w:lvl w:ilvl="3" w:tplc="18090001" w:tentative="1">
      <w:start w:val="1"/>
      <w:numFmt w:val="bullet"/>
      <w:lvlText w:val=""/>
      <w:lvlJc w:val="left"/>
      <w:pPr>
        <w:ind w:left="3234" w:hanging="360"/>
      </w:pPr>
      <w:rPr>
        <w:rFonts w:ascii="Symbol" w:hAnsi="Symbol" w:hint="default"/>
      </w:rPr>
    </w:lvl>
    <w:lvl w:ilvl="4" w:tplc="18090003" w:tentative="1">
      <w:start w:val="1"/>
      <w:numFmt w:val="bullet"/>
      <w:lvlText w:val="o"/>
      <w:lvlJc w:val="left"/>
      <w:pPr>
        <w:ind w:left="3954" w:hanging="360"/>
      </w:pPr>
      <w:rPr>
        <w:rFonts w:ascii="Courier New" w:hAnsi="Courier New" w:cs="Courier New" w:hint="default"/>
      </w:rPr>
    </w:lvl>
    <w:lvl w:ilvl="5" w:tplc="18090005" w:tentative="1">
      <w:start w:val="1"/>
      <w:numFmt w:val="bullet"/>
      <w:lvlText w:val=""/>
      <w:lvlJc w:val="left"/>
      <w:pPr>
        <w:ind w:left="4674" w:hanging="360"/>
      </w:pPr>
      <w:rPr>
        <w:rFonts w:ascii="Wingdings" w:hAnsi="Wingdings" w:hint="default"/>
      </w:rPr>
    </w:lvl>
    <w:lvl w:ilvl="6" w:tplc="18090001" w:tentative="1">
      <w:start w:val="1"/>
      <w:numFmt w:val="bullet"/>
      <w:lvlText w:val=""/>
      <w:lvlJc w:val="left"/>
      <w:pPr>
        <w:ind w:left="5394" w:hanging="360"/>
      </w:pPr>
      <w:rPr>
        <w:rFonts w:ascii="Symbol" w:hAnsi="Symbol" w:hint="default"/>
      </w:rPr>
    </w:lvl>
    <w:lvl w:ilvl="7" w:tplc="18090003" w:tentative="1">
      <w:start w:val="1"/>
      <w:numFmt w:val="bullet"/>
      <w:lvlText w:val="o"/>
      <w:lvlJc w:val="left"/>
      <w:pPr>
        <w:ind w:left="6114" w:hanging="360"/>
      </w:pPr>
      <w:rPr>
        <w:rFonts w:ascii="Courier New" w:hAnsi="Courier New" w:cs="Courier New" w:hint="default"/>
      </w:rPr>
    </w:lvl>
    <w:lvl w:ilvl="8" w:tplc="18090005" w:tentative="1">
      <w:start w:val="1"/>
      <w:numFmt w:val="bullet"/>
      <w:lvlText w:val=""/>
      <w:lvlJc w:val="left"/>
      <w:pPr>
        <w:ind w:left="6834" w:hanging="360"/>
      </w:pPr>
      <w:rPr>
        <w:rFonts w:ascii="Wingdings" w:hAnsi="Wingdings" w:hint="default"/>
      </w:rPr>
    </w:lvl>
  </w:abstractNum>
  <w:abstractNum w:abstractNumId="16" w15:restartNumberingAfterBreak="0">
    <w:nsid w:val="3B0746C1"/>
    <w:multiLevelType w:val="hybridMultilevel"/>
    <w:tmpl w:val="4022AC16"/>
    <w:lvl w:ilvl="0" w:tplc="18090001">
      <w:start w:val="1"/>
      <w:numFmt w:val="bullet"/>
      <w:lvlText w:val=""/>
      <w:lvlJc w:val="left"/>
      <w:pPr>
        <w:ind w:left="1074" w:hanging="360"/>
      </w:pPr>
      <w:rPr>
        <w:rFonts w:ascii="Symbol" w:hAnsi="Symbol" w:hint="default"/>
      </w:rPr>
    </w:lvl>
    <w:lvl w:ilvl="1" w:tplc="18090003">
      <w:start w:val="1"/>
      <w:numFmt w:val="bullet"/>
      <w:lvlText w:val="o"/>
      <w:lvlJc w:val="left"/>
      <w:pPr>
        <w:ind w:left="1794" w:hanging="360"/>
      </w:pPr>
      <w:rPr>
        <w:rFonts w:ascii="Courier New" w:hAnsi="Courier New" w:cs="Courier New" w:hint="default"/>
      </w:rPr>
    </w:lvl>
    <w:lvl w:ilvl="2" w:tplc="18090005">
      <w:start w:val="1"/>
      <w:numFmt w:val="bullet"/>
      <w:lvlText w:val=""/>
      <w:lvlJc w:val="left"/>
      <w:pPr>
        <w:ind w:left="2514" w:hanging="360"/>
      </w:pPr>
      <w:rPr>
        <w:rFonts w:ascii="Wingdings" w:hAnsi="Wingdings" w:hint="default"/>
      </w:rPr>
    </w:lvl>
    <w:lvl w:ilvl="3" w:tplc="18090001" w:tentative="1">
      <w:start w:val="1"/>
      <w:numFmt w:val="bullet"/>
      <w:lvlText w:val=""/>
      <w:lvlJc w:val="left"/>
      <w:pPr>
        <w:ind w:left="3234" w:hanging="360"/>
      </w:pPr>
      <w:rPr>
        <w:rFonts w:ascii="Symbol" w:hAnsi="Symbol" w:hint="default"/>
      </w:rPr>
    </w:lvl>
    <w:lvl w:ilvl="4" w:tplc="18090003" w:tentative="1">
      <w:start w:val="1"/>
      <w:numFmt w:val="bullet"/>
      <w:lvlText w:val="o"/>
      <w:lvlJc w:val="left"/>
      <w:pPr>
        <w:ind w:left="3954" w:hanging="360"/>
      </w:pPr>
      <w:rPr>
        <w:rFonts w:ascii="Courier New" w:hAnsi="Courier New" w:cs="Courier New" w:hint="default"/>
      </w:rPr>
    </w:lvl>
    <w:lvl w:ilvl="5" w:tplc="18090005" w:tentative="1">
      <w:start w:val="1"/>
      <w:numFmt w:val="bullet"/>
      <w:lvlText w:val=""/>
      <w:lvlJc w:val="left"/>
      <w:pPr>
        <w:ind w:left="4674" w:hanging="360"/>
      </w:pPr>
      <w:rPr>
        <w:rFonts w:ascii="Wingdings" w:hAnsi="Wingdings" w:hint="default"/>
      </w:rPr>
    </w:lvl>
    <w:lvl w:ilvl="6" w:tplc="18090001" w:tentative="1">
      <w:start w:val="1"/>
      <w:numFmt w:val="bullet"/>
      <w:lvlText w:val=""/>
      <w:lvlJc w:val="left"/>
      <w:pPr>
        <w:ind w:left="5394" w:hanging="360"/>
      </w:pPr>
      <w:rPr>
        <w:rFonts w:ascii="Symbol" w:hAnsi="Symbol" w:hint="default"/>
      </w:rPr>
    </w:lvl>
    <w:lvl w:ilvl="7" w:tplc="18090003" w:tentative="1">
      <w:start w:val="1"/>
      <w:numFmt w:val="bullet"/>
      <w:lvlText w:val="o"/>
      <w:lvlJc w:val="left"/>
      <w:pPr>
        <w:ind w:left="6114" w:hanging="360"/>
      </w:pPr>
      <w:rPr>
        <w:rFonts w:ascii="Courier New" w:hAnsi="Courier New" w:cs="Courier New" w:hint="default"/>
      </w:rPr>
    </w:lvl>
    <w:lvl w:ilvl="8" w:tplc="18090005" w:tentative="1">
      <w:start w:val="1"/>
      <w:numFmt w:val="bullet"/>
      <w:lvlText w:val=""/>
      <w:lvlJc w:val="left"/>
      <w:pPr>
        <w:ind w:left="6834" w:hanging="360"/>
      </w:pPr>
      <w:rPr>
        <w:rFonts w:ascii="Wingdings" w:hAnsi="Wingdings" w:hint="default"/>
      </w:rPr>
    </w:lvl>
  </w:abstractNum>
  <w:abstractNum w:abstractNumId="17" w15:restartNumberingAfterBreak="0">
    <w:nsid w:val="3D9C5B50"/>
    <w:multiLevelType w:val="hybridMultilevel"/>
    <w:tmpl w:val="969EA0C6"/>
    <w:lvl w:ilvl="0" w:tplc="1809000F">
      <w:start w:val="1"/>
      <w:numFmt w:val="decimal"/>
      <w:lvlText w:val="%1."/>
      <w:lvlJc w:val="left"/>
      <w:pPr>
        <w:ind w:left="360" w:hanging="360"/>
      </w:p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8" w15:restartNumberingAfterBreak="0">
    <w:nsid w:val="400D0032"/>
    <w:multiLevelType w:val="hybridMultilevel"/>
    <w:tmpl w:val="71404358"/>
    <w:lvl w:ilvl="0" w:tplc="6B6ED2C2">
      <w:start w:val="1"/>
      <w:numFmt w:val="decimal"/>
      <w:lvlText w:val="Fig%1."/>
      <w:lvlJc w:val="left"/>
      <w:pPr>
        <w:ind w:left="720" w:hanging="360"/>
      </w:pPr>
      <w:rPr>
        <w:rFonts w:hint="default"/>
        <w:b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0B516F8"/>
    <w:multiLevelType w:val="hybridMultilevel"/>
    <w:tmpl w:val="A3D6E06A"/>
    <w:lvl w:ilvl="0" w:tplc="18090001">
      <w:start w:val="1"/>
      <w:numFmt w:val="bullet"/>
      <w:lvlText w:val=""/>
      <w:lvlJc w:val="left"/>
      <w:pPr>
        <w:ind w:left="5403" w:hanging="360"/>
      </w:pPr>
      <w:rPr>
        <w:rFonts w:ascii="Symbol" w:hAnsi="Symbol" w:hint="default"/>
      </w:rPr>
    </w:lvl>
    <w:lvl w:ilvl="1" w:tplc="18090003" w:tentative="1">
      <w:start w:val="1"/>
      <w:numFmt w:val="bullet"/>
      <w:lvlText w:val="o"/>
      <w:lvlJc w:val="left"/>
      <w:pPr>
        <w:ind w:left="6123" w:hanging="360"/>
      </w:pPr>
      <w:rPr>
        <w:rFonts w:ascii="Courier New" w:hAnsi="Courier New" w:cs="Courier New" w:hint="default"/>
      </w:rPr>
    </w:lvl>
    <w:lvl w:ilvl="2" w:tplc="18090005" w:tentative="1">
      <w:start w:val="1"/>
      <w:numFmt w:val="bullet"/>
      <w:lvlText w:val=""/>
      <w:lvlJc w:val="left"/>
      <w:pPr>
        <w:ind w:left="6843" w:hanging="360"/>
      </w:pPr>
      <w:rPr>
        <w:rFonts w:ascii="Wingdings" w:hAnsi="Wingdings" w:hint="default"/>
      </w:rPr>
    </w:lvl>
    <w:lvl w:ilvl="3" w:tplc="18090001" w:tentative="1">
      <w:start w:val="1"/>
      <w:numFmt w:val="bullet"/>
      <w:lvlText w:val=""/>
      <w:lvlJc w:val="left"/>
      <w:pPr>
        <w:ind w:left="7563" w:hanging="360"/>
      </w:pPr>
      <w:rPr>
        <w:rFonts w:ascii="Symbol" w:hAnsi="Symbol" w:hint="default"/>
      </w:rPr>
    </w:lvl>
    <w:lvl w:ilvl="4" w:tplc="18090003" w:tentative="1">
      <w:start w:val="1"/>
      <w:numFmt w:val="bullet"/>
      <w:lvlText w:val="o"/>
      <w:lvlJc w:val="left"/>
      <w:pPr>
        <w:ind w:left="8283" w:hanging="360"/>
      </w:pPr>
      <w:rPr>
        <w:rFonts w:ascii="Courier New" w:hAnsi="Courier New" w:cs="Courier New" w:hint="default"/>
      </w:rPr>
    </w:lvl>
    <w:lvl w:ilvl="5" w:tplc="18090005" w:tentative="1">
      <w:start w:val="1"/>
      <w:numFmt w:val="bullet"/>
      <w:lvlText w:val=""/>
      <w:lvlJc w:val="left"/>
      <w:pPr>
        <w:ind w:left="9003" w:hanging="360"/>
      </w:pPr>
      <w:rPr>
        <w:rFonts w:ascii="Wingdings" w:hAnsi="Wingdings" w:hint="default"/>
      </w:rPr>
    </w:lvl>
    <w:lvl w:ilvl="6" w:tplc="18090001" w:tentative="1">
      <w:start w:val="1"/>
      <w:numFmt w:val="bullet"/>
      <w:lvlText w:val=""/>
      <w:lvlJc w:val="left"/>
      <w:pPr>
        <w:ind w:left="9723" w:hanging="360"/>
      </w:pPr>
      <w:rPr>
        <w:rFonts w:ascii="Symbol" w:hAnsi="Symbol" w:hint="default"/>
      </w:rPr>
    </w:lvl>
    <w:lvl w:ilvl="7" w:tplc="18090003" w:tentative="1">
      <w:start w:val="1"/>
      <w:numFmt w:val="bullet"/>
      <w:lvlText w:val="o"/>
      <w:lvlJc w:val="left"/>
      <w:pPr>
        <w:ind w:left="10443" w:hanging="360"/>
      </w:pPr>
      <w:rPr>
        <w:rFonts w:ascii="Courier New" w:hAnsi="Courier New" w:cs="Courier New" w:hint="default"/>
      </w:rPr>
    </w:lvl>
    <w:lvl w:ilvl="8" w:tplc="18090005" w:tentative="1">
      <w:start w:val="1"/>
      <w:numFmt w:val="bullet"/>
      <w:lvlText w:val=""/>
      <w:lvlJc w:val="left"/>
      <w:pPr>
        <w:ind w:left="11163" w:hanging="360"/>
      </w:pPr>
      <w:rPr>
        <w:rFonts w:ascii="Wingdings" w:hAnsi="Wingdings" w:hint="default"/>
      </w:rPr>
    </w:lvl>
  </w:abstractNum>
  <w:abstractNum w:abstractNumId="20" w15:restartNumberingAfterBreak="0">
    <w:nsid w:val="422F42BD"/>
    <w:multiLevelType w:val="hybridMultilevel"/>
    <w:tmpl w:val="391AE8C8"/>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21" w15:restartNumberingAfterBreak="0">
    <w:nsid w:val="44256FB6"/>
    <w:multiLevelType w:val="hybridMultilevel"/>
    <w:tmpl w:val="CB3E8526"/>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22" w15:restartNumberingAfterBreak="0">
    <w:nsid w:val="45A76C2E"/>
    <w:multiLevelType w:val="hybridMultilevel"/>
    <w:tmpl w:val="C76E3CB4"/>
    <w:lvl w:ilvl="0" w:tplc="26749178">
      <w:start w:val="1"/>
      <w:numFmt w:val="decimal"/>
      <w:pStyle w:val="Glossary"/>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3" w15:restartNumberingAfterBreak="0">
    <w:nsid w:val="49092063"/>
    <w:multiLevelType w:val="hybridMultilevel"/>
    <w:tmpl w:val="5E567534"/>
    <w:lvl w:ilvl="0" w:tplc="FDD45D44">
      <w:start w:val="1"/>
      <w:numFmt w:val="decimal"/>
      <w:pStyle w:val="Glossary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4711A0"/>
    <w:multiLevelType w:val="hybridMultilevel"/>
    <w:tmpl w:val="4C8AA89C"/>
    <w:lvl w:ilvl="0" w:tplc="18090001">
      <w:start w:val="1"/>
      <w:numFmt w:val="bullet"/>
      <w:lvlText w:val=""/>
      <w:lvlJc w:val="left"/>
      <w:pPr>
        <w:ind w:left="1040" w:hanging="360"/>
      </w:pPr>
      <w:rPr>
        <w:rFonts w:ascii="Symbol" w:hAnsi="Symbol" w:hint="default"/>
      </w:rPr>
    </w:lvl>
    <w:lvl w:ilvl="1" w:tplc="18090003">
      <w:start w:val="1"/>
      <w:numFmt w:val="bullet"/>
      <w:lvlText w:val="o"/>
      <w:lvlJc w:val="left"/>
      <w:pPr>
        <w:ind w:left="1760" w:hanging="360"/>
      </w:pPr>
      <w:rPr>
        <w:rFonts w:ascii="Courier New" w:hAnsi="Courier New" w:cs="Courier New" w:hint="default"/>
      </w:rPr>
    </w:lvl>
    <w:lvl w:ilvl="2" w:tplc="18090005">
      <w:start w:val="1"/>
      <w:numFmt w:val="bullet"/>
      <w:lvlText w:val=""/>
      <w:lvlJc w:val="left"/>
      <w:pPr>
        <w:ind w:left="2480" w:hanging="360"/>
      </w:pPr>
      <w:rPr>
        <w:rFonts w:ascii="Wingdings" w:hAnsi="Wingdings" w:hint="default"/>
      </w:rPr>
    </w:lvl>
    <w:lvl w:ilvl="3" w:tplc="18090001" w:tentative="1">
      <w:start w:val="1"/>
      <w:numFmt w:val="bullet"/>
      <w:lvlText w:val=""/>
      <w:lvlJc w:val="left"/>
      <w:pPr>
        <w:ind w:left="3200" w:hanging="360"/>
      </w:pPr>
      <w:rPr>
        <w:rFonts w:ascii="Symbol" w:hAnsi="Symbol" w:hint="default"/>
      </w:rPr>
    </w:lvl>
    <w:lvl w:ilvl="4" w:tplc="18090003" w:tentative="1">
      <w:start w:val="1"/>
      <w:numFmt w:val="bullet"/>
      <w:lvlText w:val="o"/>
      <w:lvlJc w:val="left"/>
      <w:pPr>
        <w:ind w:left="3920" w:hanging="360"/>
      </w:pPr>
      <w:rPr>
        <w:rFonts w:ascii="Courier New" w:hAnsi="Courier New" w:cs="Courier New" w:hint="default"/>
      </w:rPr>
    </w:lvl>
    <w:lvl w:ilvl="5" w:tplc="18090005" w:tentative="1">
      <w:start w:val="1"/>
      <w:numFmt w:val="bullet"/>
      <w:lvlText w:val=""/>
      <w:lvlJc w:val="left"/>
      <w:pPr>
        <w:ind w:left="4640" w:hanging="360"/>
      </w:pPr>
      <w:rPr>
        <w:rFonts w:ascii="Wingdings" w:hAnsi="Wingdings" w:hint="default"/>
      </w:rPr>
    </w:lvl>
    <w:lvl w:ilvl="6" w:tplc="18090001" w:tentative="1">
      <w:start w:val="1"/>
      <w:numFmt w:val="bullet"/>
      <w:lvlText w:val=""/>
      <w:lvlJc w:val="left"/>
      <w:pPr>
        <w:ind w:left="5360" w:hanging="360"/>
      </w:pPr>
      <w:rPr>
        <w:rFonts w:ascii="Symbol" w:hAnsi="Symbol" w:hint="default"/>
      </w:rPr>
    </w:lvl>
    <w:lvl w:ilvl="7" w:tplc="18090003" w:tentative="1">
      <w:start w:val="1"/>
      <w:numFmt w:val="bullet"/>
      <w:lvlText w:val="o"/>
      <w:lvlJc w:val="left"/>
      <w:pPr>
        <w:ind w:left="6080" w:hanging="360"/>
      </w:pPr>
      <w:rPr>
        <w:rFonts w:ascii="Courier New" w:hAnsi="Courier New" w:cs="Courier New" w:hint="default"/>
      </w:rPr>
    </w:lvl>
    <w:lvl w:ilvl="8" w:tplc="18090005" w:tentative="1">
      <w:start w:val="1"/>
      <w:numFmt w:val="bullet"/>
      <w:lvlText w:val=""/>
      <w:lvlJc w:val="left"/>
      <w:pPr>
        <w:ind w:left="6800" w:hanging="360"/>
      </w:pPr>
      <w:rPr>
        <w:rFonts w:ascii="Wingdings" w:hAnsi="Wingdings" w:hint="default"/>
      </w:rPr>
    </w:lvl>
  </w:abstractNum>
  <w:abstractNum w:abstractNumId="25" w15:restartNumberingAfterBreak="0">
    <w:nsid w:val="4F7757A3"/>
    <w:multiLevelType w:val="hybridMultilevel"/>
    <w:tmpl w:val="88A486DC"/>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26" w15:restartNumberingAfterBreak="0">
    <w:nsid w:val="4F813F2E"/>
    <w:multiLevelType w:val="hybridMultilevel"/>
    <w:tmpl w:val="0224943E"/>
    <w:lvl w:ilvl="0" w:tplc="18090001">
      <w:start w:val="1"/>
      <w:numFmt w:val="bullet"/>
      <w:lvlText w:val=""/>
      <w:lvlJc w:val="left"/>
      <w:pPr>
        <w:ind w:left="1200" w:hanging="360"/>
      </w:pPr>
      <w:rPr>
        <w:rFonts w:ascii="Symbol" w:hAnsi="Symbol" w:hint="default"/>
      </w:rPr>
    </w:lvl>
    <w:lvl w:ilvl="1" w:tplc="18090003" w:tentative="1">
      <w:start w:val="1"/>
      <w:numFmt w:val="bullet"/>
      <w:lvlText w:val="o"/>
      <w:lvlJc w:val="left"/>
      <w:pPr>
        <w:ind w:left="1920" w:hanging="360"/>
      </w:pPr>
      <w:rPr>
        <w:rFonts w:ascii="Courier New" w:hAnsi="Courier New" w:cs="Courier New" w:hint="default"/>
      </w:rPr>
    </w:lvl>
    <w:lvl w:ilvl="2" w:tplc="18090005" w:tentative="1">
      <w:start w:val="1"/>
      <w:numFmt w:val="bullet"/>
      <w:lvlText w:val=""/>
      <w:lvlJc w:val="left"/>
      <w:pPr>
        <w:ind w:left="2640" w:hanging="360"/>
      </w:pPr>
      <w:rPr>
        <w:rFonts w:ascii="Wingdings" w:hAnsi="Wingdings" w:hint="default"/>
      </w:rPr>
    </w:lvl>
    <w:lvl w:ilvl="3" w:tplc="18090001" w:tentative="1">
      <w:start w:val="1"/>
      <w:numFmt w:val="bullet"/>
      <w:lvlText w:val=""/>
      <w:lvlJc w:val="left"/>
      <w:pPr>
        <w:ind w:left="3360" w:hanging="360"/>
      </w:pPr>
      <w:rPr>
        <w:rFonts w:ascii="Symbol" w:hAnsi="Symbol" w:hint="default"/>
      </w:rPr>
    </w:lvl>
    <w:lvl w:ilvl="4" w:tplc="18090003" w:tentative="1">
      <w:start w:val="1"/>
      <w:numFmt w:val="bullet"/>
      <w:lvlText w:val="o"/>
      <w:lvlJc w:val="left"/>
      <w:pPr>
        <w:ind w:left="4080" w:hanging="360"/>
      </w:pPr>
      <w:rPr>
        <w:rFonts w:ascii="Courier New" w:hAnsi="Courier New" w:cs="Courier New" w:hint="default"/>
      </w:rPr>
    </w:lvl>
    <w:lvl w:ilvl="5" w:tplc="18090005" w:tentative="1">
      <w:start w:val="1"/>
      <w:numFmt w:val="bullet"/>
      <w:lvlText w:val=""/>
      <w:lvlJc w:val="left"/>
      <w:pPr>
        <w:ind w:left="4800" w:hanging="360"/>
      </w:pPr>
      <w:rPr>
        <w:rFonts w:ascii="Wingdings" w:hAnsi="Wingdings" w:hint="default"/>
      </w:rPr>
    </w:lvl>
    <w:lvl w:ilvl="6" w:tplc="18090001" w:tentative="1">
      <w:start w:val="1"/>
      <w:numFmt w:val="bullet"/>
      <w:lvlText w:val=""/>
      <w:lvlJc w:val="left"/>
      <w:pPr>
        <w:ind w:left="5520" w:hanging="360"/>
      </w:pPr>
      <w:rPr>
        <w:rFonts w:ascii="Symbol" w:hAnsi="Symbol" w:hint="default"/>
      </w:rPr>
    </w:lvl>
    <w:lvl w:ilvl="7" w:tplc="18090003" w:tentative="1">
      <w:start w:val="1"/>
      <w:numFmt w:val="bullet"/>
      <w:lvlText w:val="o"/>
      <w:lvlJc w:val="left"/>
      <w:pPr>
        <w:ind w:left="6240" w:hanging="360"/>
      </w:pPr>
      <w:rPr>
        <w:rFonts w:ascii="Courier New" w:hAnsi="Courier New" w:cs="Courier New" w:hint="default"/>
      </w:rPr>
    </w:lvl>
    <w:lvl w:ilvl="8" w:tplc="18090005" w:tentative="1">
      <w:start w:val="1"/>
      <w:numFmt w:val="bullet"/>
      <w:lvlText w:val=""/>
      <w:lvlJc w:val="left"/>
      <w:pPr>
        <w:ind w:left="6960" w:hanging="360"/>
      </w:pPr>
      <w:rPr>
        <w:rFonts w:ascii="Wingdings" w:hAnsi="Wingdings" w:hint="default"/>
      </w:rPr>
    </w:lvl>
  </w:abstractNum>
  <w:abstractNum w:abstractNumId="27" w15:restartNumberingAfterBreak="0">
    <w:nsid w:val="58EE6364"/>
    <w:multiLevelType w:val="hybridMultilevel"/>
    <w:tmpl w:val="D88052D0"/>
    <w:lvl w:ilvl="0" w:tplc="4520674C">
      <w:start w:val="1"/>
      <w:numFmt w:val="decimal"/>
      <w:lvlText w:val="1.%1"/>
      <w:lvlJc w:val="left"/>
      <w:pPr>
        <w:ind w:left="360" w:hanging="360"/>
      </w:pPr>
      <w:rPr>
        <w:rFonts w:asciiTheme="majorHAnsi" w:hAnsiTheme="majorHAnsi" w:cstheme="majorBidi"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8" w15:restartNumberingAfterBreak="0">
    <w:nsid w:val="5A9C5B9B"/>
    <w:multiLevelType w:val="hybridMultilevel"/>
    <w:tmpl w:val="483E04EC"/>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29" w15:restartNumberingAfterBreak="0">
    <w:nsid w:val="5CD5234D"/>
    <w:multiLevelType w:val="hybridMultilevel"/>
    <w:tmpl w:val="EC38CA6A"/>
    <w:lvl w:ilvl="0" w:tplc="1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0" w15:restartNumberingAfterBreak="0">
    <w:nsid w:val="69C02856"/>
    <w:multiLevelType w:val="hybridMultilevel"/>
    <w:tmpl w:val="27EE5FCE"/>
    <w:lvl w:ilvl="0" w:tplc="1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B1D0E98"/>
    <w:multiLevelType w:val="hybridMultilevel"/>
    <w:tmpl w:val="E8CC641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B9C04FE"/>
    <w:multiLevelType w:val="hybridMultilevel"/>
    <w:tmpl w:val="87402D7E"/>
    <w:lvl w:ilvl="0" w:tplc="18090001">
      <w:start w:val="1"/>
      <w:numFmt w:val="bullet"/>
      <w:lvlText w:val=""/>
      <w:lvlJc w:val="left"/>
      <w:pPr>
        <w:ind w:left="1074" w:hanging="360"/>
      </w:pPr>
      <w:rPr>
        <w:rFonts w:ascii="Symbol" w:hAnsi="Symbol" w:hint="default"/>
      </w:rPr>
    </w:lvl>
    <w:lvl w:ilvl="1" w:tplc="18090003">
      <w:start w:val="1"/>
      <w:numFmt w:val="bullet"/>
      <w:lvlText w:val="o"/>
      <w:lvlJc w:val="left"/>
      <w:pPr>
        <w:ind w:left="1794" w:hanging="360"/>
      </w:pPr>
      <w:rPr>
        <w:rFonts w:ascii="Courier New" w:hAnsi="Courier New" w:cs="Courier New" w:hint="default"/>
      </w:rPr>
    </w:lvl>
    <w:lvl w:ilvl="2" w:tplc="18090005" w:tentative="1">
      <w:start w:val="1"/>
      <w:numFmt w:val="bullet"/>
      <w:lvlText w:val=""/>
      <w:lvlJc w:val="left"/>
      <w:pPr>
        <w:ind w:left="2514" w:hanging="360"/>
      </w:pPr>
      <w:rPr>
        <w:rFonts w:ascii="Wingdings" w:hAnsi="Wingdings" w:hint="default"/>
      </w:rPr>
    </w:lvl>
    <w:lvl w:ilvl="3" w:tplc="18090001" w:tentative="1">
      <w:start w:val="1"/>
      <w:numFmt w:val="bullet"/>
      <w:lvlText w:val=""/>
      <w:lvlJc w:val="left"/>
      <w:pPr>
        <w:ind w:left="3234" w:hanging="360"/>
      </w:pPr>
      <w:rPr>
        <w:rFonts w:ascii="Symbol" w:hAnsi="Symbol" w:hint="default"/>
      </w:rPr>
    </w:lvl>
    <w:lvl w:ilvl="4" w:tplc="18090003" w:tentative="1">
      <w:start w:val="1"/>
      <w:numFmt w:val="bullet"/>
      <w:lvlText w:val="o"/>
      <w:lvlJc w:val="left"/>
      <w:pPr>
        <w:ind w:left="3954" w:hanging="360"/>
      </w:pPr>
      <w:rPr>
        <w:rFonts w:ascii="Courier New" w:hAnsi="Courier New" w:cs="Courier New" w:hint="default"/>
      </w:rPr>
    </w:lvl>
    <w:lvl w:ilvl="5" w:tplc="18090005" w:tentative="1">
      <w:start w:val="1"/>
      <w:numFmt w:val="bullet"/>
      <w:lvlText w:val=""/>
      <w:lvlJc w:val="left"/>
      <w:pPr>
        <w:ind w:left="4674" w:hanging="360"/>
      </w:pPr>
      <w:rPr>
        <w:rFonts w:ascii="Wingdings" w:hAnsi="Wingdings" w:hint="default"/>
      </w:rPr>
    </w:lvl>
    <w:lvl w:ilvl="6" w:tplc="18090001" w:tentative="1">
      <w:start w:val="1"/>
      <w:numFmt w:val="bullet"/>
      <w:lvlText w:val=""/>
      <w:lvlJc w:val="left"/>
      <w:pPr>
        <w:ind w:left="5394" w:hanging="360"/>
      </w:pPr>
      <w:rPr>
        <w:rFonts w:ascii="Symbol" w:hAnsi="Symbol" w:hint="default"/>
      </w:rPr>
    </w:lvl>
    <w:lvl w:ilvl="7" w:tplc="18090003" w:tentative="1">
      <w:start w:val="1"/>
      <w:numFmt w:val="bullet"/>
      <w:lvlText w:val="o"/>
      <w:lvlJc w:val="left"/>
      <w:pPr>
        <w:ind w:left="6114" w:hanging="360"/>
      </w:pPr>
      <w:rPr>
        <w:rFonts w:ascii="Courier New" w:hAnsi="Courier New" w:cs="Courier New" w:hint="default"/>
      </w:rPr>
    </w:lvl>
    <w:lvl w:ilvl="8" w:tplc="18090005" w:tentative="1">
      <w:start w:val="1"/>
      <w:numFmt w:val="bullet"/>
      <w:lvlText w:val=""/>
      <w:lvlJc w:val="left"/>
      <w:pPr>
        <w:ind w:left="6834" w:hanging="360"/>
      </w:pPr>
      <w:rPr>
        <w:rFonts w:ascii="Wingdings" w:hAnsi="Wingdings" w:hint="default"/>
      </w:rPr>
    </w:lvl>
  </w:abstractNum>
  <w:abstractNum w:abstractNumId="33" w15:restartNumberingAfterBreak="0">
    <w:nsid w:val="6F670AA8"/>
    <w:multiLevelType w:val="hybridMultilevel"/>
    <w:tmpl w:val="BA608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719D718C"/>
    <w:multiLevelType w:val="hybridMultilevel"/>
    <w:tmpl w:val="539871D0"/>
    <w:lvl w:ilvl="0" w:tplc="028C2BD0">
      <w:start w:val="1"/>
      <w:numFmt w:val="lowerRoman"/>
      <w:lvlText w:val="%1."/>
      <w:lvlJc w:val="left"/>
      <w:pPr>
        <w:ind w:left="1287" w:hanging="72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5" w15:restartNumberingAfterBreak="0">
    <w:nsid w:val="72EA43E9"/>
    <w:multiLevelType w:val="hybridMultilevel"/>
    <w:tmpl w:val="17D4816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3"/>
  </w:num>
  <w:num w:numId="3">
    <w:abstractNumId w:val="1"/>
  </w:num>
  <w:num w:numId="4">
    <w:abstractNumId w:val="13"/>
  </w:num>
  <w:num w:numId="5">
    <w:abstractNumId w:val="33"/>
  </w:num>
  <w:num w:numId="6">
    <w:abstractNumId w:val="17"/>
  </w:num>
  <w:num w:numId="7">
    <w:abstractNumId w:val="18"/>
  </w:num>
  <w:num w:numId="8">
    <w:abstractNumId w:val="4"/>
  </w:num>
  <w:num w:numId="9">
    <w:abstractNumId w:val="15"/>
  </w:num>
  <w:num w:numId="10">
    <w:abstractNumId w:val="16"/>
  </w:num>
  <w:num w:numId="11">
    <w:abstractNumId w:val="12"/>
  </w:num>
  <w:num w:numId="12">
    <w:abstractNumId w:val="24"/>
  </w:num>
  <w:num w:numId="13">
    <w:abstractNumId w:val="32"/>
  </w:num>
  <w:num w:numId="14">
    <w:abstractNumId w:val="13"/>
    <w:lvlOverride w:ilvl="0">
      <w:startOverride w:val="1"/>
    </w:lvlOverride>
  </w:num>
  <w:num w:numId="15">
    <w:abstractNumId w:val="13"/>
    <w:lvlOverride w:ilvl="0">
      <w:startOverride w:val="1"/>
    </w:lvlOverride>
  </w:num>
  <w:num w:numId="16">
    <w:abstractNumId w:val="22"/>
  </w:num>
  <w:num w:numId="17">
    <w:abstractNumId w:val="0"/>
  </w:num>
  <w:num w:numId="18">
    <w:abstractNumId w:val="11"/>
  </w:num>
  <w:num w:numId="19">
    <w:abstractNumId w:val="19"/>
  </w:num>
  <w:num w:numId="20">
    <w:abstractNumId w:val="2"/>
  </w:num>
  <w:num w:numId="21">
    <w:abstractNumId w:val="14"/>
  </w:num>
  <w:num w:numId="22">
    <w:abstractNumId w:val="6"/>
  </w:num>
  <w:num w:numId="23">
    <w:abstractNumId w:val="26"/>
  </w:num>
  <w:num w:numId="24">
    <w:abstractNumId w:val="5"/>
  </w:num>
  <w:num w:numId="25">
    <w:abstractNumId w:val="28"/>
  </w:num>
  <w:num w:numId="26">
    <w:abstractNumId w:val="7"/>
  </w:num>
  <w:num w:numId="27">
    <w:abstractNumId w:val="20"/>
  </w:num>
  <w:num w:numId="28">
    <w:abstractNumId w:val="22"/>
    <w:lvlOverride w:ilvl="0">
      <w:startOverride w:val="1"/>
    </w:lvlOverride>
  </w:num>
  <w:num w:numId="29">
    <w:abstractNumId w:val="21"/>
  </w:num>
  <w:num w:numId="30">
    <w:abstractNumId w:val="25"/>
  </w:num>
  <w:num w:numId="31">
    <w:abstractNumId w:val="10"/>
  </w:num>
  <w:num w:numId="32">
    <w:abstractNumId w:val="9"/>
  </w:num>
  <w:num w:numId="33">
    <w:abstractNumId w:val="13"/>
    <w:lvlOverride w:ilvl="0">
      <w:startOverride w:val="1"/>
    </w:lvlOverride>
  </w:num>
  <w:num w:numId="34">
    <w:abstractNumId w:val="29"/>
  </w:num>
  <w:num w:numId="35">
    <w:abstractNumId w:val="8"/>
  </w:num>
  <w:num w:numId="36">
    <w:abstractNumId w:val="34"/>
  </w:num>
  <w:num w:numId="37">
    <w:abstractNumId w:val="35"/>
  </w:num>
  <w:num w:numId="38">
    <w:abstractNumId w:val="23"/>
  </w:num>
  <w:num w:numId="39">
    <w:abstractNumId w:val="23"/>
    <w:lvlOverride w:ilvl="0">
      <w:lvl w:ilvl="0" w:tplc="FDD45D44">
        <w:start w:val="1"/>
        <w:numFmt w:val="decimal"/>
        <w:pStyle w:val="GlossaryList"/>
        <w:lvlText w:val="%1)"/>
        <w:lvlJc w:val="left"/>
        <w:pPr>
          <w:ind w:left="720" w:hanging="360"/>
        </w:pPr>
        <w:rPr>
          <w:rFonts w:hint="default"/>
        </w:rPr>
      </w:lvl>
    </w:lvlOverride>
    <w:lvlOverride w:ilvl="1">
      <w:lvl w:ilvl="1" w:tplc="08090019" w:tentative="1">
        <w:start w:val="1"/>
        <w:numFmt w:val="lowerLetter"/>
        <w:lvlText w:val="%2."/>
        <w:lvlJc w:val="left"/>
        <w:pPr>
          <w:ind w:left="1440" w:hanging="360"/>
        </w:pPr>
      </w:lvl>
    </w:lvlOverride>
    <w:lvlOverride w:ilvl="2">
      <w:lvl w:ilvl="2" w:tplc="0809001B" w:tentative="1">
        <w:start w:val="1"/>
        <w:numFmt w:val="lowerRoman"/>
        <w:lvlText w:val="%3."/>
        <w:lvlJc w:val="right"/>
        <w:pPr>
          <w:ind w:left="2160" w:hanging="180"/>
        </w:pPr>
      </w:lvl>
    </w:lvlOverride>
    <w:lvlOverride w:ilvl="3">
      <w:lvl w:ilvl="3" w:tplc="0809000F" w:tentative="1">
        <w:start w:val="1"/>
        <w:numFmt w:val="decimal"/>
        <w:lvlText w:val="%4."/>
        <w:lvlJc w:val="left"/>
        <w:pPr>
          <w:ind w:left="2880" w:hanging="360"/>
        </w:pPr>
      </w:lvl>
    </w:lvlOverride>
    <w:lvlOverride w:ilvl="4">
      <w:lvl w:ilvl="4" w:tplc="08090019" w:tentative="1">
        <w:start w:val="1"/>
        <w:numFmt w:val="lowerLetter"/>
        <w:lvlText w:val="%5."/>
        <w:lvlJc w:val="left"/>
        <w:pPr>
          <w:ind w:left="3600" w:hanging="360"/>
        </w:pPr>
      </w:lvl>
    </w:lvlOverride>
    <w:lvlOverride w:ilvl="5">
      <w:lvl w:ilvl="5" w:tplc="0809001B" w:tentative="1">
        <w:start w:val="1"/>
        <w:numFmt w:val="lowerRoman"/>
        <w:lvlText w:val="%6."/>
        <w:lvlJc w:val="right"/>
        <w:pPr>
          <w:ind w:left="4320" w:hanging="180"/>
        </w:pPr>
      </w:lvl>
    </w:lvlOverride>
    <w:lvlOverride w:ilvl="6">
      <w:lvl w:ilvl="6" w:tplc="0809000F" w:tentative="1">
        <w:start w:val="1"/>
        <w:numFmt w:val="decimal"/>
        <w:lvlText w:val="%7."/>
        <w:lvlJc w:val="left"/>
        <w:pPr>
          <w:ind w:left="5040" w:hanging="360"/>
        </w:pPr>
      </w:lvl>
    </w:lvlOverride>
    <w:lvlOverride w:ilvl="7">
      <w:lvl w:ilvl="7" w:tplc="08090019" w:tentative="1">
        <w:start w:val="1"/>
        <w:numFmt w:val="lowerLetter"/>
        <w:lvlText w:val="%8."/>
        <w:lvlJc w:val="left"/>
        <w:pPr>
          <w:ind w:left="5760" w:hanging="360"/>
        </w:pPr>
      </w:lvl>
    </w:lvlOverride>
    <w:lvlOverride w:ilvl="8">
      <w:lvl w:ilvl="8" w:tplc="0809001B" w:tentative="1">
        <w:start w:val="1"/>
        <w:numFmt w:val="lowerRoman"/>
        <w:lvlText w:val="%9."/>
        <w:lvlJc w:val="right"/>
        <w:pPr>
          <w:ind w:left="6480" w:hanging="180"/>
        </w:pPr>
      </w:lvl>
    </w:lvlOverride>
  </w:num>
  <w:num w:numId="40">
    <w:abstractNumId w:val="23"/>
    <w:lvlOverride w:ilvl="0">
      <w:startOverride w:val="1"/>
      <w:lvl w:ilvl="0" w:tplc="FDD45D44">
        <w:start w:val="1"/>
        <w:numFmt w:val="decimal"/>
        <w:pStyle w:val="GlossaryList"/>
        <w:lvlText w:val="%1)"/>
        <w:lvlJc w:val="left"/>
        <w:pPr>
          <w:ind w:left="720" w:hanging="360"/>
        </w:pPr>
        <w:rPr>
          <w:rFonts w:hint="default"/>
        </w:rPr>
      </w:lvl>
    </w:lvlOverride>
  </w:num>
  <w:num w:numId="41">
    <w:abstractNumId w:val="27"/>
  </w:num>
  <w:num w:numId="42">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ke Slemon">
    <w15:presenceInfo w15:providerId="Windows Live" w15:userId="7e368b889d8f73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W0MDM3MTewMDOztLBQ0lEKTi0uzszPAykwqgUAuUWiBywAAAA="/>
  </w:docVars>
  <w:rsids>
    <w:rsidRoot w:val="00C24E2E"/>
    <w:rsid w:val="00014308"/>
    <w:rsid w:val="0001647E"/>
    <w:rsid w:val="00021BAE"/>
    <w:rsid w:val="00021E8E"/>
    <w:rsid w:val="00024DC1"/>
    <w:rsid w:val="000257D1"/>
    <w:rsid w:val="000266F3"/>
    <w:rsid w:val="00027FAE"/>
    <w:rsid w:val="00030578"/>
    <w:rsid w:val="00031ED9"/>
    <w:rsid w:val="00042AB8"/>
    <w:rsid w:val="0004420B"/>
    <w:rsid w:val="00045314"/>
    <w:rsid w:val="00046017"/>
    <w:rsid w:val="0004714C"/>
    <w:rsid w:val="00047C13"/>
    <w:rsid w:val="00051F32"/>
    <w:rsid w:val="00053F27"/>
    <w:rsid w:val="000562A0"/>
    <w:rsid w:val="0005769A"/>
    <w:rsid w:val="00062C21"/>
    <w:rsid w:val="00064E82"/>
    <w:rsid w:val="000674A6"/>
    <w:rsid w:val="00070758"/>
    <w:rsid w:val="00073057"/>
    <w:rsid w:val="00073219"/>
    <w:rsid w:val="00076982"/>
    <w:rsid w:val="00077044"/>
    <w:rsid w:val="00081270"/>
    <w:rsid w:val="00081279"/>
    <w:rsid w:val="00085D4E"/>
    <w:rsid w:val="00086DD0"/>
    <w:rsid w:val="000905E9"/>
    <w:rsid w:val="00091398"/>
    <w:rsid w:val="000943AC"/>
    <w:rsid w:val="000B013E"/>
    <w:rsid w:val="000B5C0E"/>
    <w:rsid w:val="000B5D1C"/>
    <w:rsid w:val="000C6A01"/>
    <w:rsid w:val="000C79DA"/>
    <w:rsid w:val="000D42C6"/>
    <w:rsid w:val="000E0B32"/>
    <w:rsid w:val="000E1942"/>
    <w:rsid w:val="000E5C51"/>
    <w:rsid w:val="000F35A7"/>
    <w:rsid w:val="000F52B7"/>
    <w:rsid w:val="000F7910"/>
    <w:rsid w:val="001070D9"/>
    <w:rsid w:val="00111FA4"/>
    <w:rsid w:val="00113FF9"/>
    <w:rsid w:val="0011733B"/>
    <w:rsid w:val="001207FA"/>
    <w:rsid w:val="00120C4A"/>
    <w:rsid w:val="00123391"/>
    <w:rsid w:val="00125CB4"/>
    <w:rsid w:val="00130EEB"/>
    <w:rsid w:val="00133987"/>
    <w:rsid w:val="0014546D"/>
    <w:rsid w:val="00150646"/>
    <w:rsid w:val="001520AB"/>
    <w:rsid w:val="00156422"/>
    <w:rsid w:val="001640D9"/>
    <w:rsid w:val="001730C8"/>
    <w:rsid w:val="00173F91"/>
    <w:rsid w:val="00176B30"/>
    <w:rsid w:val="00177491"/>
    <w:rsid w:val="00177579"/>
    <w:rsid w:val="00184080"/>
    <w:rsid w:val="001878E5"/>
    <w:rsid w:val="001916C2"/>
    <w:rsid w:val="0019788F"/>
    <w:rsid w:val="001A48AE"/>
    <w:rsid w:val="001A6608"/>
    <w:rsid w:val="001B1DE0"/>
    <w:rsid w:val="001B4A98"/>
    <w:rsid w:val="001C081C"/>
    <w:rsid w:val="001C1B40"/>
    <w:rsid w:val="001C2EF2"/>
    <w:rsid w:val="001C2F6E"/>
    <w:rsid w:val="001C743E"/>
    <w:rsid w:val="001D022E"/>
    <w:rsid w:val="001D40B4"/>
    <w:rsid w:val="001E423F"/>
    <w:rsid w:val="001F579C"/>
    <w:rsid w:val="00201745"/>
    <w:rsid w:val="0020478A"/>
    <w:rsid w:val="002072A4"/>
    <w:rsid w:val="00216684"/>
    <w:rsid w:val="00217A58"/>
    <w:rsid w:val="00217F5B"/>
    <w:rsid w:val="00217FAA"/>
    <w:rsid w:val="002215FE"/>
    <w:rsid w:val="002271DE"/>
    <w:rsid w:val="0023573C"/>
    <w:rsid w:val="00235A4B"/>
    <w:rsid w:val="002430B9"/>
    <w:rsid w:val="00245E29"/>
    <w:rsid w:val="002736B3"/>
    <w:rsid w:val="00274A71"/>
    <w:rsid w:val="00286E8A"/>
    <w:rsid w:val="00291D70"/>
    <w:rsid w:val="00294E9D"/>
    <w:rsid w:val="002956F3"/>
    <w:rsid w:val="002A12A0"/>
    <w:rsid w:val="002A26CC"/>
    <w:rsid w:val="002B0E42"/>
    <w:rsid w:val="002B636D"/>
    <w:rsid w:val="002B6964"/>
    <w:rsid w:val="002C653E"/>
    <w:rsid w:val="002D0700"/>
    <w:rsid w:val="002D1ED8"/>
    <w:rsid w:val="002D2263"/>
    <w:rsid w:val="002D34A5"/>
    <w:rsid w:val="002D6763"/>
    <w:rsid w:val="002E22CD"/>
    <w:rsid w:val="002E3400"/>
    <w:rsid w:val="0030175F"/>
    <w:rsid w:val="003019EA"/>
    <w:rsid w:val="003029DB"/>
    <w:rsid w:val="00302EF3"/>
    <w:rsid w:val="00305EFC"/>
    <w:rsid w:val="00306569"/>
    <w:rsid w:val="0030755B"/>
    <w:rsid w:val="00311697"/>
    <w:rsid w:val="00313BBA"/>
    <w:rsid w:val="00321608"/>
    <w:rsid w:val="003274A2"/>
    <w:rsid w:val="0034386C"/>
    <w:rsid w:val="00346539"/>
    <w:rsid w:val="003467A3"/>
    <w:rsid w:val="0035335F"/>
    <w:rsid w:val="0035593F"/>
    <w:rsid w:val="003603B3"/>
    <w:rsid w:val="00361660"/>
    <w:rsid w:val="00375F7A"/>
    <w:rsid w:val="00382D3D"/>
    <w:rsid w:val="00391AE7"/>
    <w:rsid w:val="00394117"/>
    <w:rsid w:val="003A030E"/>
    <w:rsid w:val="003A1C53"/>
    <w:rsid w:val="003C1A65"/>
    <w:rsid w:val="003D5C94"/>
    <w:rsid w:val="003E3B20"/>
    <w:rsid w:val="003E509D"/>
    <w:rsid w:val="003E7DCF"/>
    <w:rsid w:val="003F0045"/>
    <w:rsid w:val="00400065"/>
    <w:rsid w:val="0040136A"/>
    <w:rsid w:val="00405BF3"/>
    <w:rsid w:val="00410AC9"/>
    <w:rsid w:val="00414CCA"/>
    <w:rsid w:val="00415DA2"/>
    <w:rsid w:val="004209CA"/>
    <w:rsid w:val="00421E49"/>
    <w:rsid w:val="00426063"/>
    <w:rsid w:val="00430754"/>
    <w:rsid w:val="00434708"/>
    <w:rsid w:val="004354BB"/>
    <w:rsid w:val="00437814"/>
    <w:rsid w:val="00437D02"/>
    <w:rsid w:val="004423A1"/>
    <w:rsid w:val="004452DB"/>
    <w:rsid w:val="00445F59"/>
    <w:rsid w:val="00446F4D"/>
    <w:rsid w:val="00460562"/>
    <w:rsid w:val="00466A77"/>
    <w:rsid w:val="004704BD"/>
    <w:rsid w:val="00475C96"/>
    <w:rsid w:val="00476475"/>
    <w:rsid w:val="004807F8"/>
    <w:rsid w:val="00485239"/>
    <w:rsid w:val="004862BF"/>
    <w:rsid w:val="00487092"/>
    <w:rsid w:val="00492E16"/>
    <w:rsid w:val="004979CB"/>
    <w:rsid w:val="004A1283"/>
    <w:rsid w:val="004A1D68"/>
    <w:rsid w:val="004A2EB3"/>
    <w:rsid w:val="004B11EA"/>
    <w:rsid w:val="004B4CDE"/>
    <w:rsid w:val="004C3676"/>
    <w:rsid w:val="004C488A"/>
    <w:rsid w:val="004C677F"/>
    <w:rsid w:val="004D572F"/>
    <w:rsid w:val="004D7554"/>
    <w:rsid w:val="00506456"/>
    <w:rsid w:val="005121BF"/>
    <w:rsid w:val="00516B08"/>
    <w:rsid w:val="0052007C"/>
    <w:rsid w:val="00525C08"/>
    <w:rsid w:val="005362E2"/>
    <w:rsid w:val="005412BC"/>
    <w:rsid w:val="0054777E"/>
    <w:rsid w:val="00547879"/>
    <w:rsid w:val="0055422B"/>
    <w:rsid w:val="00554E7F"/>
    <w:rsid w:val="0055712C"/>
    <w:rsid w:val="005646B6"/>
    <w:rsid w:val="00573E21"/>
    <w:rsid w:val="005741B6"/>
    <w:rsid w:val="00576F32"/>
    <w:rsid w:val="0057742C"/>
    <w:rsid w:val="005800E0"/>
    <w:rsid w:val="0058058A"/>
    <w:rsid w:val="005815D9"/>
    <w:rsid w:val="005818E5"/>
    <w:rsid w:val="005855FD"/>
    <w:rsid w:val="005963FE"/>
    <w:rsid w:val="005A4222"/>
    <w:rsid w:val="005A7B51"/>
    <w:rsid w:val="005A7E35"/>
    <w:rsid w:val="005C70FD"/>
    <w:rsid w:val="005E0CA6"/>
    <w:rsid w:val="005E0E86"/>
    <w:rsid w:val="005E4299"/>
    <w:rsid w:val="005E4FEE"/>
    <w:rsid w:val="005E6D5D"/>
    <w:rsid w:val="005F261B"/>
    <w:rsid w:val="005F3F30"/>
    <w:rsid w:val="00600F12"/>
    <w:rsid w:val="0060732E"/>
    <w:rsid w:val="0061115A"/>
    <w:rsid w:val="00613A5B"/>
    <w:rsid w:val="00617B64"/>
    <w:rsid w:val="006267B6"/>
    <w:rsid w:val="00635CEF"/>
    <w:rsid w:val="006466A5"/>
    <w:rsid w:val="006528C4"/>
    <w:rsid w:val="00662007"/>
    <w:rsid w:val="006625CB"/>
    <w:rsid w:val="006651EC"/>
    <w:rsid w:val="00665283"/>
    <w:rsid w:val="0066671C"/>
    <w:rsid w:val="00670D02"/>
    <w:rsid w:val="00671694"/>
    <w:rsid w:val="006716FF"/>
    <w:rsid w:val="006757B0"/>
    <w:rsid w:val="00675811"/>
    <w:rsid w:val="00683C73"/>
    <w:rsid w:val="0068738C"/>
    <w:rsid w:val="00690FC6"/>
    <w:rsid w:val="006940BA"/>
    <w:rsid w:val="006B2102"/>
    <w:rsid w:val="006B5CE2"/>
    <w:rsid w:val="006C50EF"/>
    <w:rsid w:val="006C7746"/>
    <w:rsid w:val="006D525D"/>
    <w:rsid w:val="006D5550"/>
    <w:rsid w:val="006E186A"/>
    <w:rsid w:val="006E2AA8"/>
    <w:rsid w:val="006E7EFE"/>
    <w:rsid w:val="006F6DCE"/>
    <w:rsid w:val="006F7B69"/>
    <w:rsid w:val="00705BDF"/>
    <w:rsid w:val="00721603"/>
    <w:rsid w:val="00725492"/>
    <w:rsid w:val="0072796E"/>
    <w:rsid w:val="00730CAC"/>
    <w:rsid w:val="0073201F"/>
    <w:rsid w:val="00733502"/>
    <w:rsid w:val="00736F36"/>
    <w:rsid w:val="00741986"/>
    <w:rsid w:val="00747114"/>
    <w:rsid w:val="007513B1"/>
    <w:rsid w:val="00753BD2"/>
    <w:rsid w:val="00754195"/>
    <w:rsid w:val="00756BCB"/>
    <w:rsid w:val="007572FB"/>
    <w:rsid w:val="00757E43"/>
    <w:rsid w:val="00764CEB"/>
    <w:rsid w:val="00777167"/>
    <w:rsid w:val="007878B9"/>
    <w:rsid w:val="00794762"/>
    <w:rsid w:val="007947BB"/>
    <w:rsid w:val="007A580C"/>
    <w:rsid w:val="007B1C9C"/>
    <w:rsid w:val="007B6E68"/>
    <w:rsid w:val="007B7670"/>
    <w:rsid w:val="007C1DE9"/>
    <w:rsid w:val="007C2B70"/>
    <w:rsid w:val="007C4FFA"/>
    <w:rsid w:val="007D4FB6"/>
    <w:rsid w:val="007D6542"/>
    <w:rsid w:val="007D703F"/>
    <w:rsid w:val="007E0F48"/>
    <w:rsid w:val="007E2A3F"/>
    <w:rsid w:val="007E2D58"/>
    <w:rsid w:val="007E3651"/>
    <w:rsid w:val="007E407B"/>
    <w:rsid w:val="007E76F7"/>
    <w:rsid w:val="007F039A"/>
    <w:rsid w:val="007F0703"/>
    <w:rsid w:val="007F1339"/>
    <w:rsid w:val="007F2610"/>
    <w:rsid w:val="007F6CA9"/>
    <w:rsid w:val="00802C7C"/>
    <w:rsid w:val="00805276"/>
    <w:rsid w:val="0081054B"/>
    <w:rsid w:val="00823132"/>
    <w:rsid w:val="00823CB7"/>
    <w:rsid w:val="008246A8"/>
    <w:rsid w:val="00837755"/>
    <w:rsid w:val="00841B77"/>
    <w:rsid w:val="008427B8"/>
    <w:rsid w:val="00842B80"/>
    <w:rsid w:val="0085060D"/>
    <w:rsid w:val="00854CDD"/>
    <w:rsid w:val="00855ACB"/>
    <w:rsid w:val="00864400"/>
    <w:rsid w:val="00867873"/>
    <w:rsid w:val="00870DCE"/>
    <w:rsid w:val="00874D71"/>
    <w:rsid w:val="00880986"/>
    <w:rsid w:val="00882349"/>
    <w:rsid w:val="00882572"/>
    <w:rsid w:val="0089702B"/>
    <w:rsid w:val="00897976"/>
    <w:rsid w:val="008A52D4"/>
    <w:rsid w:val="008A78B3"/>
    <w:rsid w:val="008B086C"/>
    <w:rsid w:val="008B7D81"/>
    <w:rsid w:val="008D01C6"/>
    <w:rsid w:val="008D25DC"/>
    <w:rsid w:val="008F6EFA"/>
    <w:rsid w:val="00900A7F"/>
    <w:rsid w:val="00905D38"/>
    <w:rsid w:val="00912F20"/>
    <w:rsid w:val="009244EE"/>
    <w:rsid w:val="00925D3A"/>
    <w:rsid w:val="00925F05"/>
    <w:rsid w:val="009301E2"/>
    <w:rsid w:val="00943366"/>
    <w:rsid w:val="009436A6"/>
    <w:rsid w:val="009445C7"/>
    <w:rsid w:val="00944DAE"/>
    <w:rsid w:val="00947488"/>
    <w:rsid w:val="00954057"/>
    <w:rsid w:val="00955B3E"/>
    <w:rsid w:val="00965573"/>
    <w:rsid w:val="00966A50"/>
    <w:rsid w:val="00976265"/>
    <w:rsid w:val="00982CB0"/>
    <w:rsid w:val="00982CD3"/>
    <w:rsid w:val="009855E2"/>
    <w:rsid w:val="009914B9"/>
    <w:rsid w:val="00995417"/>
    <w:rsid w:val="009B2885"/>
    <w:rsid w:val="009B3502"/>
    <w:rsid w:val="009B37A0"/>
    <w:rsid w:val="009C6308"/>
    <w:rsid w:val="009C6DD3"/>
    <w:rsid w:val="009E3398"/>
    <w:rsid w:val="009F5419"/>
    <w:rsid w:val="00A0026C"/>
    <w:rsid w:val="00A008D1"/>
    <w:rsid w:val="00A022B8"/>
    <w:rsid w:val="00A0521C"/>
    <w:rsid w:val="00A07458"/>
    <w:rsid w:val="00A1127E"/>
    <w:rsid w:val="00A11449"/>
    <w:rsid w:val="00A116EA"/>
    <w:rsid w:val="00A13EC8"/>
    <w:rsid w:val="00A17017"/>
    <w:rsid w:val="00A206A4"/>
    <w:rsid w:val="00A239A6"/>
    <w:rsid w:val="00A23AC5"/>
    <w:rsid w:val="00A27339"/>
    <w:rsid w:val="00A370A3"/>
    <w:rsid w:val="00A40902"/>
    <w:rsid w:val="00A51210"/>
    <w:rsid w:val="00A60EB7"/>
    <w:rsid w:val="00A61D95"/>
    <w:rsid w:val="00A649EE"/>
    <w:rsid w:val="00A651A9"/>
    <w:rsid w:val="00A72C62"/>
    <w:rsid w:val="00A80869"/>
    <w:rsid w:val="00A81EDE"/>
    <w:rsid w:val="00A84B89"/>
    <w:rsid w:val="00A9342C"/>
    <w:rsid w:val="00A93875"/>
    <w:rsid w:val="00A9434F"/>
    <w:rsid w:val="00A96589"/>
    <w:rsid w:val="00AA4952"/>
    <w:rsid w:val="00AB6F8C"/>
    <w:rsid w:val="00AB7835"/>
    <w:rsid w:val="00AC1236"/>
    <w:rsid w:val="00AC7309"/>
    <w:rsid w:val="00AD117F"/>
    <w:rsid w:val="00AD354F"/>
    <w:rsid w:val="00AE12D2"/>
    <w:rsid w:val="00AE22E4"/>
    <w:rsid w:val="00AE2EC5"/>
    <w:rsid w:val="00AE68B3"/>
    <w:rsid w:val="00AF3F36"/>
    <w:rsid w:val="00AF63AB"/>
    <w:rsid w:val="00B21D00"/>
    <w:rsid w:val="00B250A2"/>
    <w:rsid w:val="00B27095"/>
    <w:rsid w:val="00B32392"/>
    <w:rsid w:val="00B34D7E"/>
    <w:rsid w:val="00B37B00"/>
    <w:rsid w:val="00B404F7"/>
    <w:rsid w:val="00B60077"/>
    <w:rsid w:val="00B62984"/>
    <w:rsid w:val="00B66D24"/>
    <w:rsid w:val="00B70832"/>
    <w:rsid w:val="00B814E1"/>
    <w:rsid w:val="00B8186D"/>
    <w:rsid w:val="00B83B79"/>
    <w:rsid w:val="00B85BFF"/>
    <w:rsid w:val="00B8603A"/>
    <w:rsid w:val="00B8680A"/>
    <w:rsid w:val="00BA12E6"/>
    <w:rsid w:val="00BA6305"/>
    <w:rsid w:val="00BB4AC8"/>
    <w:rsid w:val="00BB4EDB"/>
    <w:rsid w:val="00BC3343"/>
    <w:rsid w:val="00BC3F4D"/>
    <w:rsid w:val="00BC7AC7"/>
    <w:rsid w:val="00BD4A5D"/>
    <w:rsid w:val="00C028B3"/>
    <w:rsid w:val="00C14241"/>
    <w:rsid w:val="00C2316D"/>
    <w:rsid w:val="00C24E2E"/>
    <w:rsid w:val="00C2660C"/>
    <w:rsid w:val="00C33696"/>
    <w:rsid w:val="00C35E7D"/>
    <w:rsid w:val="00C4351C"/>
    <w:rsid w:val="00C4527C"/>
    <w:rsid w:val="00C51C2E"/>
    <w:rsid w:val="00C5322D"/>
    <w:rsid w:val="00C643EE"/>
    <w:rsid w:val="00C653AF"/>
    <w:rsid w:val="00C71FB8"/>
    <w:rsid w:val="00C748B7"/>
    <w:rsid w:val="00C75AD4"/>
    <w:rsid w:val="00C76E59"/>
    <w:rsid w:val="00C8285B"/>
    <w:rsid w:val="00C834EA"/>
    <w:rsid w:val="00C85683"/>
    <w:rsid w:val="00C967D8"/>
    <w:rsid w:val="00CA1E74"/>
    <w:rsid w:val="00CA3A80"/>
    <w:rsid w:val="00CA5472"/>
    <w:rsid w:val="00CB003E"/>
    <w:rsid w:val="00CB0B86"/>
    <w:rsid w:val="00CB16C0"/>
    <w:rsid w:val="00CB3FB6"/>
    <w:rsid w:val="00CD23AD"/>
    <w:rsid w:val="00D05626"/>
    <w:rsid w:val="00D153E7"/>
    <w:rsid w:val="00D21F8C"/>
    <w:rsid w:val="00D24304"/>
    <w:rsid w:val="00D24EB8"/>
    <w:rsid w:val="00D32EC9"/>
    <w:rsid w:val="00D33FC3"/>
    <w:rsid w:val="00D44B30"/>
    <w:rsid w:val="00D46220"/>
    <w:rsid w:val="00D518C6"/>
    <w:rsid w:val="00D54852"/>
    <w:rsid w:val="00D55606"/>
    <w:rsid w:val="00D5594C"/>
    <w:rsid w:val="00D55F3E"/>
    <w:rsid w:val="00D6096D"/>
    <w:rsid w:val="00D60AC2"/>
    <w:rsid w:val="00D6678F"/>
    <w:rsid w:val="00D701D4"/>
    <w:rsid w:val="00D705FD"/>
    <w:rsid w:val="00D74B10"/>
    <w:rsid w:val="00D75D78"/>
    <w:rsid w:val="00D76D2F"/>
    <w:rsid w:val="00D81BFE"/>
    <w:rsid w:val="00D840F6"/>
    <w:rsid w:val="00D84B78"/>
    <w:rsid w:val="00D93843"/>
    <w:rsid w:val="00DB7BE1"/>
    <w:rsid w:val="00DC5480"/>
    <w:rsid w:val="00DC634F"/>
    <w:rsid w:val="00DD76F6"/>
    <w:rsid w:val="00DE17E5"/>
    <w:rsid w:val="00DF09CD"/>
    <w:rsid w:val="00DF54BD"/>
    <w:rsid w:val="00E00066"/>
    <w:rsid w:val="00E00D45"/>
    <w:rsid w:val="00E11FF0"/>
    <w:rsid w:val="00E17236"/>
    <w:rsid w:val="00E2011C"/>
    <w:rsid w:val="00E21716"/>
    <w:rsid w:val="00E23252"/>
    <w:rsid w:val="00E24817"/>
    <w:rsid w:val="00E27234"/>
    <w:rsid w:val="00E34525"/>
    <w:rsid w:val="00E361DB"/>
    <w:rsid w:val="00E3798D"/>
    <w:rsid w:val="00E428B1"/>
    <w:rsid w:val="00E42AD6"/>
    <w:rsid w:val="00E42BDB"/>
    <w:rsid w:val="00E45E02"/>
    <w:rsid w:val="00E51E4B"/>
    <w:rsid w:val="00E52447"/>
    <w:rsid w:val="00E55A53"/>
    <w:rsid w:val="00E57ADB"/>
    <w:rsid w:val="00E60789"/>
    <w:rsid w:val="00E62BD0"/>
    <w:rsid w:val="00E66B48"/>
    <w:rsid w:val="00E67510"/>
    <w:rsid w:val="00E7208D"/>
    <w:rsid w:val="00E75634"/>
    <w:rsid w:val="00E75C75"/>
    <w:rsid w:val="00E77AC3"/>
    <w:rsid w:val="00E8292D"/>
    <w:rsid w:val="00E8457B"/>
    <w:rsid w:val="00E86811"/>
    <w:rsid w:val="00E8736C"/>
    <w:rsid w:val="00E94C57"/>
    <w:rsid w:val="00EA073D"/>
    <w:rsid w:val="00EA40A2"/>
    <w:rsid w:val="00EA5696"/>
    <w:rsid w:val="00EB63DB"/>
    <w:rsid w:val="00EB733D"/>
    <w:rsid w:val="00EC0B1F"/>
    <w:rsid w:val="00EC29D0"/>
    <w:rsid w:val="00ED1BE5"/>
    <w:rsid w:val="00ED3F57"/>
    <w:rsid w:val="00ED53A9"/>
    <w:rsid w:val="00EE5CD4"/>
    <w:rsid w:val="00EE69F9"/>
    <w:rsid w:val="00EE6F09"/>
    <w:rsid w:val="00EF0E33"/>
    <w:rsid w:val="00EF35E5"/>
    <w:rsid w:val="00EF5DA1"/>
    <w:rsid w:val="00EF5E49"/>
    <w:rsid w:val="00EF6C3B"/>
    <w:rsid w:val="00F0398A"/>
    <w:rsid w:val="00F105DD"/>
    <w:rsid w:val="00F133C0"/>
    <w:rsid w:val="00F13C44"/>
    <w:rsid w:val="00F20121"/>
    <w:rsid w:val="00F20A43"/>
    <w:rsid w:val="00F21456"/>
    <w:rsid w:val="00F25F9F"/>
    <w:rsid w:val="00F25FA2"/>
    <w:rsid w:val="00F32AD8"/>
    <w:rsid w:val="00F33A4B"/>
    <w:rsid w:val="00F40700"/>
    <w:rsid w:val="00F46D22"/>
    <w:rsid w:val="00F574E7"/>
    <w:rsid w:val="00F61EA8"/>
    <w:rsid w:val="00F62C8F"/>
    <w:rsid w:val="00F63B23"/>
    <w:rsid w:val="00F64FD9"/>
    <w:rsid w:val="00F654CB"/>
    <w:rsid w:val="00F657A2"/>
    <w:rsid w:val="00F6796C"/>
    <w:rsid w:val="00F93CA6"/>
    <w:rsid w:val="00F940D0"/>
    <w:rsid w:val="00F96A5B"/>
    <w:rsid w:val="00F96B49"/>
    <w:rsid w:val="00FA09AB"/>
    <w:rsid w:val="00FB2008"/>
    <w:rsid w:val="00FB4095"/>
    <w:rsid w:val="00FB68C4"/>
    <w:rsid w:val="00FD26B6"/>
    <w:rsid w:val="00FD3562"/>
    <w:rsid w:val="00FD566E"/>
    <w:rsid w:val="00FD7B02"/>
    <w:rsid w:val="00FE257B"/>
    <w:rsid w:val="00FE6A93"/>
    <w:rsid w:val="00FF796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565F2"/>
  <w15:chartTrackingRefBased/>
  <w15:docId w15:val="{F2845D9B-1C4A-47E6-A21F-19BA65AE8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42B80"/>
    <w:rPr>
      <w:rFonts w:ascii="Times New Roman" w:hAnsi="Times New Roman"/>
      <w:sz w:val="24"/>
    </w:rPr>
  </w:style>
  <w:style w:type="paragraph" w:styleId="Heading1">
    <w:name w:val="heading 1"/>
    <w:basedOn w:val="Normal"/>
    <w:next w:val="Normal"/>
    <w:link w:val="Heading1Char"/>
    <w:uiPriority w:val="9"/>
    <w:qFormat/>
    <w:rsid w:val="008F6EFA"/>
    <w:pPr>
      <w:keepNext/>
      <w:keepLines/>
      <w:numPr>
        <w:numId w:val="4"/>
      </w:numPr>
      <w:spacing w:before="240" w:after="0"/>
      <w:outlineLvl w:val="0"/>
    </w:pPr>
    <w:rPr>
      <w:rFonts w:eastAsiaTheme="majorEastAsia" w:cs="Times New Roman"/>
      <w:color w:val="2F5496" w:themeColor="accent1" w:themeShade="BF"/>
      <w:sz w:val="32"/>
      <w:szCs w:val="32"/>
    </w:rPr>
  </w:style>
  <w:style w:type="paragraph" w:styleId="Heading2">
    <w:name w:val="heading 2"/>
    <w:basedOn w:val="Normal"/>
    <w:next w:val="TextSub2"/>
    <w:link w:val="Heading2Char"/>
    <w:uiPriority w:val="9"/>
    <w:unhideWhenUsed/>
    <w:qFormat/>
    <w:rsid w:val="007B7670"/>
    <w:pPr>
      <w:keepNext/>
      <w:keepLines/>
      <w:numPr>
        <w:ilvl w:val="1"/>
        <w:numId w:val="4"/>
      </w:numPr>
      <w:spacing w:before="40" w:after="0"/>
      <w:ind w:left="714" w:hanging="357"/>
      <w:outlineLvl w:val="1"/>
    </w:pPr>
    <w:rPr>
      <w:rFonts w:eastAsiaTheme="majorEastAsia" w:cs="Times New Roman"/>
      <w:color w:val="2F5496" w:themeColor="accent1" w:themeShade="BF"/>
      <w:sz w:val="26"/>
      <w:szCs w:val="26"/>
      <w:lang w:val="en-GB"/>
    </w:rPr>
  </w:style>
  <w:style w:type="paragraph" w:styleId="Heading3">
    <w:name w:val="heading 3"/>
    <w:basedOn w:val="Heading2"/>
    <w:next w:val="TextSub3"/>
    <w:link w:val="Heading3Char"/>
    <w:uiPriority w:val="9"/>
    <w:unhideWhenUsed/>
    <w:qFormat/>
    <w:rsid w:val="006625CB"/>
    <w:pPr>
      <w:numPr>
        <w:ilvl w:val="2"/>
      </w:numPr>
      <w:ind w:left="861" w:hanging="181"/>
      <w:outlineLvl w:val="2"/>
    </w:pPr>
  </w:style>
  <w:style w:type="paragraph" w:styleId="Heading4">
    <w:name w:val="heading 4"/>
    <w:basedOn w:val="Normal"/>
    <w:next w:val="TextSub4"/>
    <w:link w:val="Heading4Char"/>
    <w:uiPriority w:val="9"/>
    <w:unhideWhenUsed/>
    <w:qFormat/>
    <w:rsid w:val="0068738C"/>
    <w:pPr>
      <w:keepNext/>
      <w:ind w:left="862"/>
      <w:outlineLvl w:val="3"/>
    </w:pPr>
    <w:rPr>
      <w:b/>
      <w:bCs/>
      <w:szCs w:val="24"/>
      <w:u w:val="single"/>
    </w:rPr>
  </w:style>
  <w:style w:type="paragraph" w:styleId="Heading5">
    <w:name w:val="heading 5"/>
    <w:basedOn w:val="Normal"/>
    <w:next w:val="Normal"/>
    <w:link w:val="Heading5Char"/>
    <w:uiPriority w:val="9"/>
    <w:unhideWhenUsed/>
    <w:qFormat/>
    <w:rsid w:val="00111FA4"/>
    <w:pPr>
      <w:keepNext/>
      <w:jc w:val="center"/>
      <w:outlineLvl w:val="4"/>
    </w:pPr>
    <w:rPr>
      <w:b/>
      <w:bCs/>
      <w:sz w:val="16"/>
      <w:szCs w:val="14"/>
    </w:rPr>
  </w:style>
  <w:style w:type="paragraph" w:styleId="Heading6">
    <w:name w:val="heading 6"/>
    <w:basedOn w:val="Normal"/>
    <w:next w:val="Normal"/>
    <w:link w:val="Heading6Char"/>
    <w:uiPriority w:val="9"/>
    <w:unhideWhenUsed/>
    <w:qFormat/>
    <w:rsid w:val="007E76F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C24E2E"/>
    <w:pPr>
      <w:jc w:val="center"/>
    </w:pPr>
    <w:rPr>
      <w:rFonts w:cs="Times New Roman"/>
      <w:b/>
      <w:bCs/>
      <w:sz w:val="32"/>
      <w:szCs w:val="32"/>
      <w:lang w:val="en-GB"/>
    </w:rPr>
  </w:style>
  <w:style w:type="character" w:customStyle="1" w:styleId="BodyTextChar">
    <w:name w:val="Body Text Char"/>
    <w:basedOn w:val="DefaultParagraphFont"/>
    <w:link w:val="BodyText"/>
    <w:uiPriority w:val="99"/>
    <w:rsid w:val="00C24E2E"/>
    <w:rPr>
      <w:rFonts w:ascii="Times New Roman" w:hAnsi="Times New Roman" w:cs="Times New Roman"/>
      <w:b/>
      <w:bCs/>
      <w:sz w:val="32"/>
      <w:szCs w:val="32"/>
      <w:lang w:val="en-GB"/>
    </w:rPr>
  </w:style>
  <w:style w:type="paragraph" w:styleId="ListParagraph">
    <w:name w:val="List Paragraph"/>
    <w:basedOn w:val="Normal"/>
    <w:uiPriority w:val="34"/>
    <w:qFormat/>
    <w:rsid w:val="00AF3F36"/>
    <w:pPr>
      <w:ind w:left="720"/>
      <w:contextualSpacing/>
    </w:pPr>
  </w:style>
  <w:style w:type="character" w:customStyle="1" w:styleId="Heading1Char">
    <w:name w:val="Heading 1 Char"/>
    <w:basedOn w:val="DefaultParagraphFont"/>
    <w:link w:val="Heading1"/>
    <w:uiPriority w:val="9"/>
    <w:rsid w:val="008F6EFA"/>
    <w:rPr>
      <w:rFonts w:ascii="Times New Roman" w:eastAsiaTheme="majorEastAsia" w:hAnsi="Times New Roman" w:cs="Times New Roman"/>
      <w:color w:val="2F5496" w:themeColor="accent1" w:themeShade="BF"/>
      <w:sz w:val="32"/>
      <w:szCs w:val="32"/>
    </w:rPr>
  </w:style>
  <w:style w:type="paragraph" w:styleId="TOCHeading">
    <w:name w:val="TOC Heading"/>
    <w:basedOn w:val="Heading1"/>
    <w:next w:val="Normal"/>
    <w:uiPriority w:val="39"/>
    <w:unhideWhenUsed/>
    <w:qFormat/>
    <w:rsid w:val="00AF3F36"/>
    <w:pPr>
      <w:outlineLvl w:val="9"/>
    </w:pPr>
    <w:rPr>
      <w:lang w:val="en-US"/>
    </w:rPr>
  </w:style>
  <w:style w:type="character" w:customStyle="1" w:styleId="Heading2Char">
    <w:name w:val="Heading 2 Char"/>
    <w:basedOn w:val="DefaultParagraphFont"/>
    <w:link w:val="Heading2"/>
    <w:uiPriority w:val="9"/>
    <w:rsid w:val="007B7670"/>
    <w:rPr>
      <w:rFonts w:ascii="Times New Roman" w:eastAsiaTheme="majorEastAsia" w:hAnsi="Times New Roman" w:cs="Times New Roman"/>
      <w:color w:val="2F5496" w:themeColor="accent1" w:themeShade="BF"/>
      <w:sz w:val="26"/>
      <w:szCs w:val="26"/>
      <w:lang w:val="en-GB"/>
    </w:rPr>
  </w:style>
  <w:style w:type="paragraph" w:styleId="TOC1">
    <w:name w:val="toc 1"/>
    <w:basedOn w:val="Normal"/>
    <w:next w:val="Normal"/>
    <w:autoRedefine/>
    <w:uiPriority w:val="39"/>
    <w:unhideWhenUsed/>
    <w:rsid w:val="00AF3F36"/>
    <w:pPr>
      <w:spacing w:after="100"/>
    </w:pPr>
  </w:style>
  <w:style w:type="character" w:styleId="Hyperlink">
    <w:name w:val="Hyperlink"/>
    <w:basedOn w:val="DefaultParagraphFont"/>
    <w:uiPriority w:val="99"/>
    <w:unhideWhenUsed/>
    <w:rsid w:val="00AF3F36"/>
    <w:rPr>
      <w:color w:val="0563C1" w:themeColor="hyperlink"/>
      <w:u w:val="single"/>
    </w:rPr>
  </w:style>
  <w:style w:type="paragraph" w:styleId="TOC2">
    <w:name w:val="toc 2"/>
    <w:basedOn w:val="Normal"/>
    <w:next w:val="Normal"/>
    <w:autoRedefine/>
    <w:uiPriority w:val="39"/>
    <w:unhideWhenUsed/>
    <w:rsid w:val="008A78B3"/>
    <w:pPr>
      <w:spacing w:after="100"/>
      <w:ind w:left="220"/>
    </w:pPr>
  </w:style>
  <w:style w:type="paragraph" w:styleId="Title">
    <w:name w:val="Title"/>
    <w:basedOn w:val="Normal"/>
    <w:next w:val="Normal"/>
    <w:link w:val="TitleChar"/>
    <w:uiPriority w:val="10"/>
    <w:qFormat/>
    <w:rsid w:val="008A78B3"/>
    <w:pPr>
      <w:jc w:val="center"/>
    </w:pPr>
    <w:rPr>
      <w:rFonts w:cs="Times New Roman"/>
      <w:sz w:val="56"/>
      <w:lang w:val="en-GB"/>
    </w:rPr>
  </w:style>
  <w:style w:type="character" w:customStyle="1" w:styleId="TitleChar">
    <w:name w:val="Title Char"/>
    <w:basedOn w:val="DefaultParagraphFont"/>
    <w:link w:val="Title"/>
    <w:uiPriority w:val="10"/>
    <w:rsid w:val="008A78B3"/>
    <w:rPr>
      <w:rFonts w:ascii="Times New Roman" w:hAnsi="Times New Roman" w:cs="Times New Roman"/>
      <w:sz w:val="56"/>
      <w:lang w:val="en-GB"/>
    </w:rPr>
  </w:style>
  <w:style w:type="table" w:styleId="TableGrid">
    <w:name w:val="Table Grid"/>
    <w:basedOn w:val="TableNormal"/>
    <w:uiPriority w:val="39"/>
    <w:rsid w:val="008A7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23CB7"/>
    <w:pPr>
      <w:spacing w:after="100"/>
      <w:ind w:left="440"/>
    </w:pPr>
    <w:rPr>
      <w:rFonts w:eastAsiaTheme="minorEastAsia" w:cs="Times New Roman"/>
      <w:lang w:val="en-US"/>
    </w:rPr>
  </w:style>
  <w:style w:type="paragraph" w:styleId="Header">
    <w:name w:val="header"/>
    <w:basedOn w:val="Normal"/>
    <w:link w:val="HeaderChar"/>
    <w:uiPriority w:val="99"/>
    <w:unhideWhenUsed/>
    <w:rsid w:val="00823C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3CB7"/>
  </w:style>
  <w:style w:type="paragraph" w:styleId="Footer">
    <w:name w:val="footer"/>
    <w:basedOn w:val="Normal"/>
    <w:link w:val="FooterChar"/>
    <w:uiPriority w:val="99"/>
    <w:unhideWhenUsed/>
    <w:rsid w:val="00823C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3CB7"/>
  </w:style>
  <w:style w:type="paragraph" w:styleId="BodyText2">
    <w:name w:val="Body Text 2"/>
    <w:basedOn w:val="Normal"/>
    <w:link w:val="BodyText2Char"/>
    <w:uiPriority w:val="99"/>
    <w:unhideWhenUsed/>
    <w:rsid w:val="003A030E"/>
    <w:pPr>
      <w:jc w:val="center"/>
    </w:pPr>
    <w:rPr>
      <w:rFonts w:cs="Times New Roman"/>
      <w:b/>
      <w:bCs/>
      <w:sz w:val="20"/>
      <w:szCs w:val="18"/>
      <w:lang w:val="en-GB"/>
    </w:rPr>
  </w:style>
  <w:style w:type="character" w:customStyle="1" w:styleId="BodyText2Char">
    <w:name w:val="Body Text 2 Char"/>
    <w:basedOn w:val="DefaultParagraphFont"/>
    <w:link w:val="BodyText2"/>
    <w:uiPriority w:val="99"/>
    <w:rsid w:val="003A030E"/>
    <w:rPr>
      <w:rFonts w:ascii="Times New Roman" w:hAnsi="Times New Roman" w:cs="Times New Roman"/>
      <w:b/>
      <w:bCs/>
      <w:sz w:val="20"/>
      <w:szCs w:val="18"/>
      <w:lang w:val="en-GB"/>
    </w:rPr>
  </w:style>
  <w:style w:type="paragraph" w:styleId="BodyTextIndent">
    <w:name w:val="Body Text Indent"/>
    <w:basedOn w:val="Normal"/>
    <w:link w:val="BodyTextIndentChar"/>
    <w:uiPriority w:val="99"/>
    <w:unhideWhenUsed/>
    <w:rsid w:val="00E55A53"/>
    <w:pPr>
      <w:ind w:left="357"/>
    </w:pPr>
    <w:rPr>
      <w:rFonts w:cs="Times New Roman"/>
      <w:szCs w:val="24"/>
    </w:rPr>
  </w:style>
  <w:style w:type="character" w:customStyle="1" w:styleId="BodyTextIndentChar">
    <w:name w:val="Body Text Indent Char"/>
    <w:basedOn w:val="DefaultParagraphFont"/>
    <w:link w:val="BodyTextIndent"/>
    <w:uiPriority w:val="99"/>
    <w:rsid w:val="00E55A53"/>
    <w:rPr>
      <w:rFonts w:ascii="Times New Roman" w:hAnsi="Times New Roman" w:cs="Times New Roman"/>
      <w:sz w:val="24"/>
      <w:szCs w:val="24"/>
    </w:rPr>
  </w:style>
  <w:style w:type="character" w:customStyle="1" w:styleId="Heading3Char">
    <w:name w:val="Heading 3 Char"/>
    <w:basedOn w:val="DefaultParagraphFont"/>
    <w:link w:val="Heading3"/>
    <w:uiPriority w:val="9"/>
    <w:rsid w:val="006625CB"/>
    <w:rPr>
      <w:rFonts w:asciiTheme="majorHAnsi" w:eastAsiaTheme="majorEastAsia" w:hAnsiTheme="majorHAnsi" w:cstheme="majorBidi"/>
      <w:color w:val="2F5496" w:themeColor="accent1" w:themeShade="BF"/>
      <w:sz w:val="26"/>
      <w:szCs w:val="26"/>
      <w:lang w:val="en-GB"/>
    </w:rPr>
  </w:style>
  <w:style w:type="character" w:customStyle="1" w:styleId="Heading4Char">
    <w:name w:val="Heading 4 Char"/>
    <w:basedOn w:val="DefaultParagraphFont"/>
    <w:link w:val="Heading4"/>
    <w:uiPriority w:val="9"/>
    <w:rsid w:val="0068738C"/>
    <w:rPr>
      <w:rFonts w:ascii="Times New Roman" w:hAnsi="Times New Roman"/>
      <w:b/>
      <w:bCs/>
      <w:sz w:val="24"/>
      <w:szCs w:val="24"/>
      <w:u w:val="single"/>
    </w:rPr>
  </w:style>
  <w:style w:type="paragraph" w:customStyle="1" w:styleId="TextSub2">
    <w:name w:val="Text Sub 2"/>
    <w:basedOn w:val="Normal"/>
    <w:link w:val="TextSub2Char"/>
    <w:qFormat/>
    <w:rsid w:val="00842B80"/>
    <w:pPr>
      <w:ind w:left="357"/>
    </w:pPr>
    <w:rPr>
      <w:lang w:val="en-GB"/>
    </w:rPr>
  </w:style>
  <w:style w:type="paragraph" w:styleId="BodyText3">
    <w:name w:val="Body Text 3"/>
    <w:basedOn w:val="Normal"/>
    <w:link w:val="BodyText3Char"/>
    <w:uiPriority w:val="99"/>
    <w:unhideWhenUsed/>
    <w:rsid w:val="006E7EFE"/>
    <w:rPr>
      <w:szCs w:val="24"/>
    </w:rPr>
  </w:style>
  <w:style w:type="character" w:customStyle="1" w:styleId="TextSub2Char">
    <w:name w:val="Text Sub 2 Char"/>
    <w:basedOn w:val="DefaultParagraphFont"/>
    <w:link w:val="TextSub2"/>
    <w:rsid w:val="00842B80"/>
    <w:rPr>
      <w:rFonts w:ascii="Times New Roman" w:hAnsi="Times New Roman"/>
      <w:sz w:val="24"/>
      <w:lang w:val="en-GB"/>
    </w:rPr>
  </w:style>
  <w:style w:type="character" w:customStyle="1" w:styleId="BodyText3Char">
    <w:name w:val="Body Text 3 Char"/>
    <w:basedOn w:val="DefaultParagraphFont"/>
    <w:link w:val="BodyText3"/>
    <w:uiPriority w:val="99"/>
    <w:rsid w:val="006E7EFE"/>
    <w:rPr>
      <w:sz w:val="24"/>
      <w:szCs w:val="24"/>
    </w:rPr>
  </w:style>
  <w:style w:type="character" w:customStyle="1" w:styleId="Heading5Char">
    <w:name w:val="Heading 5 Char"/>
    <w:basedOn w:val="DefaultParagraphFont"/>
    <w:link w:val="Heading5"/>
    <w:uiPriority w:val="9"/>
    <w:rsid w:val="00111FA4"/>
    <w:rPr>
      <w:rFonts w:ascii="Times New Roman" w:hAnsi="Times New Roman"/>
      <w:b/>
      <w:bCs/>
      <w:sz w:val="16"/>
      <w:szCs w:val="14"/>
    </w:rPr>
  </w:style>
  <w:style w:type="paragraph" w:customStyle="1" w:styleId="FigureAnnotation">
    <w:name w:val="Figure Annotation"/>
    <w:basedOn w:val="TextSub2"/>
    <w:next w:val="TextSub2"/>
    <w:link w:val="FigureAnnotationChar"/>
    <w:qFormat/>
    <w:rsid w:val="00DE17E5"/>
    <w:pPr>
      <w:ind w:left="360"/>
      <w:jc w:val="center"/>
    </w:pPr>
    <w:rPr>
      <w:rFonts w:cs="Times New Roman"/>
      <w:b/>
      <w:bCs/>
      <w:sz w:val="20"/>
      <w:szCs w:val="18"/>
    </w:rPr>
  </w:style>
  <w:style w:type="paragraph" w:styleId="NoSpacing">
    <w:name w:val="No Spacing"/>
    <w:uiPriority w:val="1"/>
    <w:qFormat/>
    <w:rsid w:val="005F261B"/>
    <w:pPr>
      <w:spacing w:after="0" w:line="240" w:lineRule="auto"/>
    </w:pPr>
    <w:rPr>
      <w:rFonts w:ascii="Times New Roman" w:hAnsi="Times New Roman"/>
      <w:sz w:val="24"/>
    </w:rPr>
  </w:style>
  <w:style w:type="character" w:customStyle="1" w:styleId="FigureAnnotationChar">
    <w:name w:val="Figure Annotation Char"/>
    <w:basedOn w:val="TextSub2Char"/>
    <w:link w:val="FigureAnnotation"/>
    <w:rsid w:val="00DE17E5"/>
    <w:rPr>
      <w:rFonts w:ascii="Times New Roman" w:hAnsi="Times New Roman" w:cs="Times New Roman"/>
      <w:b/>
      <w:bCs/>
      <w:sz w:val="20"/>
      <w:szCs w:val="18"/>
      <w:lang w:val="en-GB"/>
    </w:rPr>
  </w:style>
  <w:style w:type="paragraph" w:customStyle="1" w:styleId="TextSub3">
    <w:name w:val="Text Sub 3"/>
    <w:basedOn w:val="TextSub2"/>
    <w:link w:val="TextSub3Char"/>
    <w:qFormat/>
    <w:rsid w:val="00F64FD9"/>
    <w:pPr>
      <w:ind w:left="567"/>
    </w:pPr>
  </w:style>
  <w:style w:type="paragraph" w:customStyle="1" w:styleId="Glossary">
    <w:name w:val="Glossary"/>
    <w:basedOn w:val="Normal"/>
    <w:link w:val="GlossaryChar"/>
    <w:qFormat/>
    <w:rsid w:val="00437D02"/>
    <w:pPr>
      <w:numPr>
        <w:numId w:val="16"/>
      </w:numPr>
      <w:spacing w:after="120"/>
      <w:ind w:left="414" w:hanging="357"/>
    </w:pPr>
    <w:rPr>
      <w:szCs w:val="18"/>
    </w:rPr>
  </w:style>
  <w:style w:type="character" w:customStyle="1" w:styleId="TextSub3Char">
    <w:name w:val="Text Sub 3 Char"/>
    <w:basedOn w:val="Heading3Char"/>
    <w:link w:val="TextSub3"/>
    <w:rsid w:val="00F64FD9"/>
    <w:rPr>
      <w:rFonts w:ascii="Times New Roman" w:eastAsiaTheme="majorEastAsia" w:hAnsi="Times New Roman" w:cstheme="majorBidi"/>
      <w:color w:val="2F5496" w:themeColor="accent1" w:themeShade="BF"/>
      <w:sz w:val="24"/>
      <w:szCs w:val="26"/>
      <w:lang w:val="en-GB"/>
    </w:rPr>
  </w:style>
  <w:style w:type="character" w:styleId="PlaceholderText">
    <w:name w:val="Placeholder Text"/>
    <w:basedOn w:val="DefaultParagraphFont"/>
    <w:uiPriority w:val="99"/>
    <w:semiHidden/>
    <w:rsid w:val="00D24304"/>
    <w:rPr>
      <w:color w:val="808080"/>
    </w:rPr>
  </w:style>
  <w:style w:type="character" w:customStyle="1" w:styleId="GlossaryChar">
    <w:name w:val="Glossary Char"/>
    <w:basedOn w:val="DefaultParagraphFont"/>
    <w:link w:val="Glossary"/>
    <w:rsid w:val="00437D02"/>
    <w:rPr>
      <w:rFonts w:ascii="Times New Roman" w:hAnsi="Times New Roman"/>
      <w:sz w:val="24"/>
      <w:szCs w:val="18"/>
    </w:rPr>
  </w:style>
  <w:style w:type="character" w:customStyle="1" w:styleId="Heading6Char">
    <w:name w:val="Heading 6 Char"/>
    <w:basedOn w:val="DefaultParagraphFont"/>
    <w:link w:val="Heading6"/>
    <w:uiPriority w:val="9"/>
    <w:rsid w:val="007E76F7"/>
    <w:rPr>
      <w:rFonts w:asciiTheme="majorHAnsi" w:eastAsiaTheme="majorEastAsia" w:hAnsiTheme="majorHAnsi" w:cstheme="majorBidi"/>
      <w:color w:val="1F3763" w:themeColor="accent1" w:themeShade="7F"/>
      <w:sz w:val="24"/>
    </w:rPr>
  </w:style>
  <w:style w:type="paragraph" w:customStyle="1" w:styleId="TextSub4">
    <w:name w:val="Text Sub 4"/>
    <w:basedOn w:val="TextSub3"/>
    <w:link w:val="TextSub4Char"/>
    <w:qFormat/>
    <w:rsid w:val="0068738C"/>
    <w:pPr>
      <w:ind w:left="851"/>
    </w:pPr>
  </w:style>
  <w:style w:type="character" w:styleId="UnresolvedMention">
    <w:name w:val="Unresolved Mention"/>
    <w:basedOn w:val="DefaultParagraphFont"/>
    <w:uiPriority w:val="99"/>
    <w:semiHidden/>
    <w:unhideWhenUsed/>
    <w:rsid w:val="0011733B"/>
    <w:rPr>
      <w:color w:val="605E5C"/>
      <w:shd w:val="clear" w:color="auto" w:fill="E1DFDD"/>
    </w:rPr>
  </w:style>
  <w:style w:type="character" w:customStyle="1" w:styleId="TextSub4Char">
    <w:name w:val="Text Sub 4 Char"/>
    <w:basedOn w:val="TextSub3Char"/>
    <w:link w:val="TextSub4"/>
    <w:rsid w:val="0068738C"/>
    <w:rPr>
      <w:rFonts w:ascii="Times New Roman" w:eastAsiaTheme="majorEastAsia" w:hAnsi="Times New Roman" w:cstheme="majorBidi"/>
      <w:color w:val="2F5496" w:themeColor="accent1" w:themeShade="BF"/>
      <w:sz w:val="24"/>
      <w:szCs w:val="26"/>
      <w:lang w:val="en-GB"/>
    </w:rPr>
  </w:style>
  <w:style w:type="paragraph" w:styleId="BalloonText">
    <w:name w:val="Balloon Text"/>
    <w:basedOn w:val="Normal"/>
    <w:link w:val="BalloonTextChar"/>
    <w:uiPriority w:val="99"/>
    <w:semiHidden/>
    <w:unhideWhenUsed/>
    <w:rsid w:val="00D55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F3E"/>
    <w:rPr>
      <w:rFonts w:ascii="Segoe UI" w:hAnsi="Segoe UI" w:cs="Segoe UI"/>
      <w:sz w:val="18"/>
      <w:szCs w:val="18"/>
    </w:rPr>
  </w:style>
  <w:style w:type="character" w:styleId="CommentReference">
    <w:name w:val="annotation reference"/>
    <w:basedOn w:val="DefaultParagraphFont"/>
    <w:uiPriority w:val="99"/>
    <w:semiHidden/>
    <w:unhideWhenUsed/>
    <w:rsid w:val="00D55F3E"/>
    <w:rPr>
      <w:sz w:val="16"/>
      <w:szCs w:val="16"/>
    </w:rPr>
  </w:style>
  <w:style w:type="paragraph" w:styleId="CommentText">
    <w:name w:val="annotation text"/>
    <w:basedOn w:val="Normal"/>
    <w:link w:val="CommentTextChar"/>
    <w:uiPriority w:val="99"/>
    <w:unhideWhenUsed/>
    <w:rsid w:val="00D55F3E"/>
    <w:pPr>
      <w:spacing w:line="240" w:lineRule="auto"/>
    </w:pPr>
    <w:rPr>
      <w:sz w:val="20"/>
      <w:szCs w:val="20"/>
    </w:rPr>
  </w:style>
  <w:style w:type="character" w:customStyle="1" w:styleId="CommentTextChar">
    <w:name w:val="Comment Text Char"/>
    <w:basedOn w:val="DefaultParagraphFont"/>
    <w:link w:val="CommentText"/>
    <w:uiPriority w:val="99"/>
    <w:rsid w:val="00D55F3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55F3E"/>
    <w:rPr>
      <w:b/>
      <w:bCs/>
    </w:rPr>
  </w:style>
  <w:style w:type="character" w:customStyle="1" w:styleId="CommentSubjectChar">
    <w:name w:val="Comment Subject Char"/>
    <w:basedOn w:val="CommentTextChar"/>
    <w:link w:val="CommentSubject"/>
    <w:uiPriority w:val="99"/>
    <w:semiHidden/>
    <w:rsid w:val="00D55F3E"/>
    <w:rPr>
      <w:rFonts w:ascii="Times New Roman" w:hAnsi="Times New Roman"/>
      <w:b/>
      <w:bCs/>
      <w:sz w:val="20"/>
      <w:szCs w:val="20"/>
    </w:rPr>
  </w:style>
  <w:style w:type="paragraph" w:styleId="Revision">
    <w:name w:val="Revision"/>
    <w:hidden/>
    <w:uiPriority w:val="99"/>
    <w:semiHidden/>
    <w:rsid w:val="00217A58"/>
    <w:pPr>
      <w:spacing w:after="0" w:line="240" w:lineRule="auto"/>
    </w:pPr>
    <w:rPr>
      <w:rFonts w:ascii="Times New Roman" w:hAnsi="Times New Roman"/>
      <w:sz w:val="24"/>
    </w:rPr>
  </w:style>
  <w:style w:type="paragraph" w:customStyle="1" w:styleId="Image">
    <w:name w:val="Image"/>
    <w:basedOn w:val="Normal"/>
    <w:next w:val="FigureAnnotation"/>
    <w:link w:val="ImageChar"/>
    <w:qFormat/>
    <w:rsid w:val="00F96A5B"/>
    <w:pPr>
      <w:jc w:val="center"/>
    </w:pPr>
    <w:rPr>
      <w:noProof/>
    </w:rPr>
  </w:style>
  <w:style w:type="character" w:customStyle="1" w:styleId="ImageChar">
    <w:name w:val="Image Char"/>
    <w:basedOn w:val="DefaultParagraphFont"/>
    <w:link w:val="Image"/>
    <w:rsid w:val="00F96A5B"/>
    <w:rPr>
      <w:rFonts w:ascii="Times New Roman" w:hAnsi="Times New Roman"/>
      <w:noProof/>
      <w:sz w:val="24"/>
    </w:rPr>
  </w:style>
  <w:style w:type="character" w:styleId="Strong">
    <w:name w:val="Strong"/>
    <w:basedOn w:val="DefaultParagraphFont"/>
    <w:uiPriority w:val="22"/>
    <w:qFormat/>
    <w:rsid w:val="00437D02"/>
    <w:rPr>
      <w:b/>
      <w:bCs/>
    </w:rPr>
  </w:style>
  <w:style w:type="paragraph" w:customStyle="1" w:styleId="GlossaryList">
    <w:name w:val="Glossary List"/>
    <w:basedOn w:val="Normal"/>
    <w:link w:val="GlossaryListChar"/>
    <w:qFormat/>
    <w:rsid w:val="00437D02"/>
    <w:pPr>
      <w:numPr>
        <w:numId w:val="38"/>
      </w:numPr>
      <w:pPrChange w:id="0" w:author="Luke Slemon" w:date="2020-05-19T17:11:00Z">
        <w:pPr>
          <w:spacing w:after="160" w:line="259" w:lineRule="auto"/>
        </w:pPr>
      </w:pPrChange>
    </w:pPr>
    <w:rPr>
      <w:b/>
      <w:rPrChange w:id="0" w:author="Luke Slemon" w:date="2020-05-19T17:11:00Z">
        <w:rPr>
          <w:rFonts w:eastAsiaTheme="minorHAnsi" w:cstheme="minorBidi"/>
          <w:sz w:val="24"/>
          <w:szCs w:val="22"/>
          <w:lang w:val="en-IE" w:eastAsia="en-US" w:bidi="ar-SA"/>
        </w:rPr>
      </w:rPrChange>
    </w:rPr>
  </w:style>
  <w:style w:type="character" w:customStyle="1" w:styleId="GlossaryListChar">
    <w:name w:val="Glossary List Char"/>
    <w:basedOn w:val="DefaultParagraphFont"/>
    <w:link w:val="GlossaryList"/>
    <w:rsid w:val="00437D02"/>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JPG"/><Relationship Id="rId112" Type="http://schemas.openxmlformats.org/officeDocument/2006/relationships/image" Target="media/image101.JPG"/><Relationship Id="rId16" Type="http://schemas.openxmlformats.org/officeDocument/2006/relationships/image" Target="media/image5.PNG"/><Relationship Id="rId107" Type="http://schemas.openxmlformats.org/officeDocument/2006/relationships/image" Target="media/image96.jpeg"/><Relationship Id="rId11" Type="http://schemas.microsoft.com/office/2011/relationships/commentsExtended" Target="commentsExtended.xml"/><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JPG"/><Relationship Id="rId95" Type="http://schemas.openxmlformats.org/officeDocument/2006/relationships/image" Target="media/image84.jp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JPG"/><Relationship Id="rId105" Type="http://schemas.openxmlformats.org/officeDocument/2006/relationships/image" Target="media/image94.jpeg"/><Relationship Id="rId113" Type="http://schemas.openxmlformats.org/officeDocument/2006/relationships/image" Target="media/image102.JPG"/><Relationship Id="rId118" Type="http://schemas.openxmlformats.org/officeDocument/2006/relationships/image" Target="media/image107.JP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image" Target="media/image105.jpeg"/><Relationship Id="rId124"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G"/><Relationship Id="rId111" Type="http://schemas.openxmlformats.org/officeDocument/2006/relationships/image" Target="media/image10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image" Target="media/image95.png"/><Relationship Id="rId114" Type="http://schemas.openxmlformats.org/officeDocument/2006/relationships/image" Target="media/image103.JPG"/><Relationship Id="rId119" Type="http://schemas.openxmlformats.org/officeDocument/2006/relationships/image" Target="media/image108.JPG"/><Relationship Id="rId10" Type="http://schemas.openxmlformats.org/officeDocument/2006/relationships/comments" Target="comments.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image" Target="media/image98.JP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C3D1F-0D54-483E-B9B6-03EEA18AA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91</Pages>
  <Words>63079</Words>
  <Characters>359556</Characters>
  <Application>Microsoft Office Word</Application>
  <DocSecurity>0</DocSecurity>
  <Lines>2996</Lines>
  <Paragraphs>843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Slemon</dc:creator>
  <cp:keywords/>
  <dc:description/>
  <cp:lastModifiedBy>Luke Slemon</cp:lastModifiedBy>
  <cp:revision>14</cp:revision>
  <dcterms:created xsi:type="dcterms:W3CDTF">2020-05-17T21:07:00Z</dcterms:created>
  <dcterms:modified xsi:type="dcterms:W3CDTF">2020-05-19T18:13:00Z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87ef1f53-0647-3a77-bee8-3ee6c24e37b4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